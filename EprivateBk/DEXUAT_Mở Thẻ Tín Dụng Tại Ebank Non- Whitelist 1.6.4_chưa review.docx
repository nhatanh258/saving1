
<file path=[Content_Types].xml><?xml version="1.0" encoding="utf-8"?>
<Types xmlns="http://schemas.openxmlformats.org/package/2006/content-types">
  <Default Extension="xml" ContentType="application/xml"/>
  <Default Extension="docx" ContentType="application/vnd.openxmlformats-officedocument.wordprocessingml.document"/>
  <Default Extension="doc" ContentType="application/msword"/>
  <Default Extension="xlsx" ContentType="application/vnd.openxmlformats-officedocument.spreadsheetml.sheet"/>
  <Default Extension="xls" ContentType="application/vnd.ms-exce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2784B9D">
      <w:pPr>
        <w:pStyle w:val="665"/>
        <w:numPr>
          <w:ilvl w:val="0"/>
          <w:numId w:val="0"/>
        </w:numPr>
        <w:spacing w:before="120" w:line="360" w:lineRule="auto"/>
        <w:ind w:right="463"/>
        <w:jc w:val="left"/>
        <w:rPr>
          <w:rFonts w:ascii="Times New Roman" w:hAnsi="Times New Roman"/>
          <w:sz w:val="24"/>
          <w:szCs w:val="24"/>
          <w:lang w:val="en-US"/>
        </w:rPr>
      </w:pPr>
      <w:bookmarkStart w:id="0" w:name="_Toc218312277"/>
      <w:bookmarkStart w:id="1" w:name="_Toc240711253"/>
    </w:p>
    <w:p w14:paraId="0BF9C365">
      <w:pPr>
        <w:pStyle w:val="665"/>
        <w:numPr>
          <w:ilvl w:val="0"/>
          <w:numId w:val="0"/>
        </w:numPr>
        <w:spacing w:before="120" w:line="360" w:lineRule="auto"/>
        <w:ind w:right="463"/>
        <w:jc w:val="left"/>
        <w:rPr>
          <w:rFonts w:ascii="Times New Roman" w:hAnsi="Times New Roman"/>
          <w:sz w:val="24"/>
          <w:szCs w:val="24"/>
          <w:lang w:val="en-US"/>
        </w:rPr>
      </w:pPr>
      <w:r>
        <w:rPr>
          <w:rFonts w:ascii="Times New Roman" w:hAnsi="Times New Roman"/>
          <w:sz w:val="24"/>
          <w:szCs w:val="24"/>
          <w:lang w:val="en-US"/>
        </w:rPr>
        <w:drawing>
          <wp:anchor distT="0" distB="0" distL="114300" distR="114300" simplePos="0" relativeHeight="251659264" behindDoc="0" locked="0" layoutInCell="1" allowOverlap="1">
            <wp:simplePos x="0" y="0"/>
            <wp:positionH relativeFrom="column">
              <wp:posOffset>2531745</wp:posOffset>
            </wp:positionH>
            <wp:positionV relativeFrom="paragraph">
              <wp:align>top</wp:align>
            </wp:positionV>
            <wp:extent cx="2275840" cy="551180"/>
            <wp:effectExtent l="0" t="0" r="0" b="1270"/>
            <wp:wrapSquare wrapText="bothSides"/>
            <wp:docPr id="3" name="Picture 3" descr="\\ho-file01\PR.HO\Public\0-SO TAY THUONG HIEU TPBANK\File_logo\Logo dung trong Van ban\Logo TBank H=0.7c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o-file01\PR.HO\Public\0-SO TAY THUONG HIEU TPBANK\File_logo\Logo dung trong Van ban\Logo TBank H=0.7c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275742" cy="551368"/>
                    </a:xfrm>
                    <a:prstGeom prst="rect">
                      <a:avLst/>
                    </a:prstGeom>
                    <a:noFill/>
                    <a:ln w="9525">
                      <a:noFill/>
                      <a:miter lim="800000"/>
                      <a:headEnd/>
                      <a:tailEnd/>
                    </a:ln>
                  </pic:spPr>
                </pic:pic>
              </a:graphicData>
            </a:graphic>
          </wp:anchor>
        </w:drawing>
      </w:r>
      <w:r>
        <w:rPr>
          <w:rFonts w:ascii="Times New Roman" w:hAnsi="Times New Roman"/>
          <w:sz w:val="24"/>
          <w:szCs w:val="24"/>
          <w:lang w:val="en-US"/>
        </w:rPr>
        <w:br w:type="textWrapping" w:clear="all"/>
      </w:r>
    </w:p>
    <w:p w14:paraId="07C9A8D3">
      <w:pPr>
        <w:spacing w:before="120" w:line="360" w:lineRule="auto"/>
        <w:ind w:left="0" w:right="463" w:firstLine="0"/>
        <w:jc w:val="left"/>
        <w:rPr>
          <w:rFonts w:ascii="Times New Roman" w:hAnsi="Times New Roman"/>
          <w:sz w:val="24"/>
          <w:szCs w:val="24"/>
        </w:rPr>
      </w:pPr>
    </w:p>
    <w:p w14:paraId="5E5E63CB">
      <w:pPr>
        <w:spacing w:before="120" w:line="360" w:lineRule="auto"/>
        <w:ind w:left="0" w:firstLine="0"/>
        <w:jc w:val="left"/>
        <w:rPr>
          <w:rFonts w:ascii="Times New Roman" w:hAnsi="Times New Roman"/>
          <w:b/>
          <w:sz w:val="24"/>
          <w:szCs w:val="24"/>
        </w:rPr>
      </w:pPr>
      <w:bookmarkStart w:id="2" w:name="_Toc251833654"/>
      <w:bookmarkStart w:id="3" w:name="_Toc251844830"/>
      <w:bookmarkStart w:id="4" w:name="_Toc251833864"/>
      <w:bookmarkStart w:id="5" w:name="_Toc251844965"/>
      <w:r>
        <w:rPr>
          <w:rFonts w:ascii="Times New Roman" w:hAnsi="Times New Roman"/>
          <w:b/>
          <w:sz w:val="24"/>
          <w:szCs w:val="24"/>
        </w:rPr>
        <w:tab/>
      </w:r>
    </w:p>
    <w:p w14:paraId="662744FA">
      <w:pPr>
        <w:spacing w:before="120" w:line="360" w:lineRule="auto"/>
        <w:ind w:left="0" w:firstLine="0"/>
        <w:jc w:val="center"/>
        <w:rPr>
          <w:rFonts w:ascii="Times New Roman" w:hAnsi="Times New Roman"/>
          <w:b/>
          <w:sz w:val="24"/>
          <w:szCs w:val="24"/>
        </w:rPr>
      </w:pPr>
      <w:r>
        <w:rPr>
          <w:rFonts w:ascii="Times New Roman" w:hAnsi="Times New Roman"/>
          <w:b/>
          <w:sz w:val="24"/>
          <w:szCs w:val="24"/>
        </w:rPr>
        <w:t>TÀI LIỆU PHÂN TÍCH VÀ ĐẶC TẢ YÊU CẦU NGƯỜI SỬ DỤNG</w:t>
      </w:r>
    </w:p>
    <w:p w14:paraId="0B8E09AF">
      <w:pPr>
        <w:spacing w:before="120" w:line="360" w:lineRule="auto"/>
        <w:ind w:left="0" w:firstLine="0"/>
        <w:jc w:val="center"/>
        <w:rPr>
          <w:rFonts w:ascii="Times New Roman" w:hAnsi="Times New Roman"/>
          <w:b/>
          <w:sz w:val="24"/>
          <w:szCs w:val="24"/>
        </w:rPr>
      </w:pPr>
    </w:p>
    <w:p w14:paraId="63163066">
      <w:pPr>
        <w:spacing w:before="120" w:line="360" w:lineRule="auto"/>
        <w:ind w:left="0" w:firstLine="0"/>
        <w:jc w:val="center"/>
        <w:rPr>
          <w:rFonts w:ascii="Times New Roman" w:hAnsi="Times New Roman"/>
          <w:b/>
          <w:sz w:val="24"/>
          <w:szCs w:val="24"/>
        </w:rPr>
      </w:pPr>
    </w:p>
    <w:p w14:paraId="654BB13D">
      <w:pPr>
        <w:spacing w:before="120" w:line="360" w:lineRule="auto"/>
        <w:ind w:left="0" w:firstLine="0"/>
        <w:jc w:val="center"/>
        <w:rPr>
          <w:rFonts w:ascii="Times New Roman" w:hAnsi="Times New Roman"/>
          <w:b/>
          <w:sz w:val="24"/>
          <w:szCs w:val="24"/>
        </w:rPr>
      </w:pPr>
      <w:r>
        <w:rPr>
          <w:rFonts w:ascii="Times New Roman" w:hAnsi="Times New Roman"/>
          <w:b/>
          <w:sz w:val="24"/>
          <w:szCs w:val="24"/>
        </w:rPr>
        <w:t>PHIẾU ĐỀ XUẤT NHU CẦU HỆ THỐNG THÔNG TIN:</w:t>
      </w:r>
    </w:p>
    <w:p w14:paraId="23DB587D">
      <w:pPr>
        <w:spacing w:before="120" w:line="360" w:lineRule="auto"/>
        <w:ind w:left="0" w:firstLine="0"/>
        <w:jc w:val="center"/>
        <w:rPr>
          <w:rFonts w:ascii="Times New Roman" w:hAnsi="Times New Roman"/>
          <w:b/>
          <w:sz w:val="24"/>
          <w:szCs w:val="24"/>
        </w:rPr>
      </w:pPr>
      <w:r>
        <w:rPr>
          <w:rFonts w:ascii="Times New Roman" w:hAnsi="Times New Roman"/>
          <w:b/>
          <w:sz w:val="24"/>
          <w:szCs w:val="24"/>
        </w:rPr>
        <w:t>CHỨC NĂNG MỞ THẺ TÍN DỤNG TRÊN EBANK</w:t>
      </w:r>
    </w:p>
    <w:p w14:paraId="30DE7965">
      <w:pPr>
        <w:tabs>
          <w:tab w:val="left" w:pos="5923"/>
        </w:tabs>
        <w:spacing w:before="120" w:line="360" w:lineRule="auto"/>
        <w:ind w:left="0" w:firstLine="0"/>
        <w:jc w:val="left"/>
        <w:rPr>
          <w:rFonts w:ascii="Times New Roman" w:hAnsi="Times New Roman"/>
          <w:b/>
          <w:sz w:val="24"/>
          <w:szCs w:val="24"/>
        </w:rPr>
      </w:pPr>
    </w:p>
    <w:p w14:paraId="61E3E431">
      <w:pPr>
        <w:pStyle w:val="679"/>
      </w:pPr>
    </w:p>
    <w:tbl>
      <w:tblPr>
        <w:tblStyle w:val="13"/>
        <w:tblpPr w:leftFromText="180" w:rightFromText="180" w:vertAnchor="text" w:tblpY="1"/>
        <w:tblOverlap w:val="never"/>
        <w:tblW w:w="0" w:type="auto"/>
        <w:tblInd w:w="0" w:type="dxa"/>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4950"/>
        <w:gridCol w:w="2250"/>
        <w:gridCol w:w="1872"/>
      </w:tblGrid>
      <w:tr w14:paraId="7C5B6F3C">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rPr>
          <w:trHeight w:val="251" w:hRule="atLeast"/>
        </w:trPr>
        <w:tc>
          <w:tcPr>
            <w:tcW w:w="4950" w:type="dxa"/>
          </w:tcPr>
          <w:p w14:paraId="7EB61718">
            <w:pPr>
              <w:spacing w:before="120" w:line="360" w:lineRule="auto"/>
              <w:ind w:left="0" w:firstLine="0"/>
              <w:jc w:val="left"/>
              <w:rPr>
                <w:rFonts w:ascii="Times New Roman" w:hAnsi="Times New Roman"/>
                <w:b/>
                <w:sz w:val="24"/>
                <w:szCs w:val="24"/>
              </w:rPr>
            </w:pPr>
            <w:r>
              <w:rPr>
                <w:rFonts w:ascii="Times New Roman" w:hAnsi="Times New Roman"/>
                <w:b/>
                <w:sz w:val="24"/>
                <w:szCs w:val="24"/>
              </w:rPr>
              <w:t xml:space="preserve">Kiểm soát tài liệu </w:t>
            </w:r>
          </w:p>
        </w:tc>
        <w:tc>
          <w:tcPr>
            <w:tcW w:w="4122" w:type="dxa"/>
            <w:gridSpan w:val="2"/>
          </w:tcPr>
          <w:p w14:paraId="2AA0F81E">
            <w:pPr>
              <w:spacing w:before="120" w:line="360" w:lineRule="auto"/>
              <w:ind w:left="0" w:firstLine="0"/>
              <w:jc w:val="left"/>
              <w:rPr>
                <w:rFonts w:ascii="Times New Roman" w:hAnsi="Times New Roman"/>
                <w:sz w:val="24"/>
                <w:szCs w:val="24"/>
              </w:rPr>
            </w:pPr>
            <w:r>
              <w:rPr>
                <w:rFonts w:ascii="Times New Roman" w:hAnsi="Times New Roman"/>
                <w:b/>
                <w:sz w:val="24"/>
                <w:szCs w:val="24"/>
              </w:rPr>
              <w:t>Nguồn lực dự kiến</w:t>
            </w:r>
          </w:p>
        </w:tc>
      </w:tr>
      <w:tr w14:paraId="77736466">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4950" w:type="dxa"/>
          </w:tcPr>
          <w:p w14:paraId="5AC756EB">
            <w:pPr>
              <w:spacing w:before="120" w:line="360" w:lineRule="auto"/>
              <w:ind w:left="0" w:firstLine="0"/>
              <w:jc w:val="left"/>
              <w:rPr>
                <w:rFonts w:ascii="Times New Roman" w:hAnsi="Times New Roman"/>
                <w:sz w:val="24"/>
                <w:szCs w:val="24"/>
              </w:rPr>
            </w:pPr>
            <w:r>
              <w:rPr>
                <w:rFonts w:ascii="Times New Roman" w:hAnsi="Times New Roman"/>
                <w:sz w:val="24"/>
                <w:szCs w:val="24"/>
              </w:rPr>
              <w:t xml:space="preserve">Mã yêu cầu: </w:t>
            </w:r>
          </w:p>
        </w:tc>
        <w:tc>
          <w:tcPr>
            <w:tcW w:w="2250" w:type="dxa"/>
          </w:tcPr>
          <w:p w14:paraId="2C5E549B">
            <w:pPr>
              <w:spacing w:before="120" w:line="360" w:lineRule="auto"/>
              <w:ind w:left="0" w:firstLine="0"/>
              <w:jc w:val="left"/>
              <w:rPr>
                <w:rFonts w:ascii="Times New Roman" w:hAnsi="Times New Roman"/>
                <w:sz w:val="24"/>
                <w:szCs w:val="24"/>
              </w:rPr>
            </w:pPr>
            <w:r>
              <w:rPr>
                <w:rFonts w:ascii="Times New Roman" w:hAnsi="Times New Roman"/>
                <w:sz w:val="24"/>
                <w:szCs w:val="24"/>
              </w:rPr>
              <w:t xml:space="preserve">Công việc </w:t>
            </w:r>
          </w:p>
        </w:tc>
        <w:tc>
          <w:tcPr>
            <w:tcW w:w="1872" w:type="dxa"/>
          </w:tcPr>
          <w:p w14:paraId="39E092FA">
            <w:pPr>
              <w:spacing w:before="120" w:line="360" w:lineRule="auto"/>
              <w:ind w:left="0" w:firstLine="0"/>
              <w:jc w:val="left"/>
              <w:rPr>
                <w:rFonts w:ascii="Times New Roman" w:hAnsi="Times New Roman"/>
                <w:sz w:val="24"/>
                <w:szCs w:val="24"/>
              </w:rPr>
            </w:pPr>
            <w:r>
              <w:rPr>
                <w:rFonts w:ascii="Times New Roman" w:hAnsi="Times New Roman"/>
                <w:sz w:val="24"/>
                <w:szCs w:val="24"/>
              </w:rPr>
              <w:t>Ngày công</w:t>
            </w:r>
          </w:p>
        </w:tc>
      </w:tr>
      <w:tr w14:paraId="6E48AFA3">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4950" w:type="dxa"/>
          </w:tcPr>
          <w:p w14:paraId="20DF8642">
            <w:pPr>
              <w:spacing w:before="120" w:line="360" w:lineRule="auto"/>
              <w:ind w:left="0" w:firstLine="0"/>
              <w:jc w:val="left"/>
              <w:rPr>
                <w:rFonts w:ascii="Times New Roman" w:hAnsi="Times New Roman"/>
                <w:sz w:val="24"/>
                <w:szCs w:val="24"/>
              </w:rPr>
            </w:pPr>
            <w:r>
              <w:rPr>
                <w:rFonts w:ascii="Times New Roman" w:hAnsi="Times New Roman"/>
                <w:sz w:val="24"/>
                <w:szCs w:val="24"/>
              </w:rPr>
              <w:t>Phiên bản: 1.0</w:t>
            </w:r>
          </w:p>
        </w:tc>
        <w:tc>
          <w:tcPr>
            <w:tcW w:w="2250" w:type="dxa"/>
          </w:tcPr>
          <w:p w14:paraId="3A2E465A">
            <w:pPr>
              <w:spacing w:before="120" w:line="360" w:lineRule="auto"/>
              <w:ind w:left="0" w:firstLine="0"/>
              <w:jc w:val="left"/>
              <w:rPr>
                <w:rFonts w:ascii="Times New Roman" w:hAnsi="Times New Roman"/>
                <w:i/>
                <w:sz w:val="24"/>
                <w:szCs w:val="24"/>
                <w:u w:val="single"/>
              </w:rPr>
            </w:pPr>
            <w:r>
              <w:rPr>
                <w:rFonts w:ascii="Times New Roman" w:hAnsi="Times New Roman"/>
                <w:i/>
                <w:sz w:val="24"/>
                <w:szCs w:val="24"/>
              </w:rPr>
              <w:t>- Phân tích yêu cầu</w:t>
            </w:r>
          </w:p>
        </w:tc>
        <w:tc>
          <w:tcPr>
            <w:tcW w:w="1872" w:type="dxa"/>
          </w:tcPr>
          <w:p w14:paraId="1C4DC343">
            <w:pPr>
              <w:tabs>
                <w:tab w:val="left" w:pos="1576"/>
              </w:tabs>
              <w:spacing w:before="120" w:line="360" w:lineRule="auto"/>
              <w:ind w:left="0" w:firstLine="0"/>
              <w:jc w:val="left"/>
              <w:rPr>
                <w:rFonts w:ascii="Times New Roman" w:hAnsi="Times New Roman"/>
                <w:sz w:val="24"/>
                <w:szCs w:val="24"/>
              </w:rPr>
            </w:pPr>
            <w:r>
              <w:rPr>
                <w:rFonts w:ascii="Times New Roman" w:hAnsi="Times New Roman"/>
                <w:sz w:val="24"/>
                <w:szCs w:val="24"/>
              </w:rPr>
              <w:t>X</w:t>
            </w:r>
          </w:p>
        </w:tc>
      </w:tr>
      <w:tr w14:paraId="3D05F24C">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4950" w:type="dxa"/>
          </w:tcPr>
          <w:p w14:paraId="7586F94C">
            <w:pPr>
              <w:spacing w:before="120" w:line="360" w:lineRule="auto"/>
              <w:ind w:left="0" w:firstLine="0"/>
              <w:jc w:val="left"/>
              <w:rPr>
                <w:rFonts w:ascii="Times New Roman" w:hAnsi="Times New Roman"/>
                <w:sz w:val="24"/>
                <w:szCs w:val="24"/>
              </w:rPr>
            </w:pPr>
            <w:r>
              <w:rPr>
                <w:rFonts w:ascii="Times New Roman" w:hAnsi="Times New Roman"/>
                <w:sz w:val="24"/>
                <w:szCs w:val="24"/>
              </w:rPr>
              <w:t>Ngày tạo: 07/03/2022</w:t>
            </w:r>
          </w:p>
        </w:tc>
        <w:tc>
          <w:tcPr>
            <w:tcW w:w="2250" w:type="dxa"/>
          </w:tcPr>
          <w:p w14:paraId="5616C6D4">
            <w:pPr>
              <w:spacing w:before="120" w:line="360" w:lineRule="auto"/>
              <w:ind w:left="0" w:firstLine="0"/>
              <w:jc w:val="left"/>
              <w:rPr>
                <w:rFonts w:ascii="Times New Roman" w:hAnsi="Times New Roman"/>
                <w:i/>
                <w:sz w:val="24"/>
                <w:szCs w:val="24"/>
                <w:u w:val="single"/>
              </w:rPr>
            </w:pPr>
            <w:r>
              <w:rPr>
                <w:rFonts w:ascii="Times New Roman" w:hAnsi="Times New Roman"/>
                <w:i/>
                <w:sz w:val="24"/>
                <w:szCs w:val="24"/>
              </w:rPr>
              <w:t>- Thiết kế</w:t>
            </w:r>
          </w:p>
        </w:tc>
        <w:tc>
          <w:tcPr>
            <w:tcW w:w="1872" w:type="dxa"/>
          </w:tcPr>
          <w:p w14:paraId="42D69459">
            <w:pPr>
              <w:spacing w:before="120" w:line="360" w:lineRule="auto"/>
              <w:ind w:left="0" w:firstLine="0"/>
              <w:jc w:val="left"/>
              <w:rPr>
                <w:rFonts w:ascii="Times New Roman" w:hAnsi="Times New Roman"/>
                <w:sz w:val="24"/>
                <w:szCs w:val="24"/>
              </w:rPr>
            </w:pPr>
          </w:p>
        </w:tc>
      </w:tr>
      <w:tr w14:paraId="6D395264">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4950" w:type="dxa"/>
          </w:tcPr>
          <w:p w14:paraId="282D30E4">
            <w:pPr>
              <w:spacing w:before="120" w:line="360" w:lineRule="auto"/>
              <w:ind w:left="0" w:firstLine="0"/>
              <w:jc w:val="left"/>
              <w:rPr>
                <w:rFonts w:ascii="Times New Roman" w:hAnsi="Times New Roman"/>
                <w:sz w:val="24"/>
                <w:szCs w:val="24"/>
              </w:rPr>
            </w:pPr>
            <w:r>
              <w:rPr>
                <w:rFonts w:ascii="Times New Roman" w:hAnsi="Times New Roman"/>
                <w:sz w:val="24"/>
                <w:szCs w:val="24"/>
              </w:rPr>
              <w:t xml:space="preserve">Ngày chỉnh sửa lần cuối: </w:t>
            </w:r>
          </w:p>
        </w:tc>
        <w:tc>
          <w:tcPr>
            <w:tcW w:w="2250" w:type="dxa"/>
          </w:tcPr>
          <w:p w14:paraId="68B96827">
            <w:pPr>
              <w:spacing w:before="120" w:line="360" w:lineRule="auto"/>
              <w:ind w:left="0" w:firstLine="0"/>
              <w:jc w:val="left"/>
              <w:rPr>
                <w:rFonts w:ascii="Times New Roman" w:hAnsi="Times New Roman"/>
                <w:i/>
                <w:sz w:val="24"/>
                <w:szCs w:val="24"/>
                <w:u w:val="single"/>
              </w:rPr>
            </w:pPr>
            <w:r>
              <w:rPr>
                <w:rFonts w:ascii="Times New Roman" w:hAnsi="Times New Roman"/>
                <w:i/>
                <w:sz w:val="24"/>
                <w:szCs w:val="24"/>
              </w:rPr>
              <w:t>- Phát triển</w:t>
            </w:r>
          </w:p>
        </w:tc>
        <w:tc>
          <w:tcPr>
            <w:tcW w:w="1872" w:type="dxa"/>
          </w:tcPr>
          <w:p w14:paraId="2BDD8B64">
            <w:pPr>
              <w:spacing w:before="120" w:line="360" w:lineRule="auto"/>
              <w:ind w:left="0" w:firstLine="0"/>
              <w:jc w:val="left"/>
              <w:rPr>
                <w:rFonts w:ascii="Times New Roman" w:hAnsi="Times New Roman"/>
                <w:sz w:val="24"/>
                <w:szCs w:val="24"/>
              </w:rPr>
            </w:pPr>
          </w:p>
        </w:tc>
      </w:tr>
      <w:tr w14:paraId="194E6D0B">
        <w:tblPrEx>
          <w:tblBorders>
            <w:top w:val="single" w:color="auto" w:sz="6" w:space="0"/>
            <w:left w:val="single" w:color="auto" w:sz="6" w:space="0"/>
            <w:bottom w:val="single" w:color="auto" w:sz="6" w:space="0"/>
            <w:right w:val="single" w:color="auto" w:sz="6" w:space="0"/>
            <w:insideH w:val="single" w:color="auto" w:sz="6" w:space="0"/>
            <w:insideV w:val="single" w:color="auto" w:sz="6" w:space="0"/>
          </w:tblBorders>
          <w:tblCellMar>
            <w:top w:w="0" w:type="dxa"/>
            <w:left w:w="108" w:type="dxa"/>
            <w:bottom w:w="0" w:type="dxa"/>
            <w:right w:w="108" w:type="dxa"/>
          </w:tblCellMar>
        </w:tblPrEx>
        <w:tc>
          <w:tcPr>
            <w:tcW w:w="4950" w:type="dxa"/>
          </w:tcPr>
          <w:p w14:paraId="4B1AC914">
            <w:pPr>
              <w:spacing w:before="120" w:line="360" w:lineRule="auto"/>
              <w:ind w:left="0" w:firstLine="0"/>
              <w:jc w:val="left"/>
              <w:rPr>
                <w:rFonts w:ascii="Times New Roman" w:hAnsi="Times New Roman"/>
                <w:sz w:val="24"/>
                <w:szCs w:val="24"/>
              </w:rPr>
            </w:pPr>
          </w:p>
        </w:tc>
        <w:tc>
          <w:tcPr>
            <w:tcW w:w="2250" w:type="dxa"/>
          </w:tcPr>
          <w:p w14:paraId="5DA0DCC1">
            <w:pPr>
              <w:spacing w:before="120" w:line="360" w:lineRule="auto"/>
              <w:ind w:left="0" w:firstLine="0"/>
              <w:jc w:val="left"/>
              <w:rPr>
                <w:rFonts w:ascii="Times New Roman" w:hAnsi="Times New Roman"/>
                <w:i/>
                <w:sz w:val="24"/>
                <w:szCs w:val="24"/>
              </w:rPr>
            </w:pPr>
            <w:r>
              <w:rPr>
                <w:rFonts w:ascii="Times New Roman" w:hAnsi="Times New Roman"/>
                <w:i/>
                <w:sz w:val="24"/>
                <w:szCs w:val="24"/>
              </w:rPr>
              <w:t>- Kiểm thử</w:t>
            </w:r>
          </w:p>
        </w:tc>
        <w:tc>
          <w:tcPr>
            <w:tcW w:w="1872" w:type="dxa"/>
          </w:tcPr>
          <w:p w14:paraId="7F41C5CE">
            <w:pPr>
              <w:spacing w:before="120" w:line="360" w:lineRule="auto"/>
              <w:ind w:left="0" w:firstLine="0"/>
              <w:jc w:val="left"/>
              <w:rPr>
                <w:rFonts w:ascii="Times New Roman" w:hAnsi="Times New Roman"/>
                <w:sz w:val="24"/>
                <w:szCs w:val="24"/>
              </w:rPr>
            </w:pPr>
          </w:p>
        </w:tc>
      </w:tr>
      <w:bookmarkEnd w:id="2"/>
      <w:bookmarkEnd w:id="3"/>
      <w:bookmarkEnd w:id="4"/>
      <w:bookmarkEnd w:id="5"/>
    </w:tbl>
    <w:p w14:paraId="70BA068D">
      <w:pPr>
        <w:spacing w:before="120" w:line="360" w:lineRule="auto"/>
        <w:ind w:left="0" w:firstLine="0"/>
        <w:jc w:val="left"/>
        <w:rPr>
          <w:rFonts w:ascii="Times New Roman" w:hAnsi="Times New Roman"/>
          <w:sz w:val="24"/>
          <w:szCs w:val="24"/>
        </w:rPr>
      </w:pPr>
    </w:p>
    <w:p w14:paraId="2B9A3AF9">
      <w:pPr>
        <w:spacing w:before="120" w:line="360" w:lineRule="auto"/>
        <w:ind w:left="0" w:firstLine="0"/>
        <w:jc w:val="left"/>
        <w:rPr>
          <w:rFonts w:ascii="Times New Roman" w:hAnsi="Times New Roman"/>
          <w:sz w:val="24"/>
          <w:szCs w:val="24"/>
        </w:rPr>
      </w:pPr>
    </w:p>
    <w:p w14:paraId="56D51DB9">
      <w:pPr>
        <w:spacing w:before="120" w:line="360" w:lineRule="auto"/>
        <w:ind w:left="0" w:firstLine="0"/>
        <w:jc w:val="left"/>
        <w:rPr>
          <w:rFonts w:ascii="Times New Roman" w:hAnsi="Times New Roman"/>
          <w:sz w:val="24"/>
          <w:szCs w:val="24"/>
        </w:rPr>
      </w:pPr>
    </w:p>
    <w:p w14:paraId="48E2360C">
      <w:pPr>
        <w:spacing w:before="120" w:line="360" w:lineRule="auto"/>
        <w:ind w:left="0" w:firstLine="0"/>
        <w:jc w:val="left"/>
        <w:rPr>
          <w:rFonts w:ascii="Times New Roman" w:hAnsi="Times New Roman"/>
          <w:sz w:val="24"/>
          <w:szCs w:val="24"/>
        </w:rPr>
      </w:pPr>
    </w:p>
    <w:p w14:paraId="29403D28">
      <w:pPr>
        <w:spacing w:before="120" w:line="360" w:lineRule="auto"/>
        <w:ind w:left="0" w:firstLine="0"/>
        <w:jc w:val="left"/>
        <w:rPr>
          <w:rFonts w:ascii="Times New Roman" w:hAnsi="Times New Roman"/>
          <w:sz w:val="24"/>
          <w:szCs w:val="24"/>
        </w:rPr>
      </w:pPr>
    </w:p>
    <w:p w14:paraId="2076F65C">
      <w:pPr>
        <w:spacing w:before="120" w:line="360" w:lineRule="auto"/>
        <w:ind w:left="0" w:firstLine="0"/>
        <w:jc w:val="left"/>
        <w:rPr>
          <w:rFonts w:ascii="Times New Roman" w:hAnsi="Times New Roman"/>
          <w:sz w:val="24"/>
          <w:szCs w:val="24"/>
        </w:rPr>
      </w:pPr>
    </w:p>
    <w:p w14:paraId="0ED5DE33">
      <w:pPr>
        <w:spacing w:before="120" w:line="360" w:lineRule="auto"/>
        <w:ind w:left="0" w:firstLine="0"/>
        <w:jc w:val="left"/>
        <w:rPr>
          <w:rFonts w:ascii="Times New Roman" w:hAnsi="Times New Roman"/>
          <w:sz w:val="24"/>
          <w:szCs w:val="24"/>
        </w:rPr>
        <w:sectPr>
          <w:headerReference r:id="rId9" w:type="first"/>
          <w:footerReference r:id="rId12" w:type="first"/>
          <w:headerReference r:id="rId7" w:type="default"/>
          <w:footerReference r:id="rId10" w:type="default"/>
          <w:headerReference r:id="rId8" w:type="even"/>
          <w:footerReference r:id="rId11" w:type="even"/>
          <w:pgSz w:w="11907" w:h="16839"/>
          <w:pgMar w:top="1440" w:right="1022" w:bottom="1440" w:left="1152" w:header="720" w:footer="432" w:gutter="0"/>
          <w:cols w:space="720" w:num="1"/>
          <w:titlePg/>
          <w:docGrid w:linePitch="360" w:charSpace="0"/>
        </w:sectPr>
      </w:pPr>
    </w:p>
    <w:p w14:paraId="3DB9F589">
      <w:pPr>
        <w:spacing w:before="120" w:line="360" w:lineRule="auto"/>
        <w:ind w:left="0" w:firstLine="0"/>
        <w:jc w:val="center"/>
        <w:rPr>
          <w:rFonts w:ascii="Times New Roman" w:hAnsi="Times New Roman"/>
          <w:b/>
          <w:sz w:val="24"/>
          <w:szCs w:val="24"/>
        </w:rPr>
      </w:pPr>
      <w:r>
        <w:rPr>
          <w:rFonts w:ascii="Times New Roman" w:hAnsi="Times New Roman"/>
          <w:b/>
          <w:sz w:val="24"/>
          <w:szCs w:val="24"/>
        </w:rPr>
        <w:t>TRANG KÝ</w:t>
      </w:r>
    </w:p>
    <w:tbl>
      <w:tblPr>
        <w:tblStyle w:val="13"/>
        <w:tblpPr w:leftFromText="180" w:rightFromText="180" w:vertAnchor="text" w:tblpXSpec="center" w:tblpY="1"/>
        <w:tblOverlap w:val="never"/>
        <w:tblW w:w="95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71"/>
        <w:gridCol w:w="2704"/>
        <w:gridCol w:w="2970"/>
        <w:gridCol w:w="2831"/>
      </w:tblGrid>
      <w:tr w14:paraId="780DF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9576" w:type="dxa"/>
            <w:gridSpan w:val="4"/>
            <w:shd w:val="clear" w:color="auto" w:fill="auto"/>
            <w:noWrap/>
            <w:vAlign w:val="bottom"/>
          </w:tcPr>
          <w:p w14:paraId="220D6CA7">
            <w:pPr>
              <w:spacing w:before="120" w:line="360" w:lineRule="auto"/>
              <w:ind w:left="0" w:firstLine="0"/>
              <w:jc w:val="center"/>
              <w:rPr>
                <w:rFonts w:ascii="Times New Roman" w:hAnsi="Times New Roman" w:eastAsia="SimSun"/>
                <w:sz w:val="24"/>
                <w:szCs w:val="24"/>
              </w:rPr>
            </w:pPr>
            <w:r>
              <w:rPr>
                <w:rFonts w:ascii="Times New Roman" w:hAnsi="Times New Roman" w:eastAsia="SimSun"/>
                <w:b/>
                <w:sz w:val="24"/>
                <w:szCs w:val="24"/>
              </w:rPr>
              <w:t>ĐƠN VỊ ĐỀ XUẤT: KHỐI NHCN</w:t>
            </w:r>
          </w:p>
        </w:tc>
      </w:tr>
      <w:tr w14:paraId="09A22F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5" w:hRule="atLeast"/>
        </w:trPr>
        <w:tc>
          <w:tcPr>
            <w:tcW w:w="1071" w:type="dxa"/>
            <w:shd w:val="clear" w:color="auto" w:fill="auto"/>
            <w:noWrap/>
            <w:vAlign w:val="center"/>
          </w:tcPr>
          <w:p w14:paraId="4B6392B5">
            <w:pPr>
              <w:spacing w:before="120" w:line="360" w:lineRule="auto"/>
              <w:ind w:left="0" w:firstLine="0"/>
              <w:jc w:val="center"/>
              <w:rPr>
                <w:rFonts w:ascii="Times New Roman" w:hAnsi="Times New Roman" w:eastAsia="SimSun"/>
                <w:i/>
                <w:sz w:val="24"/>
                <w:szCs w:val="24"/>
              </w:rPr>
            </w:pPr>
          </w:p>
        </w:tc>
        <w:tc>
          <w:tcPr>
            <w:tcW w:w="8505" w:type="dxa"/>
            <w:gridSpan w:val="3"/>
            <w:shd w:val="clear" w:color="auto" w:fill="auto"/>
            <w:vAlign w:val="center"/>
          </w:tcPr>
          <w:p w14:paraId="460003E5">
            <w:pPr>
              <w:spacing w:before="120" w:line="360" w:lineRule="auto"/>
              <w:ind w:left="0" w:firstLine="0"/>
              <w:jc w:val="center"/>
              <w:rPr>
                <w:rFonts w:ascii="Times New Roman" w:hAnsi="Times New Roman" w:eastAsia="SimSun"/>
                <w:b/>
                <w:sz w:val="24"/>
                <w:szCs w:val="24"/>
              </w:rPr>
            </w:pPr>
            <w:r>
              <w:rPr>
                <w:rFonts w:ascii="Times New Roman" w:hAnsi="Times New Roman" w:eastAsia="SimSun"/>
                <w:b/>
                <w:sz w:val="24"/>
                <w:szCs w:val="24"/>
              </w:rPr>
              <w:t>Người đề xuất</w:t>
            </w:r>
          </w:p>
        </w:tc>
      </w:tr>
      <w:tr w14:paraId="614CC3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trPr>
        <w:tc>
          <w:tcPr>
            <w:tcW w:w="1071" w:type="dxa"/>
            <w:shd w:val="clear" w:color="auto" w:fill="auto"/>
            <w:noWrap/>
            <w:vAlign w:val="center"/>
          </w:tcPr>
          <w:p w14:paraId="2E003EC8">
            <w:pPr>
              <w:spacing w:before="120" w:line="360" w:lineRule="auto"/>
              <w:ind w:left="0" w:firstLine="0"/>
              <w:jc w:val="center"/>
              <w:rPr>
                <w:rFonts w:ascii="Times New Roman" w:hAnsi="Times New Roman" w:eastAsia="SimSun"/>
                <w:i/>
                <w:sz w:val="24"/>
                <w:szCs w:val="24"/>
              </w:rPr>
            </w:pPr>
            <w:r>
              <w:rPr>
                <w:rFonts w:ascii="Times New Roman" w:hAnsi="Times New Roman" w:eastAsia="SimSun"/>
                <w:sz w:val="24"/>
                <w:szCs w:val="24"/>
              </w:rPr>
              <w:t>Ngày</w:t>
            </w:r>
          </w:p>
        </w:tc>
        <w:tc>
          <w:tcPr>
            <w:tcW w:w="8505" w:type="dxa"/>
            <w:gridSpan w:val="3"/>
            <w:shd w:val="clear" w:color="auto" w:fill="auto"/>
            <w:vAlign w:val="center"/>
          </w:tcPr>
          <w:p w14:paraId="5A754E61">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....../...../2020</w:t>
            </w:r>
          </w:p>
        </w:tc>
      </w:tr>
      <w:tr w14:paraId="694B14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0" w:hRule="atLeast"/>
        </w:trPr>
        <w:tc>
          <w:tcPr>
            <w:tcW w:w="1071" w:type="dxa"/>
            <w:shd w:val="clear" w:color="auto" w:fill="auto"/>
            <w:noWrap/>
            <w:vAlign w:val="center"/>
          </w:tcPr>
          <w:p w14:paraId="58EBF459">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Ký</w:t>
            </w:r>
          </w:p>
        </w:tc>
        <w:tc>
          <w:tcPr>
            <w:tcW w:w="8505" w:type="dxa"/>
            <w:gridSpan w:val="3"/>
            <w:shd w:val="clear" w:color="auto" w:fill="auto"/>
            <w:vAlign w:val="center"/>
          </w:tcPr>
          <w:p w14:paraId="6F09E2B4">
            <w:pPr>
              <w:spacing w:before="120" w:line="360" w:lineRule="auto"/>
              <w:ind w:left="0" w:firstLine="0"/>
              <w:jc w:val="center"/>
              <w:rPr>
                <w:rFonts w:ascii="Times New Roman" w:hAnsi="Times New Roman" w:eastAsia="SimSun"/>
                <w:i/>
                <w:sz w:val="24"/>
                <w:szCs w:val="24"/>
              </w:rPr>
            </w:pPr>
          </w:p>
        </w:tc>
      </w:tr>
      <w:tr w14:paraId="12EA05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0" w:hRule="atLeast"/>
        </w:trPr>
        <w:tc>
          <w:tcPr>
            <w:tcW w:w="1071" w:type="dxa"/>
            <w:shd w:val="clear" w:color="auto" w:fill="auto"/>
            <w:noWrap/>
            <w:vAlign w:val="center"/>
          </w:tcPr>
          <w:p w14:paraId="0060DE37">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Họ tên</w:t>
            </w:r>
          </w:p>
          <w:p w14:paraId="1F3987CC">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Chức vụ</w:t>
            </w:r>
          </w:p>
        </w:tc>
        <w:tc>
          <w:tcPr>
            <w:tcW w:w="8505" w:type="dxa"/>
            <w:gridSpan w:val="3"/>
            <w:shd w:val="clear" w:color="auto" w:fill="auto"/>
            <w:vAlign w:val="center"/>
          </w:tcPr>
          <w:p w14:paraId="7D1B7034">
            <w:pPr>
              <w:keepNext/>
              <w:spacing w:before="120" w:line="360" w:lineRule="auto"/>
              <w:ind w:left="0" w:firstLine="0"/>
              <w:jc w:val="center"/>
              <w:rPr>
                <w:rFonts w:ascii="Times New Roman" w:hAnsi="Times New Roman" w:eastAsia="SimSun"/>
                <w:b/>
                <w:smallCaps/>
                <w:sz w:val="24"/>
                <w:szCs w:val="24"/>
              </w:rPr>
            </w:pPr>
            <w:r>
              <w:rPr>
                <w:rFonts w:ascii="Times New Roman" w:hAnsi="Times New Roman" w:eastAsia="SimSun"/>
                <w:b/>
                <w:sz w:val="24"/>
                <w:szCs w:val="24"/>
              </w:rPr>
              <w:t>Bùi Quốc Việt</w:t>
            </w:r>
          </w:p>
          <w:p w14:paraId="20AC73FA">
            <w:pPr>
              <w:spacing w:before="120" w:line="360" w:lineRule="auto"/>
              <w:ind w:left="0" w:firstLine="0"/>
              <w:jc w:val="center"/>
              <w:rPr>
                <w:rFonts w:ascii="Times New Roman" w:hAnsi="Times New Roman" w:eastAsia="SimSun"/>
                <w:i/>
                <w:sz w:val="24"/>
                <w:szCs w:val="24"/>
              </w:rPr>
            </w:pPr>
            <w:r>
              <w:rPr>
                <w:rFonts w:ascii="Times New Roman" w:hAnsi="Times New Roman" w:eastAsia="SimSun"/>
                <w:i/>
                <w:sz w:val="24"/>
                <w:szCs w:val="24"/>
              </w:rPr>
              <w:t>CV TT Digital Banking</w:t>
            </w:r>
          </w:p>
        </w:tc>
      </w:tr>
      <w:tr w14:paraId="6BFB89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071" w:type="dxa"/>
            <w:shd w:val="clear" w:color="auto" w:fill="auto"/>
            <w:noWrap/>
            <w:vAlign w:val="center"/>
          </w:tcPr>
          <w:p w14:paraId="36E89F1B">
            <w:pPr>
              <w:spacing w:before="120" w:line="360" w:lineRule="auto"/>
              <w:ind w:left="0" w:firstLine="0"/>
              <w:jc w:val="center"/>
              <w:rPr>
                <w:rFonts w:ascii="Times New Roman" w:hAnsi="Times New Roman" w:eastAsia="SimSun"/>
                <w:sz w:val="24"/>
                <w:szCs w:val="24"/>
              </w:rPr>
            </w:pPr>
          </w:p>
        </w:tc>
        <w:tc>
          <w:tcPr>
            <w:tcW w:w="8505" w:type="dxa"/>
            <w:gridSpan w:val="3"/>
            <w:shd w:val="clear" w:color="auto" w:fill="auto"/>
            <w:vAlign w:val="center"/>
          </w:tcPr>
          <w:p w14:paraId="152C9FCF">
            <w:pPr>
              <w:spacing w:before="120" w:line="360" w:lineRule="auto"/>
              <w:ind w:left="0" w:firstLine="0"/>
              <w:jc w:val="center"/>
              <w:rPr>
                <w:rFonts w:ascii="Times New Roman" w:hAnsi="Times New Roman" w:eastAsia="SimSun"/>
                <w:sz w:val="24"/>
                <w:szCs w:val="24"/>
              </w:rPr>
            </w:pPr>
            <w:r>
              <w:rPr>
                <w:rFonts w:ascii="Times New Roman" w:hAnsi="Times New Roman" w:eastAsia="SimSun"/>
                <w:b/>
                <w:sz w:val="24"/>
                <w:szCs w:val="24"/>
              </w:rPr>
              <w:t>Người xem xét</w:t>
            </w:r>
          </w:p>
        </w:tc>
      </w:tr>
      <w:tr w14:paraId="4B446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trPr>
        <w:tc>
          <w:tcPr>
            <w:tcW w:w="1071" w:type="dxa"/>
            <w:shd w:val="clear" w:color="auto" w:fill="auto"/>
            <w:noWrap/>
            <w:vAlign w:val="center"/>
          </w:tcPr>
          <w:p w14:paraId="2BCCB61D">
            <w:pPr>
              <w:spacing w:before="120" w:line="360" w:lineRule="auto"/>
              <w:ind w:left="0" w:firstLine="0"/>
              <w:jc w:val="center"/>
              <w:rPr>
                <w:rFonts w:ascii="Times New Roman" w:hAnsi="Times New Roman" w:eastAsia="SimSun"/>
                <w:i/>
                <w:sz w:val="24"/>
                <w:szCs w:val="24"/>
              </w:rPr>
            </w:pPr>
            <w:r>
              <w:rPr>
                <w:rFonts w:ascii="Times New Roman" w:hAnsi="Times New Roman" w:eastAsia="SimSun"/>
                <w:sz w:val="24"/>
                <w:szCs w:val="24"/>
              </w:rPr>
              <w:t>Ngày</w:t>
            </w:r>
          </w:p>
        </w:tc>
        <w:tc>
          <w:tcPr>
            <w:tcW w:w="8505" w:type="dxa"/>
            <w:gridSpan w:val="3"/>
            <w:shd w:val="clear" w:color="auto" w:fill="auto"/>
            <w:vAlign w:val="center"/>
          </w:tcPr>
          <w:p w14:paraId="67733EFD">
            <w:pPr>
              <w:spacing w:before="120" w:line="360" w:lineRule="auto"/>
              <w:ind w:left="0" w:firstLine="0"/>
              <w:jc w:val="center"/>
              <w:rPr>
                <w:rFonts w:ascii="Times New Roman" w:hAnsi="Times New Roman" w:eastAsia="SimSun"/>
                <w:b/>
                <w:i/>
                <w:sz w:val="24"/>
                <w:szCs w:val="24"/>
              </w:rPr>
            </w:pPr>
            <w:r>
              <w:rPr>
                <w:rFonts w:ascii="Times New Roman" w:hAnsi="Times New Roman" w:eastAsia="SimSun"/>
                <w:sz w:val="24"/>
                <w:szCs w:val="24"/>
              </w:rPr>
              <w:t>....../...../2020</w:t>
            </w:r>
          </w:p>
        </w:tc>
      </w:tr>
      <w:tr w14:paraId="2E75BD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65" w:hRule="atLeast"/>
        </w:trPr>
        <w:tc>
          <w:tcPr>
            <w:tcW w:w="1071" w:type="dxa"/>
            <w:shd w:val="clear" w:color="auto" w:fill="auto"/>
            <w:noWrap/>
            <w:vAlign w:val="center"/>
          </w:tcPr>
          <w:p w14:paraId="1985919E">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Ký</w:t>
            </w:r>
          </w:p>
        </w:tc>
        <w:tc>
          <w:tcPr>
            <w:tcW w:w="8505" w:type="dxa"/>
            <w:gridSpan w:val="3"/>
            <w:shd w:val="clear" w:color="auto" w:fill="auto"/>
            <w:vAlign w:val="center"/>
          </w:tcPr>
          <w:p w14:paraId="34301E6F">
            <w:pPr>
              <w:spacing w:before="120" w:line="360" w:lineRule="auto"/>
              <w:ind w:left="0" w:firstLine="0"/>
              <w:jc w:val="center"/>
              <w:rPr>
                <w:rFonts w:ascii="Times New Roman" w:hAnsi="Times New Roman" w:eastAsia="SimSun"/>
                <w:b/>
                <w:i/>
                <w:sz w:val="24"/>
                <w:szCs w:val="24"/>
              </w:rPr>
            </w:pPr>
          </w:p>
          <w:p w14:paraId="350C5F78">
            <w:pPr>
              <w:spacing w:before="120" w:line="360" w:lineRule="auto"/>
              <w:ind w:left="0" w:firstLine="0"/>
              <w:jc w:val="center"/>
              <w:rPr>
                <w:rFonts w:ascii="Times New Roman" w:hAnsi="Times New Roman" w:eastAsia="SimSun"/>
                <w:b/>
                <w:i/>
                <w:sz w:val="24"/>
                <w:szCs w:val="24"/>
              </w:rPr>
            </w:pPr>
          </w:p>
          <w:p w14:paraId="36B73B96">
            <w:pPr>
              <w:spacing w:before="120" w:line="360" w:lineRule="auto"/>
              <w:ind w:left="0" w:firstLine="0"/>
              <w:jc w:val="center"/>
              <w:rPr>
                <w:rFonts w:ascii="Times New Roman" w:hAnsi="Times New Roman" w:eastAsia="SimSun"/>
                <w:b/>
                <w:i/>
                <w:sz w:val="24"/>
                <w:szCs w:val="24"/>
              </w:rPr>
            </w:pPr>
          </w:p>
        </w:tc>
      </w:tr>
      <w:tr w14:paraId="12B49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8" w:hRule="atLeast"/>
        </w:trPr>
        <w:tc>
          <w:tcPr>
            <w:tcW w:w="1071" w:type="dxa"/>
            <w:shd w:val="clear" w:color="auto" w:fill="auto"/>
            <w:noWrap/>
            <w:vAlign w:val="center"/>
          </w:tcPr>
          <w:p w14:paraId="75FEAF1E">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Họ tên</w:t>
            </w:r>
          </w:p>
        </w:tc>
        <w:tc>
          <w:tcPr>
            <w:tcW w:w="8505" w:type="dxa"/>
            <w:gridSpan w:val="3"/>
            <w:shd w:val="clear" w:color="auto" w:fill="auto"/>
            <w:vAlign w:val="center"/>
          </w:tcPr>
          <w:p w14:paraId="46910FB4">
            <w:pPr>
              <w:spacing w:before="120" w:line="360" w:lineRule="auto"/>
              <w:ind w:left="0" w:firstLine="0"/>
              <w:jc w:val="center"/>
              <w:rPr>
                <w:rFonts w:ascii="Times New Roman" w:hAnsi="Times New Roman" w:eastAsia="SimSun"/>
                <w:i/>
                <w:sz w:val="24"/>
                <w:szCs w:val="24"/>
              </w:rPr>
            </w:pPr>
            <w:r>
              <w:rPr>
                <w:rFonts w:ascii="Times New Roman" w:hAnsi="Times New Roman" w:eastAsia="SimSun"/>
                <w:b/>
                <w:i/>
                <w:sz w:val="24"/>
                <w:szCs w:val="24"/>
              </w:rPr>
              <w:t>Trần Hoài Nam</w:t>
            </w:r>
          </w:p>
          <w:p w14:paraId="46144555">
            <w:pPr>
              <w:spacing w:before="120" w:line="360" w:lineRule="auto"/>
              <w:ind w:left="0" w:firstLine="0"/>
              <w:jc w:val="center"/>
              <w:rPr>
                <w:rFonts w:ascii="Times New Roman" w:hAnsi="Times New Roman" w:eastAsia="SimSun"/>
                <w:b/>
                <w:i/>
                <w:sz w:val="24"/>
                <w:szCs w:val="24"/>
              </w:rPr>
            </w:pPr>
            <w:r>
              <w:rPr>
                <w:rFonts w:ascii="Times New Roman" w:hAnsi="Times New Roman" w:eastAsia="SimSun"/>
                <w:i/>
                <w:sz w:val="24"/>
                <w:szCs w:val="24"/>
              </w:rPr>
              <w:t>GĐTT – Digital Banking</w:t>
            </w:r>
          </w:p>
        </w:tc>
      </w:tr>
      <w:tr w14:paraId="0A7DF0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trPr>
        <w:tc>
          <w:tcPr>
            <w:tcW w:w="9576" w:type="dxa"/>
            <w:gridSpan w:val="4"/>
            <w:shd w:val="clear" w:color="auto" w:fill="auto"/>
            <w:noWrap/>
            <w:vAlign w:val="bottom"/>
          </w:tcPr>
          <w:p w14:paraId="35514983">
            <w:pPr>
              <w:spacing w:before="120" w:line="360" w:lineRule="auto"/>
              <w:ind w:left="0" w:firstLine="0"/>
              <w:jc w:val="center"/>
              <w:rPr>
                <w:rFonts w:ascii="Times New Roman" w:hAnsi="Times New Roman" w:eastAsia="SimSun"/>
                <w:sz w:val="24"/>
                <w:szCs w:val="24"/>
              </w:rPr>
            </w:pPr>
            <w:r>
              <w:rPr>
                <w:rFonts w:ascii="Times New Roman" w:hAnsi="Times New Roman" w:eastAsia="SimSun"/>
                <w:b/>
                <w:sz w:val="24"/>
                <w:szCs w:val="24"/>
              </w:rPr>
              <w:t>ĐƠN VỊ THỰC HIỆN: KHỐI CNTT</w:t>
            </w:r>
          </w:p>
        </w:tc>
      </w:tr>
      <w:tr w14:paraId="0737D1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71" w:type="dxa"/>
            <w:shd w:val="clear" w:color="auto" w:fill="auto"/>
            <w:noWrap/>
            <w:vAlign w:val="bottom"/>
          </w:tcPr>
          <w:p w14:paraId="1C794971">
            <w:pPr>
              <w:spacing w:before="120" w:line="360" w:lineRule="auto"/>
              <w:ind w:left="0" w:firstLine="0"/>
              <w:jc w:val="center"/>
              <w:rPr>
                <w:rFonts w:ascii="Times New Roman" w:hAnsi="Times New Roman" w:eastAsia="SimSun"/>
                <w:b/>
                <w:sz w:val="24"/>
                <w:szCs w:val="24"/>
              </w:rPr>
            </w:pPr>
          </w:p>
        </w:tc>
        <w:tc>
          <w:tcPr>
            <w:tcW w:w="2704" w:type="dxa"/>
            <w:shd w:val="clear" w:color="auto" w:fill="auto"/>
            <w:vAlign w:val="bottom"/>
          </w:tcPr>
          <w:p w14:paraId="74032ABF">
            <w:pPr>
              <w:spacing w:before="120" w:line="360" w:lineRule="auto"/>
              <w:ind w:left="0" w:firstLine="0"/>
              <w:jc w:val="center"/>
              <w:rPr>
                <w:rFonts w:ascii="Times New Roman" w:hAnsi="Times New Roman" w:eastAsia="SimSun"/>
                <w:b/>
                <w:sz w:val="24"/>
                <w:szCs w:val="24"/>
              </w:rPr>
            </w:pPr>
            <w:r>
              <w:rPr>
                <w:rFonts w:ascii="Times New Roman" w:hAnsi="Times New Roman" w:eastAsia="SimSun"/>
                <w:b/>
                <w:sz w:val="24"/>
                <w:szCs w:val="24"/>
              </w:rPr>
              <w:t>Người thực hiện</w:t>
            </w:r>
          </w:p>
        </w:tc>
        <w:tc>
          <w:tcPr>
            <w:tcW w:w="2970" w:type="dxa"/>
            <w:shd w:val="clear" w:color="auto" w:fill="auto"/>
            <w:vAlign w:val="bottom"/>
          </w:tcPr>
          <w:p w14:paraId="388BD228">
            <w:pPr>
              <w:spacing w:before="120" w:line="360" w:lineRule="auto"/>
              <w:ind w:left="0" w:firstLine="0"/>
              <w:jc w:val="center"/>
              <w:rPr>
                <w:rFonts w:ascii="Times New Roman" w:hAnsi="Times New Roman" w:eastAsia="SimSun"/>
                <w:b/>
                <w:sz w:val="24"/>
                <w:szCs w:val="24"/>
              </w:rPr>
            </w:pPr>
            <w:r>
              <w:rPr>
                <w:rFonts w:ascii="Times New Roman" w:hAnsi="Times New Roman" w:eastAsia="SimSun"/>
                <w:b/>
                <w:sz w:val="24"/>
                <w:szCs w:val="24"/>
              </w:rPr>
              <w:t>Người xem xét</w:t>
            </w:r>
          </w:p>
        </w:tc>
        <w:tc>
          <w:tcPr>
            <w:tcW w:w="2831" w:type="dxa"/>
            <w:shd w:val="clear" w:color="auto" w:fill="auto"/>
            <w:vAlign w:val="bottom"/>
          </w:tcPr>
          <w:p w14:paraId="670A0A3E">
            <w:pPr>
              <w:spacing w:before="120" w:line="360" w:lineRule="auto"/>
              <w:ind w:left="0" w:firstLine="0"/>
              <w:jc w:val="center"/>
              <w:rPr>
                <w:rFonts w:ascii="Times New Roman" w:hAnsi="Times New Roman" w:eastAsia="SimSun"/>
                <w:b/>
                <w:sz w:val="24"/>
                <w:szCs w:val="24"/>
              </w:rPr>
            </w:pPr>
            <w:r>
              <w:rPr>
                <w:rFonts w:ascii="Times New Roman" w:hAnsi="Times New Roman" w:eastAsia="SimSun"/>
                <w:b/>
                <w:sz w:val="24"/>
                <w:szCs w:val="24"/>
              </w:rPr>
              <w:t>Người xem xét</w:t>
            </w:r>
          </w:p>
        </w:tc>
      </w:tr>
      <w:tr w14:paraId="36FEE1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71" w:type="dxa"/>
            <w:shd w:val="clear" w:color="auto" w:fill="auto"/>
            <w:noWrap/>
            <w:vAlign w:val="center"/>
          </w:tcPr>
          <w:p w14:paraId="03797BAD">
            <w:pPr>
              <w:spacing w:before="120" w:line="360" w:lineRule="auto"/>
              <w:ind w:left="0" w:firstLine="0"/>
              <w:jc w:val="center"/>
              <w:rPr>
                <w:rFonts w:ascii="Times New Roman" w:hAnsi="Times New Roman" w:eastAsia="SimSun"/>
                <w:i/>
                <w:sz w:val="24"/>
                <w:szCs w:val="24"/>
              </w:rPr>
            </w:pPr>
            <w:r>
              <w:rPr>
                <w:rFonts w:ascii="Times New Roman" w:hAnsi="Times New Roman" w:eastAsia="SimSun"/>
                <w:sz w:val="24"/>
                <w:szCs w:val="24"/>
              </w:rPr>
              <w:t>Ngày</w:t>
            </w:r>
          </w:p>
        </w:tc>
        <w:tc>
          <w:tcPr>
            <w:tcW w:w="2704" w:type="dxa"/>
            <w:shd w:val="clear" w:color="auto" w:fill="auto"/>
            <w:vAlign w:val="center"/>
          </w:tcPr>
          <w:p w14:paraId="668A3E2A">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....../...../2020</w:t>
            </w:r>
          </w:p>
        </w:tc>
        <w:tc>
          <w:tcPr>
            <w:tcW w:w="2970" w:type="dxa"/>
            <w:shd w:val="clear" w:color="auto" w:fill="auto"/>
            <w:vAlign w:val="center"/>
          </w:tcPr>
          <w:p w14:paraId="607FB270">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....../...../2020</w:t>
            </w:r>
          </w:p>
        </w:tc>
        <w:tc>
          <w:tcPr>
            <w:tcW w:w="2831" w:type="dxa"/>
            <w:tcBorders>
              <w:bottom w:val="single" w:color="auto" w:sz="4" w:space="0"/>
            </w:tcBorders>
            <w:shd w:val="clear" w:color="auto" w:fill="auto"/>
            <w:vAlign w:val="center"/>
          </w:tcPr>
          <w:p w14:paraId="1DED6315">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....../...../2020</w:t>
            </w:r>
          </w:p>
        </w:tc>
      </w:tr>
      <w:tr w14:paraId="61FC89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32" w:hRule="atLeast"/>
        </w:trPr>
        <w:tc>
          <w:tcPr>
            <w:tcW w:w="1071" w:type="dxa"/>
            <w:shd w:val="clear" w:color="auto" w:fill="auto"/>
            <w:noWrap/>
            <w:vAlign w:val="center"/>
          </w:tcPr>
          <w:p w14:paraId="6B28CEF5">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Ký</w:t>
            </w:r>
          </w:p>
        </w:tc>
        <w:tc>
          <w:tcPr>
            <w:tcW w:w="2704" w:type="dxa"/>
            <w:shd w:val="clear" w:color="auto" w:fill="auto"/>
            <w:vAlign w:val="center"/>
          </w:tcPr>
          <w:p w14:paraId="17987F46">
            <w:pPr>
              <w:spacing w:before="120" w:line="360" w:lineRule="auto"/>
              <w:ind w:left="0" w:firstLine="0"/>
              <w:jc w:val="center"/>
              <w:rPr>
                <w:rFonts w:ascii="Times New Roman" w:hAnsi="Times New Roman" w:eastAsia="SimSun"/>
                <w:b/>
                <w:sz w:val="24"/>
                <w:szCs w:val="24"/>
              </w:rPr>
            </w:pPr>
          </w:p>
        </w:tc>
        <w:tc>
          <w:tcPr>
            <w:tcW w:w="2970" w:type="dxa"/>
            <w:shd w:val="clear" w:color="auto" w:fill="auto"/>
            <w:vAlign w:val="center"/>
          </w:tcPr>
          <w:p w14:paraId="5057540E">
            <w:pPr>
              <w:spacing w:before="120" w:line="360" w:lineRule="auto"/>
              <w:ind w:left="0" w:firstLine="0"/>
              <w:jc w:val="center"/>
              <w:rPr>
                <w:rFonts w:ascii="Times New Roman" w:hAnsi="Times New Roman" w:eastAsia="SimSun"/>
                <w:i/>
                <w:sz w:val="24"/>
                <w:szCs w:val="24"/>
              </w:rPr>
            </w:pPr>
          </w:p>
        </w:tc>
        <w:tc>
          <w:tcPr>
            <w:tcW w:w="2831" w:type="dxa"/>
            <w:shd w:val="clear" w:color="auto" w:fill="auto"/>
            <w:vAlign w:val="center"/>
          </w:tcPr>
          <w:p w14:paraId="41407CB2">
            <w:pPr>
              <w:spacing w:before="120" w:line="360" w:lineRule="auto"/>
              <w:ind w:left="0" w:firstLine="0"/>
              <w:jc w:val="center"/>
              <w:rPr>
                <w:rFonts w:ascii="Times New Roman" w:hAnsi="Times New Roman" w:eastAsia="SimSun"/>
                <w:i/>
                <w:sz w:val="24"/>
                <w:szCs w:val="24"/>
              </w:rPr>
            </w:pPr>
          </w:p>
        </w:tc>
      </w:tr>
      <w:tr w14:paraId="2320CE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0" w:hRule="atLeast"/>
        </w:trPr>
        <w:tc>
          <w:tcPr>
            <w:tcW w:w="1071" w:type="dxa"/>
            <w:shd w:val="clear" w:color="auto" w:fill="auto"/>
            <w:noWrap/>
            <w:vAlign w:val="center"/>
          </w:tcPr>
          <w:p w14:paraId="303FBF8A">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Họ tên</w:t>
            </w:r>
          </w:p>
          <w:p w14:paraId="18A3D5D8">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Chức vụ</w:t>
            </w:r>
          </w:p>
        </w:tc>
        <w:tc>
          <w:tcPr>
            <w:tcW w:w="2704" w:type="dxa"/>
            <w:shd w:val="clear" w:color="auto" w:fill="auto"/>
            <w:vAlign w:val="center"/>
          </w:tcPr>
          <w:p w14:paraId="604F8899">
            <w:pPr>
              <w:spacing w:before="120" w:line="360" w:lineRule="auto"/>
              <w:ind w:left="0" w:firstLine="0"/>
              <w:jc w:val="center"/>
              <w:rPr>
                <w:rFonts w:ascii="Times New Roman" w:hAnsi="Times New Roman" w:eastAsia="SimSun"/>
                <w:b/>
                <w:i/>
                <w:sz w:val="24"/>
                <w:szCs w:val="24"/>
              </w:rPr>
            </w:pPr>
            <w:r>
              <w:rPr>
                <w:rFonts w:ascii="Times New Roman" w:hAnsi="Times New Roman" w:eastAsia="SimSun"/>
                <w:b/>
                <w:i/>
                <w:sz w:val="24"/>
                <w:szCs w:val="24"/>
              </w:rPr>
              <w:t>Phạm Thị Bích Phương</w:t>
            </w:r>
          </w:p>
          <w:p w14:paraId="66383A35">
            <w:pPr>
              <w:spacing w:before="120" w:line="360" w:lineRule="auto"/>
              <w:ind w:left="0" w:firstLine="0"/>
              <w:jc w:val="center"/>
              <w:rPr>
                <w:rFonts w:ascii="Times New Roman" w:hAnsi="Times New Roman" w:eastAsia="SimSun"/>
                <w:b/>
                <w:i/>
                <w:sz w:val="24"/>
                <w:szCs w:val="24"/>
              </w:rPr>
            </w:pPr>
            <w:r>
              <w:rPr>
                <w:rFonts w:ascii="Times New Roman" w:hAnsi="Times New Roman" w:eastAsia="SimSun"/>
                <w:i/>
                <w:sz w:val="24"/>
                <w:szCs w:val="24"/>
              </w:rPr>
              <w:t>PTNV OS</w:t>
            </w:r>
          </w:p>
        </w:tc>
        <w:tc>
          <w:tcPr>
            <w:tcW w:w="2970" w:type="dxa"/>
            <w:shd w:val="clear" w:color="auto" w:fill="auto"/>
            <w:vAlign w:val="center"/>
          </w:tcPr>
          <w:p w14:paraId="161E0149">
            <w:pPr>
              <w:spacing w:before="120" w:line="360" w:lineRule="auto"/>
              <w:ind w:left="0" w:firstLine="0"/>
              <w:jc w:val="left"/>
              <w:rPr>
                <w:rFonts w:ascii="Times New Roman" w:hAnsi="Times New Roman" w:eastAsia="SimSun"/>
                <w:b/>
                <w:i/>
                <w:sz w:val="24"/>
                <w:szCs w:val="24"/>
              </w:rPr>
            </w:pPr>
            <w:r>
              <w:rPr>
                <w:rFonts w:ascii="Times New Roman" w:hAnsi="Times New Roman" w:eastAsia="SimSun"/>
                <w:b/>
                <w:i/>
                <w:sz w:val="24"/>
                <w:szCs w:val="24"/>
              </w:rPr>
              <w:t>Nguyễn Thị Tâm Thư</w:t>
            </w:r>
          </w:p>
          <w:p w14:paraId="182414EE">
            <w:pPr>
              <w:spacing w:before="120" w:line="360" w:lineRule="auto"/>
              <w:ind w:left="0" w:firstLine="0"/>
              <w:jc w:val="left"/>
              <w:rPr>
                <w:rFonts w:ascii="Times New Roman" w:hAnsi="Times New Roman" w:eastAsia="SimSun"/>
                <w:i/>
                <w:sz w:val="24"/>
                <w:szCs w:val="24"/>
              </w:rPr>
            </w:pPr>
            <w:r>
              <w:rPr>
                <w:rFonts w:ascii="Times New Roman" w:hAnsi="Times New Roman" w:eastAsia="SimSun"/>
                <w:i/>
                <w:sz w:val="24"/>
                <w:szCs w:val="24"/>
              </w:rPr>
              <w:t>CVC PTNV</w:t>
            </w:r>
          </w:p>
        </w:tc>
        <w:tc>
          <w:tcPr>
            <w:tcW w:w="2831" w:type="dxa"/>
            <w:shd w:val="clear" w:color="auto" w:fill="auto"/>
            <w:vAlign w:val="center"/>
          </w:tcPr>
          <w:p w14:paraId="3B43A5E9">
            <w:pPr>
              <w:spacing w:before="120" w:line="360" w:lineRule="auto"/>
              <w:ind w:left="0" w:firstLine="0"/>
              <w:jc w:val="left"/>
              <w:rPr>
                <w:rFonts w:ascii="Times New Roman" w:hAnsi="Times New Roman" w:eastAsia="SimSun"/>
                <w:b/>
                <w:i/>
                <w:sz w:val="24"/>
                <w:szCs w:val="24"/>
              </w:rPr>
            </w:pPr>
            <w:r>
              <w:rPr>
                <w:rFonts w:ascii="Times New Roman" w:hAnsi="Times New Roman" w:eastAsia="SimSun"/>
                <w:b/>
                <w:i/>
                <w:sz w:val="24"/>
                <w:szCs w:val="24"/>
              </w:rPr>
              <w:t>Phạm Tuấn Anh</w:t>
            </w:r>
          </w:p>
          <w:p w14:paraId="2D409F02">
            <w:pPr>
              <w:spacing w:before="120" w:line="360" w:lineRule="auto"/>
              <w:ind w:left="0" w:firstLine="0"/>
              <w:jc w:val="left"/>
              <w:rPr>
                <w:rFonts w:ascii="Times New Roman" w:hAnsi="Times New Roman" w:eastAsia="SimSun"/>
                <w:b/>
                <w:i/>
                <w:sz w:val="24"/>
                <w:szCs w:val="24"/>
              </w:rPr>
            </w:pPr>
            <w:r>
              <w:rPr>
                <w:rFonts w:ascii="Times New Roman" w:hAnsi="Times New Roman" w:eastAsia="SimSun"/>
                <w:i/>
                <w:sz w:val="24"/>
                <w:szCs w:val="24"/>
              </w:rPr>
              <w:t>TN ANBM</w:t>
            </w:r>
          </w:p>
        </w:tc>
      </w:tr>
      <w:tr w14:paraId="6430FA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71" w:type="dxa"/>
            <w:shd w:val="clear" w:color="auto" w:fill="auto"/>
            <w:noWrap/>
            <w:vAlign w:val="center"/>
          </w:tcPr>
          <w:p w14:paraId="3C9F8009">
            <w:pPr>
              <w:spacing w:before="120" w:line="360" w:lineRule="auto"/>
              <w:ind w:left="0" w:firstLine="0"/>
              <w:jc w:val="center"/>
              <w:rPr>
                <w:rFonts w:ascii="Times New Roman" w:hAnsi="Times New Roman" w:eastAsia="SimSun"/>
                <w:sz w:val="24"/>
                <w:szCs w:val="24"/>
              </w:rPr>
            </w:pPr>
          </w:p>
        </w:tc>
        <w:tc>
          <w:tcPr>
            <w:tcW w:w="8505" w:type="dxa"/>
            <w:gridSpan w:val="3"/>
            <w:shd w:val="clear" w:color="auto" w:fill="auto"/>
            <w:vAlign w:val="center"/>
          </w:tcPr>
          <w:p w14:paraId="4DFFAA31">
            <w:pPr>
              <w:spacing w:before="120" w:line="360" w:lineRule="auto"/>
              <w:ind w:left="0" w:firstLine="0"/>
              <w:jc w:val="center"/>
              <w:rPr>
                <w:rFonts w:ascii="Times New Roman" w:hAnsi="Times New Roman" w:eastAsia="SimSun"/>
                <w:b/>
                <w:sz w:val="24"/>
                <w:szCs w:val="24"/>
              </w:rPr>
            </w:pPr>
            <w:r>
              <w:rPr>
                <w:rFonts w:ascii="Times New Roman" w:hAnsi="Times New Roman" w:eastAsia="SimSun"/>
                <w:b/>
                <w:sz w:val="24"/>
                <w:szCs w:val="24"/>
              </w:rPr>
              <w:t>PHÓ GIÁM ĐỐC KHỐI IT</w:t>
            </w:r>
          </w:p>
        </w:tc>
      </w:tr>
      <w:tr w14:paraId="2BE1AF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71" w:type="dxa"/>
            <w:shd w:val="clear" w:color="auto" w:fill="auto"/>
            <w:noWrap/>
            <w:vAlign w:val="center"/>
          </w:tcPr>
          <w:p w14:paraId="45FCA0DF">
            <w:pPr>
              <w:spacing w:before="120" w:line="360" w:lineRule="auto"/>
              <w:ind w:left="0" w:firstLine="0"/>
              <w:jc w:val="center"/>
              <w:rPr>
                <w:rFonts w:ascii="Times New Roman" w:hAnsi="Times New Roman" w:eastAsia="SimSun"/>
                <w:i/>
                <w:sz w:val="24"/>
                <w:szCs w:val="24"/>
              </w:rPr>
            </w:pPr>
            <w:r>
              <w:rPr>
                <w:rFonts w:ascii="Times New Roman" w:hAnsi="Times New Roman" w:eastAsia="SimSun"/>
                <w:sz w:val="24"/>
                <w:szCs w:val="24"/>
              </w:rPr>
              <w:t>Ngày</w:t>
            </w:r>
          </w:p>
        </w:tc>
        <w:tc>
          <w:tcPr>
            <w:tcW w:w="8505" w:type="dxa"/>
            <w:gridSpan w:val="3"/>
            <w:shd w:val="clear" w:color="auto" w:fill="auto"/>
            <w:vAlign w:val="center"/>
          </w:tcPr>
          <w:p w14:paraId="07B45306">
            <w:pPr>
              <w:spacing w:before="120" w:line="360" w:lineRule="auto"/>
              <w:ind w:left="0" w:firstLine="0"/>
              <w:jc w:val="center"/>
              <w:rPr>
                <w:rFonts w:ascii="Times New Roman" w:hAnsi="Times New Roman" w:eastAsia="SimSun"/>
                <w:b/>
                <w:i/>
                <w:sz w:val="24"/>
                <w:szCs w:val="24"/>
              </w:rPr>
            </w:pPr>
            <w:r>
              <w:rPr>
                <w:rFonts w:ascii="Times New Roman" w:hAnsi="Times New Roman" w:eastAsia="SimSun"/>
                <w:sz w:val="24"/>
                <w:szCs w:val="24"/>
              </w:rPr>
              <w:t>....../...../2020</w:t>
            </w:r>
          </w:p>
        </w:tc>
      </w:tr>
      <w:tr w14:paraId="4DE620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700" w:hRule="atLeast"/>
        </w:trPr>
        <w:tc>
          <w:tcPr>
            <w:tcW w:w="1071" w:type="dxa"/>
            <w:shd w:val="clear" w:color="auto" w:fill="auto"/>
            <w:noWrap/>
            <w:vAlign w:val="center"/>
          </w:tcPr>
          <w:p w14:paraId="0C1C3C10">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Ký</w:t>
            </w:r>
          </w:p>
        </w:tc>
        <w:tc>
          <w:tcPr>
            <w:tcW w:w="8505" w:type="dxa"/>
            <w:gridSpan w:val="3"/>
            <w:shd w:val="clear" w:color="auto" w:fill="auto"/>
            <w:vAlign w:val="center"/>
          </w:tcPr>
          <w:p w14:paraId="3238F39A">
            <w:pPr>
              <w:spacing w:before="120" w:line="360" w:lineRule="auto"/>
              <w:ind w:left="0" w:firstLine="0"/>
              <w:jc w:val="center"/>
              <w:rPr>
                <w:rFonts w:ascii="Times New Roman" w:hAnsi="Times New Roman" w:eastAsia="SimSun"/>
                <w:b/>
                <w:i/>
                <w:sz w:val="24"/>
                <w:szCs w:val="24"/>
              </w:rPr>
            </w:pPr>
          </w:p>
        </w:tc>
      </w:tr>
      <w:tr w14:paraId="3548F5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0" w:hRule="atLeast"/>
        </w:trPr>
        <w:tc>
          <w:tcPr>
            <w:tcW w:w="1071" w:type="dxa"/>
            <w:shd w:val="clear" w:color="auto" w:fill="auto"/>
            <w:noWrap/>
            <w:vAlign w:val="center"/>
          </w:tcPr>
          <w:p w14:paraId="10873718">
            <w:pPr>
              <w:spacing w:before="120" w:line="360" w:lineRule="auto"/>
              <w:ind w:left="0" w:firstLine="0"/>
              <w:jc w:val="center"/>
              <w:rPr>
                <w:rFonts w:ascii="Times New Roman" w:hAnsi="Times New Roman" w:eastAsia="SimSun"/>
                <w:sz w:val="24"/>
                <w:szCs w:val="24"/>
              </w:rPr>
            </w:pPr>
            <w:r>
              <w:rPr>
                <w:rFonts w:ascii="Times New Roman" w:hAnsi="Times New Roman" w:eastAsia="SimSun"/>
                <w:sz w:val="24"/>
                <w:szCs w:val="24"/>
              </w:rPr>
              <w:t>Họ tên</w:t>
            </w:r>
          </w:p>
        </w:tc>
        <w:tc>
          <w:tcPr>
            <w:tcW w:w="8505" w:type="dxa"/>
            <w:gridSpan w:val="3"/>
            <w:shd w:val="clear" w:color="auto" w:fill="auto"/>
            <w:vAlign w:val="center"/>
          </w:tcPr>
          <w:p w14:paraId="2E595CC6">
            <w:pPr>
              <w:spacing w:before="120" w:line="360" w:lineRule="auto"/>
              <w:ind w:left="0" w:firstLine="0"/>
              <w:jc w:val="center"/>
              <w:rPr>
                <w:rFonts w:ascii="Times New Roman" w:hAnsi="Times New Roman" w:eastAsia="SimSun"/>
                <w:b/>
                <w:i/>
                <w:sz w:val="24"/>
                <w:szCs w:val="24"/>
              </w:rPr>
            </w:pPr>
            <w:r>
              <w:rPr>
                <w:rFonts w:ascii="Times New Roman" w:hAnsi="Times New Roman" w:eastAsia="SimSun"/>
                <w:b/>
                <w:i/>
                <w:sz w:val="24"/>
                <w:szCs w:val="24"/>
              </w:rPr>
              <w:t>Vũ Hoài Nam</w:t>
            </w:r>
          </w:p>
        </w:tc>
      </w:tr>
    </w:tbl>
    <w:p w14:paraId="4B027DA4">
      <w:pPr>
        <w:spacing w:before="120" w:line="360" w:lineRule="auto"/>
        <w:ind w:left="0" w:firstLine="0"/>
        <w:jc w:val="left"/>
        <w:rPr>
          <w:rFonts w:ascii="Times New Roman" w:hAnsi="Times New Roman"/>
          <w:b/>
          <w:sz w:val="24"/>
          <w:szCs w:val="24"/>
        </w:rPr>
      </w:pPr>
    </w:p>
    <w:p w14:paraId="399AE9F9">
      <w:pPr>
        <w:widowControl/>
        <w:spacing w:before="120" w:line="360" w:lineRule="auto"/>
        <w:ind w:left="0" w:firstLine="0"/>
        <w:jc w:val="left"/>
        <w:rPr>
          <w:rFonts w:ascii="Times New Roman" w:hAnsi="Times New Roman"/>
          <w:b/>
          <w:sz w:val="24"/>
          <w:szCs w:val="24"/>
        </w:rPr>
      </w:pPr>
      <w:r>
        <w:rPr>
          <w:rFonts w:ascii="Times New Roman" w:hAnsi="Times New Roman"/>
          <w:b/>
          <w:sz w:val="24"/>
          <w:szCs w:val="24"/>
        </w:rPr>
        <w:br w:type="page"/>
      </w:r>
    </w:p>
    <w:p w14:paraId="070ED6CB">
      <w:pPr>
        <w:pStyle w:val="2"/>
        <w:numPr>
          <w:ilvl w:val="0"/>
          <w:numId w:val="0"/>
        </w:numPr>
        <w:rPr>
          <w:rFonts w:ascii="Times New Roman" w:hAnsi="Times New Roman" w:cs="Times New Roman"/>
          <w:sz w:val="24"/>
          <w:szCs w:val="24"/>
        </w:rPr>
      </w:pPr>
      <w:bookmarkStart w:id="6" w:name="_Toc99539982"/>
      <w:bookmarkStart w:id="7" w:name="_Toc115447366"/>
      <w:bookmarkStart w:id="8" w:name="_Toc95403138"/>
      <w:r>
        <w:rPr>
          <w:rFonts w:ascii="Times New Roman" w:hAnsi="Times New Roman" w:cs="Times New Roman"/>
          <w:sz w:val="24"/>
          <w:szCs w:val="24"/>
        </w:rPr>
        <w:t>LỊCH SỬ THAY ĐỔI</w:t>
      </w:r>
      <w:bookmarkEnd w:id="6"/>
      <w:bookmarkEnd w:id="7"/>
      <w:bookmarkEnd w:id="8"/>
    </w:p>
    <w:p w14:paraId="5F52DB59">
      <w:pPr>
        <w:spacing w:before="120" w:line="360" w:lineRule="auto"/>
        <w:ind w:left="0" w:firstLine="0"/>
        <w:jc w:val="left"/>
        <w:rPr>
          <w:rFonts w:ascii="Times New Roman" w:hAnsi="Times New Roman"/>
          <w:sz w:val="24"/>
          <w:szCs w:val="24"/>
        </w:rPr>
      </w:pPr>
      <w:r>
        <w:rPr>
          <w:rFonts w:ascii="Times New Roman" w:hAnsi="Times New Roman"/>
          <w:b/>
          <w:sz w:val="24"/>
          <w:szCs w:val="24"/>
        </w:rPr>
        <w:t xml:space="preserve"> </w:t>
      </w:r>
    </w:p>
    <w:tbl>
      <w:tblPr>
        <w:tblStyle w:val="13"/>
        <w:tblW w:w="9323" w:type="dxa"/>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10"/>
        <w:gridCol w:w="807"/>
        <w:gridCol w:w="1478"/>
        <w:gridCol w:w="1530"/>
        <w:gridCol w:w="1402"/>
        <w:gridCol w:w="2796"/>
      </w:tblGrid>
      <w:tr w14:paraId="3A8E8C54">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shd w:val="clear" w:color="auto" w:fill="FFE8E1"/>
          </w:tcPr>
          <w:p w14:paraId="08B5C89E">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Ngày</w:t>
            </w:r>
          </w:p>
        </w:tc>
        <w:tc>
          <w:tcPr>
            <w:tcW w:w="807" w:type="dxa"/>
            <w:shd w:val="clear" w:color="auto" w:fill="FFE8E1"/>
          </w:tcPr>
          <w:p w14:paraId="40DDFC5D">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Phiên bản</w:t>
            </w:r>
          </w:p>
        </w:tc>
        <w:tc>
          <w:tcPr>
            <w:tcW w:w="1478" w:type="dxa"/>
            <w:shd w:val="clear" w:color="auto" w:fill="FFE8E1"/>
          </w:tcPr>
          <w:p w14:paraId="1F2740A6">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Người thực hiện</w:t>
            </w:r>
          </w:p>
        </w:tc>
        <w:tc>
          <w:tcPr>
            <w:tcW w:w="1530" w:type="dxa"/>
            <w:shd w:val="clear" w:color="auto" w:fill="FFE8E1"/>
          </w:tcPr>
          <w:p w14:paraId="3FE7D102">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Mục, bảng, sơ đồ được thay đổi</w:t>
            </w:r>
          </w:p>
        </w:tc>
        <w:tc>
          <w:tcPr>
            <w:tcW w:w="1402" w:type="dxa"/>
            <w:shd w:val="clear" w:color="auto" w:fill="FFE8E1"/>
          </w:tcPr>
          <w:p w14:paraId="3B4A161D">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Lý do</w:t>
            </w:r>
          </w:p>
        </w:tc>
        <w:tc>
          <w:tcPr>
            <w:tcW w:w="2796" w:type="dxa"/>
            <w:shd w:val="clear" w:color="auto" w:fill="FFE8E1"/>
          </w:tcPr>
          <w:p w14:paraId="243F2EF4">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Mô tả</w:t>
            </w:r>
          </w:p>
          <w:p w14:paraId="26F90702">
            <w:pPr>
              <w:spacing w:before="120" w:line="360" w:lineRule="auto"/>
              <w:ind w:left="0" w:firstLine="0"/>
              <w:jc w:val="left"/>
              <w:rPr>
                <w:rFonts w:ascii="Times New Roman" w:hAnsi="Times New Roman" w:eastAsia="SimSun"/>
                <w:sz w:val="24"/>
                <w:szCs w:val="24"/>
              </w:rPr>
            </w:pPr>
          </w:p>
        </w:tc>
      </w:tr>
      <w:tr w14:paraId="7881C684">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09AA39A0">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07/03/2022</w:t>
            </w:r>
          </w:p>
        </w:tc>
        <w:tc>
          <w:tcPr>
            <w:tcW w:w="807" w:type="dxa"/>
          </w:tcPr>
          <w:p w14:paraId="6271710F">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1.0</w:t>
            </w:r>
          </w:p>
        </w:tc>
        <w:tc>
          <w:tcPr>
            <w:tcW w:w="1478" w:type="dxa"/>
          </w:tcPr>
          <w:p w14:paraId="350B46A9">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PhuongPTB2.OS</w:t>
            </w:r>
          </w:p>
        </w:tc>
        <w:tc>
          <w:tcPr>
            <w:tcW w:w="1530" w:type="dxa"/>
          </w:tcPr>
          <w:p w14:paraId="0CA27EB0">
            <w:pPr>
              <w:spacing w:before="120" w:line="360" w:lineRule="auto"/>
              <w:ind w:left="0" w:firstLine="0"/>
              <w:jc w:val="left"/>
              <w:rPr>
                <w:rFonts w:ascii="Times New Roman" w:hAnsi="Times New Roman" w:eastAsia="SimSun"/>
                <w:sz w:val="24"/>
                <w:szCs w:val="24"/>
              </w:rPr>
            </w:pPr>
          </w:p>
        </w:tc>
        <w:tc>
          <w:tcPr>
            <w:tcW w:w="1402" w:type="dxa"/>
          </w:tcPr>
          <w:p w14:paraId="50E2EFBE">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Create</w:t>
            </w:r>
          </w:p>
        </w:tc>
        <w:tc>
          <w:tcPr>
            <w:tcW w:w="2796" w:type="dxa"/>
          </w:tcPr>
          <w:p w14:paraId="2D1422A4">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Tạo mới tài liệu</w:t>
            </w:r>
          </w:p>
        </w:tc>
      </w:tr>
      <w:tr w14:paraId="143140D1">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25A9A719">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11/03/2023</w:t>
            </w:r>
          </w:p>
        </w:tc>
        <w:tc>
          <w:tcPr>
            <w:tcW w:w="807" w:type="dxa"/>
          </w:tcPr>
          <w:p w14:paraId="787C2858">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1.1</w:t>
            </w:r>
          </w:p>
        </w:tc>
        <w:tc>
          <w:tcPr>
            <w:tcW w:w="1478" w:type="dxa"/>
          </w:tcPr>
          <w:p w14:paraId="4E24B5FF">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MaiNT18</w:t>
            </w:r>
          </w:p>
        </w:tc>
        <w:tc>
          <w:tcPr>
            <w:tcW w:w="1530" w:type="dxa"/>
          </w:tcPr>
          <w:p w14:paraId="7166E58E">
            <w:pPr>
              <w:spacing w:before="120" w:line="360" w:lineRule="auto"/>
              <w:ind w:left="0" w:firstLine="0"/>
              <w:jc w:val="left"/>
              <w:rPr>
                <w:rFonts w:ascii="Times New Roman" w:hAnsi="Times New Roman" w:eastAsia="SimSun"/>
                <w:sz w:val="24"/>
                <w:szCs w:val="24"/>
              </w:rPr>
            </w:pPr>
          </w:p>
        </w:tc>
        <w:tc>
          <w:tcPr>
            <w:tcW w:w="1402" w:type="dxa"/>
          </w:tcPr>
          <w:p w14:paraId="13816456">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Update</w:t>
            </w:r>
          </w:p>
        </w:tc>
        <w:tc>
          <w:tcPr>
            <w:tcW w:w="2796" w:type="dxa"/>
          </w:tcPr>
          <w:p w14:paraId="65F2F282">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Bổ sung update yêu cầu theo BRD ver 3:</w:t>
            </w:r>
          </w:p>
          <w:p w14:paraId="344E5911">
            <w:pPr>
              <w:pStyle w:val="233"/>
              <w:numPr>
                <w:ilvl w:val="0"/>
                <w:numId w:val="80"/>
              </w:numPr>
              <w:spacing w:before="120" w:line="360" w:lineRule="auto"/>
              <w:jc w:val="left"/>
              <w:rPr>
                <w:rFonts w:ascii="Times New Roman" w:hAnsi="Times New Roman" w:eastAsia="SimSun"/>
                <w:sz w:val="24"/>
                <w:szCs w:val="24"/>
              </w:rPr>
            </w:pPr>
            <w:r>
              <w:rPr>
                <w:rFonts w:ascii="Times New Roman" w:hAnsi="Times New Roman" w:eastAsia="SimSun"/>
                <w:sz w:val="24"/>
                <w:szCs w:val="24"/>
              </w:rPr>
              <w:t>Mục 3.1.2</w:t>
            </w:r>
          </w:p>
          <w:p w14:paraId="3CBBB3F9">
            <w:pPr>
              <w:pStyle w:val="233"/>
              <w:numPr>
                <w:ilvl w:val="0"/>
                <w:numId w:val="80"/>
              </w:numPr>
              <w:spacing w:before="120" w:line="360" w:lineRule="auto"/>
              <w:jc w:val="left"/>
              <w:rPr>
                <w:rFonts w:ascii="Times New Roman" w:hAnsi="Times New Roman" w:eastAsia="SimSun"/>
                <w:sz w:val="24"/>
                <w:szCs w:val="24"/>
              </w:rPr>
            </w:pPr>
            <w:r>
              <w:rPr>
                <w:rFonts w:ascii="Times New Roman" w:hAnsi="Times New Roman" w:eastAsia="SimSun"/>
                <w:sz w:val="24"/>
                <w:szCs w:val="24"/>
              </w:rPr>
              <w:t xml:space="preserve">Mục 3.3.1 </w:t>
            </w:r>
          </w:p>
          <w:p w14:paraId="07F42649">
            <w:pPr>
              <w:pStyle w:val="233"/>
              <w:numPr>
                <w:ilvl w:val="0"/>
                <w:numId w:val="80"/>
              </w:numPr>
              <w:spacing w:before="120" w:line="360" w:lineRule="auto"/>
              <w:jc w:val="left"/>
              <w:rPr>
                <w:rFonts w:ascii="Times New Roman" w:hAnsi="Times New Roman" w:eastAsia="SimSun"/>
                <w:sz w:val="24"/>
                <w:szCs w:val="24"/>
              </w:rPr>
            </w:pPr>
            <w:r>
              <w:rPr>
                <w:rFonts w:ascii="Times New Roman" w:hAnsi="Times New Roman" w:eastAsia="SimSun"/>
                <w:sz w:val="24"/>
                <w:szCs w:val="24"/>
              </w:rPr>
              <w:t>Mục 3.3.3</w:t>
            </w:r>
          </w:p>
          <w:p w14:paraId="3C6D754B">
            <w:pPr>
              <w:pStyle w:val="233"/>
              <w:numPr>
                <w:ilvl w:val="0"/>
                <w:numId w:val="80"/>
              </w:numPr>
              <w:spacing w:before="120" w:line="360" w:lineRule="auto"/>
              <w:jc w:val="left"/>
              <w:rPr>
                <w:rFonts w:ascii="Times New Roman" w:hAnsi="Times New Roman" w:eastAsia="SimSun"/>
                <w:sz w:val="24"/>
                <w:szCs w:val="24"/>
              </w:rPr>
            </w:pPr>
            <w:r>
              <w:rPr>
                <w:rFonts w:ascii="Times New Roman" w:hAnsi="Times New Roman" w:eastAsia="SimSun"/>
                <w:sz w:val="24"/>
                <w:szCs w:val="24"/>
              </w:rPr>
              <w:t>Mục 3.3.4</w:t>
            </w:r>
          </w:p>
          <w:p w14:paraId="4E398F9E">
            <w:pPr>
              <w:pStyle w:val="233"/>
              <w:numPr>
                <w:ilvl w:val="0"/>
                <w:numId w:val="80"/>
              </w:numPr>
              <w:spacing w:before="120" w:line="360" w:lineRule="auto"/>
              <w:jc w:val="left"/>
              <w:rPr>
                <w:rFonts w:ascii="Times New Roman" w:hAnsi="Times New Roman" w:eastAsia="SimSun"/>
                <w:sz w:val="24"/>
                <w:szCs w:val="24"/>
              </w:rPr>
            </w:pPr>
            <w:r>
              <w:rPr>
                <w:rFonts w:ascii="Times New Roman" w:hAnsi="Times New Roman" w:eastAsia="SimSun"/>
                <w:sz w:val="24"/>
                <w:szCs w:val="24"/>
              </w:rPr>
              <w:t>Mục 3.3.6</w:t>
            </w:r>
          </w:p>
          <w:p w14:paraId="11478448">
            <w:pPr>
              <w:pStyle w:val="233"/>
              <w:numPr>
                <w:ilvl w:val="0"/>
                <w:numId w:val="80"/>
              </w:numPr>
              <w:spacing w:before="120" w:line="360" w:lineRule="auto"/>
              <w:jc w:val="left"/>
              <w:rPr>
                <w:rFonts w:ascii="Times New Roman" w:hAnsi="Times New Roman" w:eastAsia="SimSun"/>
                <w:sz w:val="24"/>
                <w:szCs w:val="24"/>
              </w:rPr>
            </w:pPr>
            <w:r>
              <w:rPr>
                <w:rFonts w:ascii="Times New Roman" w:hAnsi="Times New Roman" w:eastAsia="SimSun"/>
                <w:sz w:val="24"/>
                <w:szCs w:val="24"/>
              </w:rPr>
              <w:t>Mục 3.3.7</w:t>
            </w:r>
          </w:p>
          <w:p w14:paraId="7FAA7680">
            <w:pPr>
              <w:pStyle w:val="233"/>
              <w:numPr>
                <w:ilvl w:val="0"/>
                <w:numId w:val="80"/>
              </w:numPr>
              <w:spacing w:before="120" w:line="360" w:lineRule="auto"/>
              <w:jc w:val="left"/>
              <w:rPr>
                <w:rFonts w:ascii="Times New Roman" w:hAnsi="Times New Roman" w:eastAsia="SimSun"/>
                <w:sz w:val="24"/>
                <w:szCs w:val="24"/>
              </w:rPr>
            </w:pPr>
            <w:r>
              <w:rPr>
                <w:rFonts w:ascii="Times New Roman" w:hAnsi="Times New Roman" w:eastAsia="SimSun"/>
                <w:sz w:val="24"/>
                <w:szCs w:val="24"/>
              </w:rPr>
              <w:t>Mục 3.3.8</w:t>
            </w:r>
          </w:p>
          <w:p w14:paraId="4990FD1E">
            <w:pPr>
              <w:pStyle w:val="233"/>
              <w:numPr>
                <w:ilvl w:val="0"/>
                <w:numId w:val="80"/>
              </w:numPr>
              <w:spacing w:before="120" w:line="360" w:lineRule="auto"/>
              <w:jc w:val="left"/>
              <w:rPr>
                <w:rFonts w:ascii="Times New Roman" w:hAnsi="Times New Roman" w:eastAsia="SimSun"/>
                <w:sz w:val="24"/>
                <w:szCs w:val="24"/>
              </w:rPr>
            </w:pPr>
            <w:r>
              <w:rPr>
                <w:rFonts w:ascii="Times New Roman" w:hAnsi="Times New Roman" w:eastAsia="SimSun"/>
                <w:sz w:val="24"/>
                <w:szCs w:val="24"/>
              </w:rPr>
              <w:t>Mục 3.3.9</w:t>
            </w:r>
          </w:p>
          <w:p w14:paraId="5A4B4209">
            <w:pPr>
              <w:spacing w:before="120" w:line="360" w:lineRule="auto"/>
              <w:ind w:left="0" w:firstLine="0"/>
              <w:jc w:val="left"/>
              <w:rPr>
                <w:rFonts w:ascii="Times New Roman" w:hAnsi="Times New Roman" w:eastAsia="SimSun"/>
                <w:sz w:val="24"/>
                <w:szCs w:val="24"/>
              </w:rPr>
            </w:pPr>
          </w:p>
        </w:tc>
      </w:tr>
      <w:tr w14:paraId="60159017">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40905AD5">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19/05/2023</w:t>
            </w:r>
          </w:p>
        </w:tc>
        <w:tc>
          <w:tcPr>
            <w:tcW w:w="807" w:type="dxa"/>
          </w:tcPr>
          <w:p w14:paraId="7CF96D19">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1.2</w:t>
            </w:r>
          </w:p>
        </w:tc>
        <w:tc>
          <w:tcPr>
            <w:tcW w:w="1478" w:type="dxa"/>
          </w:tcPr>
          <w:p w14:paraId="07DB627A">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MaiNT18</w:t>
            </w:r>
          </w:p>
        </w:tc>
        <w:tc>
          <w:tcPr>
            <w:tcW w:w="1530" w:type="dxa"/>
          </w:tcPr>
          <w:p w14:paraId="065DA8AF">
            <w:pPr>
              <w:spacing w:before="120" w:line="360" w:lineRule="auto"/>
              <w:ind w:left="0" w:firstLine="0"/>
              <w:jc w:val="left"/>
              <w:rPr>
                <w:rFonts w:ascii="Times New Roman" w:hAnsi="Times New Roman" w:eastAsia="SimSun"/>
                <w:sz w:val="24"/>
                <w:szCs w:val="24"/>
              </w:rPr>
            </w:pPr>
          </w:p>
        </w:tc>
        <w:tc>
          <w:tcPr>
            <w:tcW w:w="1402" w:type="dxa"/>
          </w:tcPr>
          <w:p w14:paraId="521CE431">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Update</w:t>
            </w:r>
          </w:p>
        </w:tc>
        <w:tc>
          <w:tcPr>
            <w:tcW w:w="2796" w:type="dxa"/>
          </w:tcPr>
          <w:p w14:paraId="396B027E">
            <w:pPr>
              <w:spacing w:before="120" w:line="360" w:lineRule="auto"/>
              <w:ind w:left="0" w:firstLine="0"/>
              <w:jc w:val="left"/>
              <w:rPr>
                <w:rFonts w:ascii="Times New Roman" w:hAnsi="Times New Roman" w:eastAsia="SimSun"/>
                <w:sz w:val="24"/>
                <w:szCs w:val="24"/>
              </w:rPr>
            </w:pPr>
            <w:r>
              <w:rPr>
                <w:rFonts w:ascii="Times New Roman" w:hAnsi="Times New Roman" w:eastAsia="SimSun"/>
                <w:b/>
                <w:sz w:val="24"/>
                <w:szCs w:val="24"/>
              </w:rPr>
              <w:t>CARD-720:</w:t>
            </w:r>
            <w:r>
              <w:rPr>
                <w:rFonts w:ascii="Times New Roman" w:hAnsi="Times New Roman" w:eastAsia="SimSun"/>
                <w:sz w:val="24"/>
                <w:szCs w:val="24"/>
              </w:rPr>
              <w:t xml:space="preserve"> CR Rút gọn luồng non whitelist luồng instant card (FE only)</w:t>
            </w:r>
          </w:p>
          <w:p w14:paraId="594B7BAE">
            <w:pPr>
              <w:pStyle w:val="233"/>
              <w:numPr>
                <w:ilvl w:val="0"/>
                <w:numId w:val="80"/>
              </w:numPr>
              <w:spacing w:before="120" w:line="360" w:lineRule="auto"/>
              <w:jc w:val="left"/>
              <w:rPr>
                <w:rFonts w:ascii="Times New Roman" w:hAnsi="Times New Roman" w:eastAsia="SimSun"/>
                <w:sz w:val="24"/>
                <w:szCs w:val="24"/>
              </w:rPr>
            </w:pPr>
            <w:r>
              <w:rPr>
                <w:rFonts w:ascii="Times New Roman" w:hAnsi="Times New Roman" w:eastAsia="SimSun"/>
                <w:sz w:val="24"/>
                <w:szCs w:val="24"/>
              </w:rPr>
              <w:t>Mục 3.3.2</w:t>
            </w:r>
          </w:p>
          <w:p w14:paraId="3FD4AF3B">
            <w:pPr>
              <w:pStyle w:val="233"/>
              <w:numPr>
                <w:ilvl w:val="0"/>
                <w:numId w:val="80"/>
              </w:numPr>
              <w:spacing w:before="120" w:line="360" w:lineRule="auto"/>
              <w:jc w:val="left"/>
              <w:rPr>
                <w:rFonts w:ascii="Times New Roman" w:hAnsi="Times New Roman" w:eastAsia="SimSun"/>
                <w:sz w:val="24"/>
                <w:szCs w:val="24"/>
              </w:rPr>
            </w:pPr>
            <w:r>
              <w:rPr>
                <w:rFonts w:ascii="Times New Roman" w:hAnsi="Times New Roman" w:eastAsia="SimSun"/>
                <w:sz w:val="24"/>
                <w:szCs w:val="24"/>
              </w:rPr>
              <w:t>Mục 3.3.5</w:t>
            </w:r>
          </w:p>
          <w:p w14:paraId="5D534F49">
            <w:pPr>
              <w:pStyle w:val="233"/>
              <w:numPr>
                <w:ilvl w:val="0"/>
                <w:numId w:val="80"/>
              </w:numPr>
              <w:spacing w:before="120" w:line="360" w:lineRule="auto"/>
              <w:jc w:val="left"/>
              <w:rPr>
                <w:rFonts w:ascii="Times New Roman" w:hAnsi="Times New Roman" w:eastAsia="SimSun"/>
                <w:sz w:val="24"/>
                <w:szCs w:val="24"/>
              </w:rPr>
            </w:pPr>
            <w:r>
              <w:rPr>
                <w:rFonts w:ascii="Times New Roman" w:hAnsi="Times New Roman" w:eastAsia="SimSun"/>
                <w:sz w:val="24"/>
                <w:szCs w:val="24"/>
              </w:rPr>
              <w:t>Mục 3.3.6</w:t>
            </w:r>
          </w:p>
        </w:tc>
      </w:tr>
      <w:tr w14:paraId="43A4D973">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3645A3C3">
            <w:pPr>
              <w:spacing w:before="120" w:line="360" w:lineRule="auto"/>
              <w:ind w:left="0" w:firstLine="0"/>
              <w:jc w:val="left"/>
              <w:rPr>
                <w:rFonts w:ascii="Times New Roman" w:hAnsi="Times New Roman"/>
                <w:sz w:val="24"/>
                <w:szCs w:val="24"/>
              </w:rPr>
            </w:pPr>
            <w:r>
              <w:rPr>
                <w:rFonts w:ascii="Times New Roman" w:hAnsi="Times New Roman"/>
                <w:sz w:val="24"/>
                <w:szCs w:val="24"/>
              </w:rPr>
              <w:t>21/09/2023</w:t>
            </w:r>
          </w:p>
        </w:tc>
        <w:tc>
          <w:tcPr>
            <w:tcW w:w="807" w:type="dxa"/>
          </w:tcPr>
          <w:p w14:paraId="28A84EC7">
            <w:pPr>
              <w:spacing w:before="120" w:line="360" w:lineRule="auto"/>
              <w:ind w:left="0" w:firstLine="0"/>
              <w:jc w:val="left"/>
              <w:rPr>
                <w:rFonts w:ascii="Times New Roman" w:hAnsi="Times New Roman"/>
                <w:sz w:val="24"/>
                <w:szCs w:val="24"/>
              </w:rPr>
            </w:pPr>
            <w:r>
              <w:rPr>
                <w:rFonts w:ascii="Times New Roman" w:hAnsi="Times New Roman"/>
                <w:sz w:val="24"/>
                <w:szCs w:val="24"/>
              </w:rPr>
              <w:t>1.3</w:t>
            </w:r>
          </w:p>
        </w:tc>
        <w:tc>
          <w:tcPr>
            <w:tcW w:w="1478" w:type="dxa"/>
          </w:tcPr>
          <w:p w14:paraId="5BE2E116">
            <w:pPr>
              <w:spacing w:before="120" w:line="360" w:lineRule="auto"/>
              <w:ind w:left="0" w:firstLine="0"/>
              <w:jc w:val="left"/>
              <w:rPr>
                <w:rFonts w:ascii="Times New Roman" w:hAnsi="Times New Roman"/>
                <w:sz w:val="24"/>
                <w:szCs w:val="24"/>
              </w:rPr>
            </w:pPr>
            <w:r>
              <w:rPr>
                <w:rFonts w:ascii="Times New Roman" w:hAnsi="Times New Roman"/>
                <w:sz w:val="24"/>
                <w:szCs w:val="24"/>
              </w:rPr>
              <w:t>MaiNT18</w:t>
            </w:r>
          </w:p>
        </w:tc>
        <w:tc>
          <w:tcPr>
            <w:tcW w:w="1530" w:type="dxa"/>
          </w:tcPr>
          <w:p w14:paraId="29E1FD0F">
            <w:pPr>
              <w:spacing w:before="120" w:line="360" w:lineRule="auto"/>
              <w:ind w:left="0" w:firstLine="0"/>
              <w:jc w:val="left"/>
              <w:rPr>
                <w:rFonts w:ascii="Times New Roman" w:hAnsi="Times New Roman"/>
                <w:sz w:val="24"/>
                <w:szCs w:val="24"/>
              </w:rPr>
            </w:pPr>
          </w:p>
        </w:tc>
        <w:tc>
          <w:tcPr>
            <w:tcW w:w="1402" w:type="dxa"/>
          </w:tcPr>
          <w:p w14:paraId="5DB5E9C9">
            <w:pPr>
              <w:spacing w:before="120" w:line="360" w:lineRule="auto"/>
              <w:ind w:left="0" w:firstLine="0"/>
              <w:jc w:val="left"/>
              <w:rPr>
                <w:rFonts w:ascii="Times New Roman" w:hAnsi="Times New Roman"/>
                <w:sz w:val="24"/>
                <w:szCs w:val="24"/>
              </w:rPr>
            </w:pPr>
            <w:r>
              <w:rPr>
                <w:rFonts w:ascii="Times New Roman" w:hAnsi="Times New Roman"/>
                <w:sz w:val="24"/>
                <w:szCs w:val="24"/>
              </w:rPr>
              <w:t>Update</w:t>
            </w:r>
          </w:p>
        </w:tc>
        <w:tc>
          <w:tcPr>
            <w:tcW w:w="2796" w:type="dxa"/>
          </w:tcPr>
          <w:p w14:paraId="26D6ACD9">
            <w:pPr>
              <w:tabs>
                <w:tab w:val="left" w:pos="720"/>
              </w:tabs>
              <w:ind w:left="0" w:firstLine="0"/>
              <w:rPr>
                <w:rFonts w:ascii="Times New Roman" w:hAnsi="Times New Roman"/>
                <w:b/>
                <w:sz w:val="24"/>
                <w:szCs w:val="24"/>
              </w:rPr>
            </w:pPr>
            <w:r>
              <w:rPr>
                <w:rFonts w:ascii="Times New Roman" w:hAnsi="Times New Roman"/>
                <w:b/>
                <w:sz w:val="24"/>
                <w:szCs w:val="24"/>
              </w:rPr>
              <w:t>INSCA-143:</w:t>
            </w:r>
          </w:p>
          <w:p w14:paraId="14B1B8BB">
            <w:pPr>
              <w:spacing w:before="120" w:line="360" w:lineRule="auto"/>
              <w:ind w:left="0" w:firstLine="0"/>
              <w:jc w:val="left"/>
              <w:rPr>
                <w:rFonts w:ascii="Times New Roman" w:hAnsi="Times New Roman"/>
                <w:sz w:val="24"/>
                <w:szCs w:val="24"/>
              </w:rPr>
            </w:pPr>
            <w:r>
              <w:rPr>
                <w:rFonts w:ascii="Times New Roman" w:hAnsi="Times New Roman"/>
                <w:sz w:val="24"/>
                <w:szCs w:val="24"/>
              </w:rPr>
              <w:t xml:space="preserve">Cơ chế check duplicate trong tạo thẻ tín dụng: </w:t>
            </w:r>
          </w:p>
          <w:p w14:paraId="0108A4BF">
            <w:pPr>
              <w:pStyle w:val="233"/>
              <w:numPr>
                <w:ilvl w:val="0"/>
                <w:numId w:val="80"/>
              </w:numPr>
              <w:spacing w:before="120" w:line="360" w:lineRule="auto"/>
              <w:jc w:val="left"/>
              <w:rPr>
                <w:rFonts w:ascii="Times New Roman" w:hAnsi="Times New Roman"/>
                <w:sz w:val="24"/>
                <w:szCs w:val="24"/>
              </w:rPr>
            </w:pPr>
            <w:r>
              <w:rPr>
                <w:rFonts w:ascii="Times New Roman" w:hAnsi="Times New Roman"/>
                <w:sz w:val="24"/>
                <w:szCs w:val="24"/>
              </w:rPr>
              <w:t>Mục 3.1 – Bước 1.7</w:t>
            </w:r>
          </w:p>
        </w:tc>
      </w:tr>
      <w:tr w14:paraId="3D4BD99C">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2636F51C">
            <w:pPr>
              <w:spacing w:before="120" w:line="360" w:lineRule="auto"/>
              <w:ind w:left="0" w:firstLine="0"/>
              <w:jc w:val="left"/>
              <w:rPr>
                <w:rFonts w:ascii="Times New Roman" w:hAnsi="Times New Roman"/>
                <w:sz w:val="24"/>
                <w:szCs w:val="24"/>
              </w:rPr>
            </w:pPr>
            <w:r>
              <w:rPr>
                <w:rFonts w:ascii="Times New Roman" w:hAnsi="Times New Roman"/>
                <w:sz w:val="24"/>
                <w:szCs w:val="24"/>
              </w:rPr>
              <w:t>23/10/2024</w:t>
            </w:r>
          </w:p>
        </w:tc>
        <w:tc>
          <w:tcPr>
            <w:tcW w:w="807" w:type="dxa"/>
          </w:tcPr>
          <w:p w14:paraId="2565FA6E">
            <w:pPr>
              <w:spacing w:before="120" w:line="360" w:lineRule="auto"/>
              <w:ind w:left="0" w:firstLine="0"/>
              <w:jc w:val="left"/>
              <w:rPr>
                <w:rFonts w:ascii="Times New Roman" w:hAnsi="Times New Roman"/>
                <w:sz w:val="24"/>
                <w:szCs w:val="24"/>
              </w:rPr>
            </w:pPr>
            <w:r>
              <w:rPr>
                <w:rFonts w:ascii="Times New Roman" w:hAnsi="Times New Roman"/>
                <w:sz w:val="24"/>
                <w:szCs w:val="24"/>
              </w:rPr>
              <w:t>1.5.5</w:t>
            </w:r>
          </w:p>
        </w:tc>
        <w:tc>
          <w:tcPr>
            <w:tcW w:w="1478" w:type="dxa"/>
          </w:tcPr>
          <w:p w14:paraId="54451DD5">
            <w:pPr>
              <w:spacing w:before="120" w:line="360" w:lineRule="auto"/>
              <w:ind w:left="0" w:firstLine="0"/>
              <w:jc w:val="left"/>
              <w:rPr>
                <w:rFonts w:ascii="Times New Roman" w:hAnsi="Times New Roman"/>
                <w:sz w:val="24"/>
                <w:szCs w:val="24"/>
              </w:rPr>
            </w:pPr>
            <w:r>
              <w:rPr>
                <w:rFonts w:ascii="Times New Roman" w:hAnsi="Times New Roman"/>
                <w:sz w:val="24"/>
                <w:szCs w:val="24"/>
              </w:rPr>
              <w:t>Hieunt78_OS</w:t>
            </w:r>
          </w:p>
        </w:tc>
        <w:tc>
          <w:tcPr>
            <w:tcW w:w="1530" w:type="dxa"/>
          </w:tcPr>
          <w:p w14:paraId="7A966657">
            <w:pPr>
              <w:spacing w:before="120" w:line="360" w:lineRule="auto"/>
              <w:ind w:left="0" w:firstLine="0"/>
              <w:jc w:val="left"/>
              <w:rPr>
                <w:rFonts w:ascii="Times New Roman" w:hAnsi="Times New Roman"/>
                <w:sz w:val="24"/>
                <w:szCs w:val="24"/>
              </w:rPr>
            </w:pPr>
            <w:r>
              <w:rPr>
                <w:rFonts w:ascii="Times New Roman" w:hAnsi="Times New Roman"/>
                <w:sz w:val="24"/>
                <w:szCs w:val="24"/>
              </w:rPr>
              <w:t>2.2</w:t>
            </w:r>
          </w:p>
          <w:p w14:paraId="76E1225F">
            <w:pPr>
              <w:spacing w:before="120" w:line="360" w:lineRule="auto"/>
              <w:ind w:left="0" w:firstLine="0"/>
              <w:jc w:val="left"/>
              <w:rPr>
                <w:rFonts w:ascii="Times New Roman" w:hAnsi="Times New Roman"/>
                <w:sz w:val="24"/>
                <w:szCs w:val="24"/>
              </w:rPr>
            </w:pPr>
            <w:r>
              <w:rPr>
                <w:rFonts w:ascii="Times New Roman" w:hAnsi="Times New Roman"/>
                <w:sz w:val="24"/>
                <w:szCs w:val="24"/>
              </w:rPr>
              <w:t>3.1.2</w:t>
            </w:r>
          </w:p>
          <w:p w14:paraId="35F07FA3">
            <w:pPr>
              <w:spacing w:before="120" w:line="360" w:lineRule="auto"/>
              <w:ind w:left="0" w:firstLine="0"/>
              <w:jc w:val="left"/>
              <w:rPr>
                <w:rFonts w:ascii="Times New Roman" w:hAnsi="Times New Roman"/>
                <w:sz w:val="24"/>
                <w:szCs w:val="24"/>
              </w:rPr>
            </w:pPr>
            <w:r>
              <w:rPr>
                <w:rFonts w:ascii="Times New Roman" w:hAnsi="Times New Roman"/>
                <w:sz w:val="24"/>
                <w:szCs w:val="24"/>
              </w:rPr>
              <w:t>3.2</w:t>
            </w:r>
          </w:p>
          <w:p w14:paraId="665D640F">
            <w:pPr>
              <w:spacing w:before="120" w:line="360" w:lineRule="auto"/>
              <w:ind w:left="0" w:firstLine="0"/>
              <w:jc w:val="left"/>
              <w:rPr>
                <w:rFonts w:ascii="Times New Roman" w:hAnsi="Times New Roman"/>
                <w:sz w:val="24"/>
                <w:szCs w:val="24"/>
              </w:rPr>
            </w:pPr>
            <w:r>
              <w:rPr>
                <w:rFonts w:ascii="Times New Roman" w:hAnsi="Times New Roman"/>
                <w:sz w:val="24"/>
                <w:szCs w:val="24"/>
              </w:rPr>
              <w:t>3.3.1</w:t>
            </w:r>
          </w:p>
          <w:p w14:paraId="27D4771B">
            <w:pPr>
              <w:spacing w:before="120" w:line="360" w:lineRule="auto"/>
              <w:ind w:left="0" w:firstLine="0"/>
              <w:jc w:val="left"/>
              <w:rPr>
                <w:rFonts w:ascii="Times New Roman" w:hAnsi="Times New Roman"/>
                <w:sz w:val="24"/>
                <w:szCs w:val="24"/>
              </w:rPr>
            </w:pPr>
            <w:r>
              <w:rPr>
                <w:rFonts w:ascii="Times New Roman" w:hAnsi="Times New Roman"/>
                <w:sz w:val="24"/>
                <w:szCs w:val="24"/>
              </w:rPr>
              <w:t>3.3.2</w:t>
            </w:r>
          </w:p>
          <w:p w14:paraId="1CEA109E">
            <w:pPr>
              <w:spacing w:before="120" w:line="360" w:lineRule="auto"/>
              <w:ind w:left="0" w:firstLine="0"/>
              <w:jc w:val="left"/>
              <w:rPr>
                <w:rFonts w:ascii="Times New Roman" w:hAnsi="Times New Roman"/>
                <w:sz w:val="24"/>
                <w:szCs w:val="24"/>
              </w:rPr>
            </w:pPr>
            <w:r>
              <w:rPr>
                <w:rFonts w:ascii="Times New Roman" w:hAnsi="Times New Roman"/>
                <w:sz w:val="24"/>
                <w:szCs w:val="24"/>
              </w:rPr>
              <w:t>3.3.3</w:t>
            </w:r>
          </w:p>
          <w:p w14:paraId="5A8C2DA7">
            <w:pPr>
              <w:spacing w:before="120" w:line="360" w:lineRule="auto"/>
              <w:ind w:left="0" w:firstLine="0"/>
              <w:jc w:val="left"/>
              <w:rPr>
                <w:rFonts w:ascii="Times New Roman" w:hAnsi="Times New Roman"/>
                <w:sz w:val="24"/>
                <w:szCs w:val="24"/>
              </w:rPr>
            </w:pPr>
            <w:r>
              <w:rPr>
                <w:rFonts w:ascii="Times New Roman" w:hAnsi="Times New Roman"/>
                <w:sz w:val="24"/>
                <w:szCs w:val="24"/>
              </w:rPr>
              <w:t>3.3.4</w:t>
            </w:r>
          </w:p>
          <w:p w14:paraId="4EC0389B">
            <w:pPr>
              <w:spacing w:before="120" w:line="360" w:lineRule="auto"/>
              <w:ind w:left="0" w:firstLine="0"/>
              <w:jc w:val="left"/>
              <w:rPr>
                <w:rFonts w:ascii="Times New Roman" w:hAnsi="Times New Roman"/>
                <w:sz w:val="24"/>
                <w:szCs w:val="24"/>
              </w:rPr>
            </w:pPr>
            <w:r>
              <w:rPr>
                <w:rFonts w:ascii="Times New Roman" w:hAnsi="Times New Roman"/>
                <w:sz w:val="24"/>
                <w:szCs w:val="24"/>
              </w:rPr>
              <w:t>3.3.5</w:t>
            </w:r>
          </w:p>
          <w:p w14:paraId="3F488373">
            <w:pPr>
              <w:spacing w:before="120" w:line="360" w:lineRule="auto"/>
              <w:ind w:left="0" w:firstLine="0"/>
              <w:jc w:val="left"/>
              <w:rPr>
                <w:rFonts w:ascii="Times New Roman" w:hAnsi="Times New Roman"/>
                <w:sz w:val="24"/>
                <w:szCs w:val="24"/>
              </w:rPr>
            </w:pPr>
            <w:r>
              <w:rPr>
                <w:rFonts w:ascii="Times New Roman" w:hAnsi="Times New Roman"/>
                <w:sz w:val="24"/>
                <w:szCs w:val="24"/>
              </w:rPr>
              <w:t>3.3.6</w:t>
            </w:r>
          </w:p>
          <w:p w14:paraId="5BE7B741">
            <w:pPr>
              <w:spacing w:before="120" w:line="360" w:lineRule="auto"/>
              <w:ind w:left="0" w:firstLine="0"/>
              <w:jc w:val="left"/>
              <w:rPr>
                <w:rFonts w:ascii="Times New Roman" w:hAnsi="Times New Roman"/>
                <w:sz w:val="24"/>
                <w:szCs w:val="24"/>
              </w:rPr>
            </w:pPr>
            <w:r>
              <w:rPr>
                <w:rFonts w:ascii="Times New Roman" w:hAnsi="Times New Roman"/>
                <w:sz w:val="24"/>
                <w:szCs w:val="24"/>
              </w:rPr>
              <w:t>3.3.7</w:t>
            </w:r>
          </w:p>
          <w:p w14:paraId="636E28B4">
            <w:pPr>
              <w:spacing w:before="120" w:line="360" w:lineRule="auto"/>
              <w:ind w:left="0" w:firstLine="0"/>
              <w:jc w:val="left"/>
              <w:rPr>
                <w:rFonts w:ascii="Times New Roman" w:hAnsi="Times New Roman"/>
                <w:sz w:val="24"/>
                <w:szCs w:val="24"/>
              </w:rPr>
            </w:pPr>
            <w:r>
              <w:rPr>
                <w:rFonts w:ascii="Times New Roman" w:hAnsi="Times New Roman"/>
                <w:sz w:val="24"/>
                <w:szCs w:val="24"/>
              </w:rPr>
              <w:t>3.3.8</w:t>
            </w:r>
          </w:p>
          <w:p w14:paraId="141C7768">
            <w:pPr>
              <w:spacing w:before="120" w:line="360" w:lineRule="auto"/>
              <w:ind w:left="0" w:firstLine="0"/>
              <w:jc w:val="left"/>
              <w:rPr>
                <w:rFonts w:ascii="Times New Roman" w:hAnsi="Times New Roman"/>
                <w:sz w:val="24"/>
                <w:szCs w:val="24"/>
              </w:rPr>
            </w:pPr>
            <w:r>
              <w:rPr>
                <w:rFonts w:ascii="Times New Roman" w:hAnsi="Times New Roman"/>
                <w:sz w:val="24"/>
                <w:szCs w:val="24"/>
              </w:rPr>
              <w:t>3.4</w:t>
            </w:r>
          </w:p>
        </w:tc>
        <w:tc>
          <w:tcPr>
            <w:tcW w:w="1402" w:type="dxa"/>
          </w:tcPr>
          <w:p w14:paraId="231D877B">
            <w:pPr>
              <w:spacing w:before="120" w:line="360" w:lineRule="auto"/>
              <w:ind w:left="0" w:firstLine="0"/>
              <w:jc w:val="left"/>
              <w:rPr>
                <w:rFonts w:ascii="Times New Roman" w:hAnsi="Times New Roman"/>
                <w:sz w:val="24"/>
                <w:szCs w:val="24"/>
              </w:rPr>
            </w:pPr>
            <w:r>
              <w:rPr>
                <w:rFonts w:ascii="Times New Roman" w:hAnsi="Times New Roman"/>
                <w:sz w:val="24"/>
                <w:szCs w:val="24"/>
              </w:rPr>
              <w:t xml:space="preserve">Update </w:t>
            </w:r>
          </w:p>
        </w:tc>
        <w:tc>
          <w:tcPr>
            <w:tcW w:w="2796" w:type="dxa"/>
          </w:tcPr>
          <w:p w14:paraId="3EE34416">
            <w:pPr>
              <w:tabs>
                <w:tab w:val="left" w:pos="720"/>
              </w:tabs>
              <w:ind w:left="0" w:firstLine="0"/>
              <w:rPr>
                <w:rFonts w:ascii="Times New Roman" w:hAnsi="Times New Roman"/>
                <w:sz w:val="24"/>
                <w:szCs w:val="24"/>
              </w:rPr>
            </w:pPr>
            <w:r>
              <w:rPr>
                <w:rFonts w:ascii="Times New Roman" w:hAnsi="Times New Roman"/>
                <w:sz w:val="24"/>
                <w:szCs w:val="24"/>
              </w:rPr>
              <w:t>Card-1398:</w:t>
            </w:r>
          </w:p>
          <w:p w14:paraId="2FB7E7FE">
            <w:pPr>
              <w:tabs>
                <w:tab w:val="left" w:pos="720"/>
              </w:tabs>
              <w:ind w:left="0" w:firstLine="0"/>
              <w:rPr>
                <w:rFonts w:ascii="Times New Roman" w:hAnsi="Times New Roman"/>
                <w:b/>
                <w:sz w:val="24"/>
                <w:szCs w:val="24"/>
              </w:rPr>
            </w:pPr>
            <w:r>
              <w:rPr>
                <w:rFonts w:ascii="Times New Roman" w:hAnsi="Times New Roman"/>
                <w:sz w:val="24"/>
                <w:szCs w:val="24"/>
              </w:rPr>
              <w:t>Instant Card eBank - Tái triển khai Luồng mở thẻ tín dụng eBank nonwhitelist</w:t>
            </w:r>
          </w:p>
        </w:tc>
      </w:tr>
      <w:tr w14:paraId="4669FF7A">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21E80373">
            <w:pPr>
              <w:spacing w:before="120" w:line="360" w:lineRule="auto"/>
              <w:ind w:left="0" w:firstLine="0"/>
              <w:jc w:val="left"/>
              <w:rPr>
                <w:rFonts w:ascii="Times New Roman" w:hAnsi="Times New Roman"/>
                <w:sz w:val="24"/>
                <w:szCs w:val="24"/>
              </w:rPr>
            </w:pPr>
            <w:r>
              <w:rPr>
                <w:rFonts w:ascii="Times New Roman" w:hAnsi="Times New Roman"/>
                <w:sz w:val="24"/>
                <w:szCs w:val="24"/>
              </w:rPr>
              <w:t>07/03/2025</w:t>
            </w:r>
          </w:p>
        </w:tc>
        <w:tc>
          <w:tcPr>
            <w:tcW w:w="807" w:type="dxa"/>
          </w:tcPr>
          <w:p w14:paraId="5CD91B15">
            <w:pPr>
              <w:spacing w:before="120" w:line="360" w:lineRule="auto"/>
              <w:ind w:left="0" w:firstLine="0"/>
              <w:jc w:val="left"/>
              <w:rPr>
                <w:rFonts w:ascii="Times New Roman" w:hAnsi="Times New Roman"/>
                <w:sz w:val="24"/>
                <w:szCs w:val="24"/>
              </w:rPr>
            </w:pPr>
            <w:r>
              <w:rPr>
                <w:rFonts w:ascii="Times New Roman" w:hAnsi="Times New Roman"/>
                <w:sz w:val="24"/>
                <w:szCs w:val="24"/>
              </w:rPr>
              <w:t>1.5.6</w:t>
            </w:r>
          </w:p>
        </w:tc>
        <w:tc>
          <w:tcPr>
            <w:tcW w:w="1478" w:type="dxa"/>
          </w:tcPr>
          <w:p w14:paraId="0FF0D956">
            <w:pPr>
              <w:spacing w:before="120" w:line="360" w:lineRule="auto"/>
              <w:ind w:left="0" w:firstLine="0"/>
              <w:jc w:val="left"/>
              <w:rPr>
                <w:rFonts w:ascii="Times New Roman" w:hAnsi="Times New Roman"/>
                <w:sz w:val="24"/>
                <w:szCs w:val="24"/>
              </w:rPr>
            </w:pPr>
            <w:r>
              <w:rPr>
                <w:rFonts w:ascii="Times New Roman" w:hAnsi="Times New Roman"/>
                <w:sz w:val="24"/>
                <w:szCs w:val="24"/>
              </w:rPr>
              <w:t>Hieunt78_OS</w:t>
            </w:r>
          </w:p>
        </w:tc>
        <w:tc>
          <w:tcPr>
            <w:tcW w:w="1530" w:type="dxa"/>
          </w:tcPr>
          <w:p w14:paraId="25CE7084">
            <w:pPr>
              <w:spacing w:before="120" w:line="360" w:lineRule="auto"/>
              <w:ind w:left="0" w:firstLine="0"/>
              <w:jc w:val="left"/>
              <w:rPr>
                <w:rFonts w:ascii="Times New Roman" w:hAnsi="Times New Roman"/>
                <w:sz w:val="24"/>
                <w:szCs w:val="24"/>
              </w:rPr>
            </w:pPr>
            <w:r>
              <w:rPr>
                <w:rFonts w:ascii="Times New Roman" w:hAnsi="Times New Roman"/>
                <w:sz w:val="24"/>
                <w:szCs w:val="24"/>
              </w:rPr>
              <w:t>3.1.2</w:t>
            </w:r>
          </w:p>
        </w:tc>
        <w:tc>
          <w:tcPr>
            <w:tcW w:w="1402" w:type="dxa"/>
          </w:tcPr>
          <w:p w14:paraId="7BBF3B3C">
            <w:pPr>
              <w:spacing w:before="120" w:line="360" w:lineRule="auto"/>
              <w:ind w:left="0" w:firstLine="0"/>
              <w:jc w:val="left"/>
              <w:rPr>
                <w:rFonts w:ascii="Times New Roman" w:hAnsi="Times New Roman"/>
                <w:sz w:val="24"/>
                <w:szCs w:val="24"/>
              </w:rPr>
            </w:pPr>
            <w:r>
              <w:rPr>
                <w:rFonts w:ascii="Times New Roman" w:hAnsi="Times New Roman"/>
                <w:sz w:val="24"/>
                <w:szCs w:val="24"/>
              </w:rPr>
              <w:t>Update</w:t>
            </w:r>
          </w:p>
        </w:tc>
        <w:tc>
          <w:tcPr>
            <w:tcW w:w="2796" w:type="dxa"/>
          </w:tcPr>
          <w:p w14:paraId="72507158">
            <w:pPr>
              <w:tabs>
                <w:tab w:val="left" w:pos="720"/>
              </w:tabs>
              <w:ind w:left="0" w:firstLine="0"/>
              <w:rPr>
                <w:rFonts w:ascii="Times New Roman" w:hAnsi="Times New Roman"/>
                <w:sz w:val="24"/>
                <w:szCs w:val="24"/>
              </w:rPr>
            </w:pPr>
            <w:r>
              <w:rPr>
                <w:rFonts w:ascii="Times New Roman" w:hAnsi="Times New Roman"/>
                <w:sz w:val="24"/>
                <w:szCs w:val="24"/>
              </w:rPr>
              <w:t xml:space="preserve">CARD – 1455 </w:t>
            </w:r>
          </w:p>
          <w:p w14:paraId="13192340">
            <w:pPr>
              <w:tabs>
                <w:tab w:val="left" w:pos="720"/>
              </w:tabs>
              <w:ind w:left="0" w:firstLine="0"/>
              <w:rPr>
                <w:rFonts w:ascii="Times New Roman" w:hAnsi="Times New Roman"/>
                <w:sz w:val="24"/>
                <w:szCs w:val="24"/>
              </w:rPr>
            </w:pPr>
            <w:r>
              <w:rPr>
                <w:rFonts w:ascii="Times New Roman" w:hAnsi="Times New Roman"/>
                <w:sz w:val="24"/>
                <w:szCs w:val="24"/>
              </w:rPr>
              <w:t>[Instant Card eBank-whitelist] - Điều chỉnh luồng mở thẻ whitelist sử dụng service mở thẻ nonwhitelist</w:t>
            </w:r>
          </w:p>
        </w:tc>
      </w:tr>
      <w:tr w14:paraId="66ACD70B">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6B7AD21F">
            <w:pPr>
              <w:spacing w:before="120" w:line="360" w:lineRule="auto"/>
              <w:ind w:left="0" w:firstLine="0"/>
              <w:jc w:val="left"/>
              <w:rPr>
                <w:rFonts w:ascii="Times New Roman" w:hAnsi="Times New Roman"/>
                <w:sz w:val="24"/>
                <w:szCs w:val="24"/>
              </w:rPr>
            </w:pPr>
            <w:r>
              <w:rPr>
                <w:rFonts w:ascii="Times New Roman" w:hAnsi="Times New Roman"/>
                <w:sz w:val="24"/>
                <w:szCs w:val="24"/>
              </w:rPr>
              <w:t>31/3/2025</w:t>
            </w:r>
          </w:p>
        </w:tc>
        <w:tc>
          <w:tcPr>
            <w:tcW w:w="807" w:type="dxa"/>
          </w:tcPr>
          <w:p w14:paraId="61DBD131">
            <w:pPr>
              <w:spacing w:before="120" w:line="360" w:lineRule="auto"/>
              <w:ind w:left="0" w:firstLine="0"/>
              <w:jc w:val="left"/>
              <w:rPr>
                <w:rFonts w:ascii="Times New Roman" w:hAnsi="Times New Roman"/>
                <w:sz w:val="24"/>
                <w:szCs w:val="24"/>
              </w:rPr>
            </w:pPr>
            <w:r>
              <w:rPr>
                <w:rFonts w:ascii="Times New Roman" w:hAnsi="Times New Roman"/>
                <w:sz w:val="24"/>
                <w:szCs w:val="24"/>
              </w:rPr>
              <w:t>1.5.7</w:t>
            </w:r>
          </w:p>
        </w:tc>
        <w:tc>
          <w:tcPr>
            <w:tcW w:w="1478" w:type="dxa"/>
          </w:tcPr>
          <w:p w14:paraId="48F52E3A">
            <w:pPr>
              <w:spacing w:before="120" w:line="360" w:lineRule="auto"/>
              <w:ind w:left="0" w:firstLine="0"/>
              <w:jc w:val="left"/>
              <w:rPr>
                <w:rFonts w:ascii="Times New Roman" w:hAnsi="Times New Roman"/>
                <w:sz w:val="24"/>
                <w:szCs w:val="24"/>
              </w:rPr>
            </w:pPr>
            <w:r>
              <w:rPr>
                <w:rFonts w:ascii="Times New Roman" w:hAnsi="Times New Roman"/>
                <w:sz w:val="24"/>
                <w:szCs w:val="24"/>
              </w:rPr>
              <w:t>NgocPTT3</w:t>
            </w:r>
          </w:p>
        </w:tc>
        <w:tc>
          <w:tcPr>
            <w:tcW w:w="1530" w:type="dxa"/>
          </w:tcPr>
          <w:p w14:paraId="00FB305B">
            <w:pPr>
              <w:spacing w:before="120" w:line="360" w:lineRule="auto"/>
              <w:ind w:left="0" w:firstLine="0"/>
              <w:jc w:val="left"/>
              <w:rPr>
                <w:rFonts w:ascii="Times New Roman" w:hAnsi="Times New Roman"/>
                <w:sz w:val="24"/>
                <w:szCs w:val="24"/>
              </w:rPr>
            </w:pPr>
            <w:r>
              <w:rPr>
                <w:rFonts w:ascii="Times New Roman" w:hAnsi="Times New Roman"/>
                <w:sz w:val="24"/>
                <w:szCs w:val="24"/>
              </w:rPr>
              <w:t>3.1.2</w:t>
            </w:r>
          </w:p>
          <w:p w14:paraId="3F7AB8E6">
            <w:pPr>
              <w:spacing w:before="120" w:line="360" w:lineRule="auto"/>
              <w:ind w:left="0" w:firstLine="0"/>
              <w:jc w:val="left"/>
              <w:rPr>
                <w:rFonts w:ascii="Times New Roman" w:hAnsi="Times New Roman"/>
                <w:sz w:val="24"/>
                <w:szCs w:val="24"/>
              </w:rPr>
            </w:pPr>
            <w:r>
              <w:rPr>
                <w:rFonts w:ascii="Times New Roman" w:hAnsi="Times New Roman"/>
                <w:sz w:val="24"/>
                <w:szCs w:val="24"/>
              </w:rPr>
              <w:t>3.2</w:t>
            </w:r>
          </w:p>
          <w:p w14:paraId="62141EFA">
            <w:pPr>
              <w:spacing w:before="120" w:line="360" w:lineRule="auto"/>
              <w:ind w:left="0" w:firstLine="0"/>
              <w:jc w:val="left"/>
              <w:rPr>
                <w:rFonts w:ascii="Times New Roman" w:hAnsi="Times New Roman"/>
                <w:sz w:val="24"/>
                <w:szCs w:val="24"/>
              </w:rPr>
            </w:pPr>
            <w:r>
              <w:rPr>
                <w:rFonts w:ascii="Times New Roman" w:hAnsi="Times New Roman"/>
                <w:sz w:val="24"/>
                <w:szCs w:val="24"/>
              </w:rPr>
              <w:t>3.2.2</w:t>
            </w:r>
          </w:p>
          <w:p w14:paraId="38F556CE">
            <w:pPr>
              <w:spacing w:before="120" w:line="360" w:lineRule="auto"/>
              <w:ind w:left="0" w:firstLine="0"/>
              <w:jc w:val="left"/>
              <w:rPr>
                <w:rFonts w:ascii="Times New Roman" w:hAnsi="Times New Roman"/>
                <w:sz w:val="24"/>
                <w:szCs w:val="24"/>
              </w:rPr>
            </w:pPr>
            <w:r>
              <w:rPr>
                <w:rFonts w:ascii="Times New Roman" w:hAnsi="Times New Roman"/>
                <w:sz w:val="24"/>
                <w:szCs w:val="24"/>
              </w:rPr>
              <w:t>3.2.6</w:t>
            </w:r>
          </w:p>
          <w:p w14:paraId="370FEB96">
            <w:pPr>
              <w:spacing w:before="120" w:line="360" w:lineRule="auto"/>
              <w:ind w:left="0" w:firstLine="0"/>
              <w:jc w:val="left"/>
              <w:rPr>
                <w:rFonts w:ascii="Times New Roman" w:hAnsi="Times New Roman"/>
                <w:sz w:val="24"/>
                <w:szCs w:val="24"/>
              </w:rPr>
            </w:pPr>
            <w:r>
              <w:rPr>
                <w:rFonts w:ascii="Times New Roman" w:hAnsi="Times New Roman"/>
                <w:sz w:val="24"/>
                <w:szCs w:val="24"/>
              </w:rPr>
              <w:t>4.13</w:t>
            </w:r>
          </w:p>
        </w:tc>
        <w:tc>
          <w:tcPr>
            <w:tcW w:w="1402" w:type="dxa"/>
          </w:tcPr>
          <w:p w14:paraId="78CDAFA8">
            <w:pPr>
              <w:spacing w:before="120" w:line="360" w:lineRule="auto"/>
              <w:ind w:left="0" w:firstLine="0"/>
              <w:jc w:val="left"/>
              <w:rPr>
                <w:rFonts w:ascii="Times New Roman" w:hAnsi="Times New Roman"/>
                <w:sz w:val="24"/>
                <w:szCs w:val="24"/>
              </w:rPr>
            </w:pPr>
            <w:r>
              <w:rPr>
                <w:rFonts w:ascii="Times New Roman" w:hAnsi="Times New Roman"/>
                <w:sz w:val="24"/>
                <w:szCs w:val="24"/>
              </w:rPr>
              <w:t xml:space="preserve">Update </w:t>
            </w:r>
          </w:p>
        </w:tc>
        <w:tc>
          <w:tcPr>
            <w:tcW w:w="2796" w:type="dxa"/>
          </w:tcPr>
          <w:p w14:paraId="05D8BBE4">
            <w:pPr>
              <w:tabs>
                <w:tab w:val="left" w:pos="720"/>
              </w:tabs>
              <w:ind w:left="0" w:firstLine="0"/>
              <w:rPr>
                <w:rFonts w:ascii="Times New Roman" w:hAnsi="Times New Roman"/>
                <w:sz w:val="24"/>
                <w:szCs w:val="24"/>
              </w:rPr>
            </w:pPr>
            <w:r>
              <w:rPr>
                <w:rFonts w:ascii="Times New Roman" w:hAnsi="Times New Roman"/>
                <w:sz w:val="24"/>
                <w:szCs w:val="24"/>
              </w:rPr>
              <w:t>CARD-1494</w:t>
            </w:r>
            <w:r>
              <w:rPr>
                <w:rFonts w:ascii="Times New Roman" w:hAnsi="Times New Roman"/>
                <w:sz w:val="24"/>
                <w:szCs w:val="24"/>
              </w:rPr>
              <w:tab/>
            </w:r>
            <w:r>
              <w:rPr>
                <w:rFonts w:ascii="Times New Roman" w:hAnsi="Times New Roman"/>
                <w:sz w:val="24"/>
                <w:szCs w:val="24"/>
              </w:rPr>
              <w:t>[Instant Card eBank non whitelist] - BỔ SUNG SẢN PHẨM THẺ NEW MASTER CARD</w:t>
            </w:r>
          </w:p>
        </w:tc>
      </w:tr>
      <w:tr w14:paraId="638F1C2E">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0FC2AA33">
            <w:pPr>
              <w:spacing w:before="120" w:line="360" w:lineRule="auto"/>
              <w:ind w:left="0" w:firstLine="0"/>
              <w:jc w:val="left"/>
              <w:rPr>
                <w:rFonts w:ascii="Times New Roman" w:hAnsi="Times New Roman"/>
                <w:sz w:val="24"/>
                <w:szCs w:val="24"/>
              </w:rPr>
            </w:pPr>
            <w:r>
              <w:rPr>
                <w:rFonts w:ascii="Times New Roman" w:hAnsi="Times New Roman"/>
                <w:sz w:val="24"/>
                <w:szCs w:val="24"/>
              </w:rPr>
              <w:t>23/4/2025</w:t>
            </w:r>
          </w:p>
        </w:tc>
        <w:tc>
          <w:tcPr>
            <w:tcW w:w="807" w:type="dxa"/>
          </w:tcPr>
          <w:p w14:paraId="3A081AE7">
            <w:pPr>
              <w:spacing w:before="120" w:line="360" w:lineRule="auto"/>
              <w:ind w:left="0" w:firstLine="0"/>
              <w:jc w:val="left"/>
              <w:rPr>
                <w:rFonts w:ascii="Times New Roman" w:hAnsi="Times New Roman"/>
                <w:sz w:val="24"/>
                <w:szCs w:val="24"/>
              </w:rPr>
            </w:pPr>
            <w:r>
              <w:rPr>
                <w:rFonts w:ascii="Times New Roman" w:hAnsi="Times New Roman"/>
                <w:sz w:val="24"/>
                <w:szCs w:val="24"/>
              </w:rPr>
              <w:t>1.5.8</w:t>
            </w:r>
          </w:p>
        </w:tc>
        <w:tc>
          <w:tcPr>
            <w:tcW w:w="1478" w:type="dxa"/>
          </w:tcPr>
          <w:p w14:paraId="63FCE87B">
            <w:pPr>
              <w:spacing w:before="120" w:line="360" w:lineRule="auto"/>
              <w:ind w:left="0" w:firstLine="0"/>
              <w:jc w:val="left"/>
              <w:rPr>
                <w:rFonts w:ascii="Times New Roman" w:hAnsi="Times New Roman"/>
                <w:sz w:val="24"/>
                <w:szCs w:val="24"/>
              </w:rPr>
            </w:pPr>
            <w:r>
              <w:rPr>
                <w:rFonts w:ascii="Times New Roman" w:hAnsi="Times New Roman"/>
                <w:sz w:val="24"/>
                <w:szCs w:val="24"/>
              </w:rPr>
              <w:t>NgocPTT3</w:t>
            </w:r>
          </w:p>
        </w:tc>
        <w:tc>
          <w:tcPr>
            <w:tcW w:w="1530" w:type="dxa"/>
          </w:tcPr>
          <w:p w14:paraId="786FAB58">
            <w:pPr>
              <w:spacing w:before="120" w:line="360" w:lineRule="auto"/>
              <w:ind w:left="0" w:firstLine="0"/>
              <w:jc w:val="left"/>
              <w:rPr>
                <w:rFonts w:ascii="Times New Roman" w:hAnsi="Times New Roman"/>
                <w:sz w:val="24"/>
                <w:szCs w:val="24"/>
              </w:rPr>
            </w:pPr>
            <w:r>
              <w:rPr>
                <w:rFonts w:ascii="Times New Roman" w:hAnsi="Times New Roman"/>
                <w:sz w:val="24"/>
                <w:szCs w:val="24"/>
              </w:rPr>
              <w:t>2</w:t>
            </w:r>
          </w:p>
          <w:p w14:paraId="6F0D480D">
            <w:pPr>
              <w:spacing w:before="120" w:line="360" w:lineRule="auto"/>
              <w:ind w:left="0" w:firstLine="0"/>
              <w:jc w:val="left"/>
              <w:rPr>
                <w:rFonts w:ascii="Times New Roman" w:hAnsi="Times New Roman"/>
                <w:sz w:val="24"/>
                <w:szCs w:val="24"/>
              </w:rPr>
            </w:pPr>
            <w:r>
              <w:rPr>
                <w:rFonts w:ascii="Times New Roman" w:hAnsi="Times New Roman"/>
                <w:sz w:val="24"/>
                <w:szCs w:val="24"/>
              </w:rPr>
              <w:t>3.1.2</w:t>
            </w:r>
          </w:p>
          <w:p w14:paraId="6B9208F1">
            <w:pPr>
              <w:spacing w:before="120" w:line="360" w:lineRule="auto"/>
              <w:ind w:left="0" w:firstLine="0"/>
              <w:jc w:val="left"/>
              <w:rPr>
                <w:rFonts w:ascii="Times New Roman" w:hAnsi="Times New Roman"/>
                <w:sz w:val="24"/>
                <w:szCs w:val="24"/>
              </w:rPr>
            </w:pPr>
            <w:r>
              <w:rPr>
                <w:rFonts w:ascii="Times New Roman" w:hAnsi="Times New Roman"/>
                <w:sz w:val="24"/>
                <w:szCs w:val="24"/>
              </w:rPr>
              <w:t>3.2.1.</w:t>
            </w:r>
          </w:p>
          <w:p w14:paraId="5C6DE6E2">
            <w:pPr>
              <w:spacing w:before="120" w:line="360" w:lineRule="auto"/>
              <w:ind w:left="0" w:firstLine="0"/>
              <w:jc w:val="left"/>
              <w:rPr>
                <w:rFonts w:ascii="Times New Roman" w:hAnsi="Times New Roman"/>
                <w:sz w:val="24"/>
                <w:szCs w:val="24"/>
              </w:rPr>
            </w:pPr>
            <w:r>
              <w:rPr>
                <w:rFonts w:ascii="Times New Roman" w:hAnsi="Times New Roman"/>
                <w:sz w:val="24"/>
                <w:szCs w:val="24"/>
              </w:rPr>
              <w:t>4.4</w:t>
            </w:r>
          </w:p>
        </w:tc>
        <w:tc>
          <w:tcPr>
            <w:tcW w:w="1402" w:type="dxa"/>
          </w:tcPr>
          <w:p w14:paraId="7F3F4424">
            <w:pPr>
              <w:spacing w:before="120" w:line="360" w:lineRule="auto"/>
              <w:ind w:left="0" w:firstLine="0"/>
              <w:jc w:val="left"/>
              <w:rPr>
                <w:rFonts w:ascii="Times New Roman" w:hAnsi="Times New Roman"/>
                <w:sz w:val="24"/>
                <w:szCs w:val="24"/>
              </w:rPr>
            </w:pPr>
            <w:r>
              <w:rPr>
                <w:rFonts w:ascii="Times New Roman" w:hAnsi="Times New Roman"/>
                <w:sz w:val="24"/>
                <w:szCs w:val="24"/>
              </w:rPr>
              <w:t xml:space="preserve">Update </w:t>
            </w:r>
          </w:p>
        </w:tc>
        <w:tc>
          <w:tcPr>
            <w:tcW w:w="2796" w:type="dxa"/>
          </w:tcPr>
          <w:p w14:paraId="39260354">
            <w:pPr>
              <w:tabs>
                <w:tab w:val="left" w:pos="720"/>
              </w:tabs>
              <w:ind w:left="0" w:firstLine="0"/>
              <w:rPr>
                <w:rFonts w:ascii="Times New Roman" w:hAnsi="Times New Roman"/>
                <w:sz w:val="24"/>
                <w:szCs w:val="24"/>
              </w:rPr>
            </w:pPr>
            <w:r>
              <w:rPr>
                <w:rFonts w:ascii="Times New Roman" w:hAnsi="Times New Roman"/>
                <w:sz w:val="24"/>
                <w:szCs w:val="24"/>
              </w:rPr>
              <w:t>CARD-1566</w:t>
            </w:r>
          </w:p>
          <w:p w14:paraId="025A76E0">
            <w:pPr>
              <w:tabs>
                <w:tab w:val="left" w:pos="720"/>
              </w:tabs>
              <w:ind w:left="0" w:firstLine="0"/>
              <w:rPr>
                <w:rFonts w:ascii="Times New Roman" w:hAnsi="Times New Roman"/>
                <w:sz w:val="24"/>
                <w:szCs w:val="24"/>
              </w:rPr>
            </w:pPr>
            <w:r>
              <w:rPr>
                <w:rFonts w:ascii="Times New Roman" w:hAnsi="Times New Roman"/>
                <w:sz w:val="24"/>
                <w:szCs w:val="24"/>
              </w:rPr>
              <w:t>[Instant Card eBank] - Điều chỉnh Bỏ rule check KYC Level</w:t>
            </w:r>
          </w:p>
        </w:tc>
      </w:tr>
      <w:tr w14:paraId="0794E993">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04390262">
            <w:pPr>
              <w:spacing w:before="120" w:line="360" w:lineRule="auto"/>
              <w:ind w:left="0" w:firstLine="0"/>
              <w:jc w:val="left"/>
              <w:rPr>
                <w:rFonts w:ascii="Times New Roman" w:hAnsi="Times New Roman"/>
                <w:sz w:val="24"/>
                <w:szCs w:val="24"/>
              </w:rPr>
            </w:pPr>
            <w:r>
              <w:rPr>
                <w:rFonts w:ascii="Times New Roman" w:hAnsi="Times New Roman"/>
                <w:sz w:val="24"/>
                <w:szCs w:val="24"/>
              </w:rPr>
              <w:t>6/5/2025</w:t>
            </w:r>
          </w:p>
        </w:tc>
        <w:tc>
          <w:tcPr>
            <w:tcW w:w="807" w:type="dxa"/>
          </w:tcPr>
          <w:p w14:paraId="1A1D22C6">
            <w:pPr>
              <w:spacing w:before="120" w:line="360" w:lineRule="auto"/>
              <w:ind w:left="0" w:firstLine="0"/>
              <w:jc w:val="left"/>
              <w:rPr>
                <w:rFonts w:ascii="Times New Roman" w:hAnsi="Times New Roman"/>
                <w:sz w:val="24"/>
                <w:szCs w:val="24"/>
              </w:rPr>
            </w:pPr>
            <w:r>
              <w:rPr>
                <w:rFonts w:ascii="Times New Roman" w:hAnsi="Times New Roman"/>
                <w:sz w:val="24"/>
                <w:szCs w:val="24"/>
              </w:rPr>
              <w:t>1.5.9</w:t>
            </w:r>
          </w:p>
        </w:tc>
        <w:tc>
          <w:tcPr>
            <w:tcW w:w="1478" w:type="dxa"/>
          </w:tcPr>
          <w:p w14:paraId="6ACBD01B">
            <w:pPr>
              <w:spacing w:before="120" w:line="360" w:lineRule="auto"/>
              <w:ind w:left="0" w:firstLine="0"/>
              <w:jc w:val="left"/>
              <w:rPr>
                <w:rFonts w:ascii="Times New Roman" w:hAnsi="Times New Roman"/>
                <w:sz w:val="24"/>
                <w:szCs w:val="24"/>
              </w:rPr>
            </w:pPr>
            <w:r>
              <w:rPr>
                <w:rFonts w:ascii="Times New Roman" w:hAnsi="Times New Roman"/>
                <w:sz w:val="24"/>
                <w:szCs w:val="24"/>
              </w:rPr>
              <w:t>NguyetTT4</w:t>
            </w:r>
          </w:p>
        </w:tc>
        <w:tc>
          <w:tcPr>
            <w:tcW w:w="1530" w:type="dxa"/>
          </w:tcPr>
          <w:p w14:paraId="27FB9545">
            <w:pPr>
              <w:spacing w:before="120" w:line="360" w:lineRule="auto"/>
              <w:ind w:left="0" w:firstLine="0"/>
              <w:jc w:val="left"/>
              <w:rPr>
                <w:rFonts w:ascii="Times New Roman" w:hAnsi="Times New Roman"/>
                <w:sz w:val="24"/>
                <w:szCs w:val="24"/>
              </w:rPr>
            </w:pPr>
            <w:r>
              <w:rPr>
                <w:rFonts w:ascii="Times New Roman" w:hAnsi="Times New Roman"/>
                <w:sz w:val="24"/>
                <w:szCs w:val="24"/>
              </w:rPr>
              <w:t>3.1.2</w:t>
            </w:r>
          </w:p>
          <w:p w14:paraId="799A3C79">
            <w:pPr>
              <w:spacing w:before="120" w:line="360" w:lineRule="auto"/>
              <w:ind w:left="0" w:firstLine="0"/>
              <w:jc w:val="left"/>
              <w:rPr>
                <w:rFonts w:ascii="Times New Roman" w:hAnsi="Times New Roman"/>
                <w:sz w:val="24"/>
                <w:szCs w:val="24"/>
              </w:rPr>
            </w:pPr>
            <w:r>
              <w:rPr>
                <w:rFonts w:ascii="Times New Roman" w:hAnsi="Times New Roman"/>
                <w:sz w:val="24"/>
                <w:szCs w:val="24"/>
              </w:rPr>
              <w:t>Bước 6</w:t>
            </w:r>
          </w:p>
        </w:tc>
        <w:tc>
          <w:tcPr>
            <w:tcW w:w="1402" w:type="dxa"/>
          </w:tcPr>
          <w:p w14:paraId="2D0EE7F1">
            <w:pPr>
              <w:spacing w:before="120" w:line="360" w:lineRule="auto"/>
              <w:ind w:left="0" w:firstLine="0"/>
              <w:jc w:val="left"/>
              <w:rPr>
                <w:rFonts w:ascii="Times New Roman" w:hAnsi="Times New Roman"/>
                <w:sz w:val="24"/>
                <w:szCs w:val="24"/>
              </w:rPr>
            </w:pPr>
            <w:r>
              <w:rPr>
                <w:rFonts w:ascii="Times New Roman" w:hAnsi="Times New Roman"/>
                <w:sz w:val="24"/>
                <w:szCs w:val="24"/>
              </w:rPr>
              <w:t>Update</w:t>
            </w:r>
          </w:p>
        </w:tc>
        <w:tc>
          <w:tcPr>
            <w:tcW w:w="2796" w:type="dxa"/>
          </w:tcPr>
          <w:p w14:paraId="2FE4D74D">
            <w:pPr>
              <w:tabs>
                <w:tab w:val="left" w:pos="720"/>
              </w:tabs>
              <w:ind w:left="0" w:firstLine="0"/>
              <w:rPr>
                <w:rFonts w:ascii="Times New Roman" w:hAnsi="Times New Roman"/>
                <w:sz w:val="24"/>
                <w:szCs w:val="24"/>
              </w:rPr>
            </w:pPr>
            <w:r>
              <w:rPr>
                <w:rFonts w:ascii="Times New Roman" w:hAnsi="Times New Roman"/>
                <w:sz w:val="24"/>
                <w:szCs w:val="24"/>
              </w:rPr>
              <w:t>CARD-1565</w:t>
            </w:r>
          </w:p>
          <w:p w14:paraId="79247B23">
            <w:pPr>
              <w:tabs>
                <w:tab w:val="left" w:pos="720"/>
              </w:tabs>
              <w:ind w:left="0" w:firstLine="0"/>
              <w:rPr>
                <w:rFonts w:ascii="Times New Roman" w:hAnsi="Times New Roman"/>
                <w:sz w:val="24"/>
                <w:szCs w:val="24"/>
              </w:rPr>
            </w:pPr>
            <w:r>
              <w:rPr>
                <w:rFonts w:ascii="Times New Roman" w:hAnsi="Times New Roman"/>
                <w:sz w:val="24"/>
                <w:szCs w:val="24"/>
              </w:rPr>
              <w:t xml:space="preserve">[INSTANT CARD] - </w:t>
            </w:r>
            <w:r>
              <w:rPr>
                <w:rStyle w:val="39"/>
                <w:rFonts w:ascii="Times New Roman" w:hAnsi="Times New Roman"/>
                <w:sz w:val="24"/>
                <w:szCs w:val="24"/>
              </w:rPr>
              <w:t>Bổ sung điều kiện lưu hồ sơ luồng instant card Ebank</w:t>
            </w:r>
          </w:p>
        </w:tc>
      </w:tr>
      <w:tr w14:paraId="7BFD268A">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76D1699E">
            <w:pPr>
              <w:spacing w:before="120" w:line="360" w:lineRule="auto"/>
              <w:ind w:left="0" w:firstLine="0"/>
              <w:jc w:val="left"/>
              <w:rPr>
                <w:rFonts w:ascii="Times New Roman" w:hAnsi="Times New Roman"/>
                <w:sz w:val="24"/>
                <w:szCs w:val="24"/>
              </w:rPr>
            </w:pPr>
            <w:r>
              <w:rPr>
                <w:rFonts w:ascii="Times New Roman" w:hAnsi="Times New Roman"/>
                <w:sz w:val="24"/>
                <w:szCs w:val="24"/>
              </w:rPr>
              <w:t>8/5/2025</w:t>
            </w:r>
          </w:p>
        </w:tc>
        <w:tc>
          <w:tcPr>
            <w:tcW w:w="807" w:type="dxa"/>
          </w:tcPr>
          <w:p w14:paraId="5ACDBB99">
            <w:pPr>
              <w:spacing w:before="120" w:line="360" w:lineRule="auto"/>
              <w:ind w:left="0" w:firstLine="0"/>
              <w:jc w:val="left"/>
              <w:rPr>
                <w:rFonts w:ascii="Times New Roman" w:hAnsi="Times New Roman"/>
                <w:sz w:val="24"/>
                <w:szCs w:val="24"/>
              </w:rPr>
            </w:pPr>
            <w:r>
              <w:rPr>
                <w:rFonts w:ascii="Times New Roman" w:hAnsi="Times New Roman"/>
                <w:sz w:val="24"/>
                <w:szCs w:val="24"/>
              </w:rPr>
              <w:t>1.6.0</w:t>
            </w:r>
          </w:p>
        </w:tc>
        <w:tc>
          <w:tcPr>
            <w:tcW w:w="1478" w:type="dxa"/>
          </w:tcPr>
          <w:p w14:paraId="21A2B753">
            <w:pPr>
              <w:spacing w:before="120" w:line="360" w:lineRule="auto"/>
              <w:ind w:left="0" w:firstLine="0"/>
              <w:jc w:val="left"/>
              <w:rPr>
                <w:rFonts w:ascii="Times New Roman" w:hAnsi="Times New Roman"/>
                <w:sz w:val="24"/>
                <w:szCs w:val="24"/>
              </w:rPr>
            </w:pPr>
            <w:r>
              <w:rPr>
                <w:rFonts w:ascii="Times New Roman" w:hAnsi="Times New Roman"/>
                <w:sz w:val="24"/>
                <w:szCs w:val="24"/>
              </w:rPr>
              <w:t>NgocPTT3</w:t>
            </w:r>
          </w:p>
        </w:tc>
        <w:tc>
          <w:tcPr>
            <w:tcW w:w="1530" w:type="dxa"/>
          </w:tcPr>
          <w:p w14:paraId="7A5F9D5A">
            <w:pPr>
              <w:spacing w:before="120" w:line="360" w:lineRule="auto"/>
              <w:ind w:left="0" w:firstLine="0"/>
              <w:jc w:val="left"/>
              <w:rPr>
                <w:rFonts w:ascii="Times New Roman" w:hAnsi="Times New Roman"/>
                <w:sz w:val="24"/>
                <w:szCs w:val="24"/>
              </w:rPr>
            </w:pPr>
            <w:r>
              <w:rPr>
                <w:rFonts w:ascii="Times New Roman" w:hAnsi="Times New Roman"/>
                <w:sz w:val="24"/>
                <w:szCs w:val="24"/>
              </w:rPr>
              <w:t>3.1</w:t>
            </w:r>
          </w:p>
          <w:p w14:paraId="41247A5C">
            <w:pPr>
              <w:spacing w:before="120" w:line="360" w:lineRule="auto"/>
              <w:ind w:left="0" w:firstLine="0"/>
              <w:jc w:val="left"/>
              <w:rPr>
                <w:rFonts w:ascii="Times New Roman" w:hAnsi="Times New Roman"/>
                <w:sz w:val="24"/>
                <w:szCs w:val="24"/>
              </w:rPr>
            </w:pPr>
            <w:r>
              <w:rPr>
                <w:rFonts w:ascii="Times New Roman" w:hAnsi="Times New Roman"/>
                <w:sz w:val="24"/>
                <w:szCs w:val="24"/>
              </w:rPr>
              <w:t>3.2</w:t>
            </w:r>
          </w:p>
          <w:p w14:paraId="2F76EE38">
            <w:pPr>
              <w:spacing w:before="120" w:line="360" w:lineRule="auto"/>
              <w:ind w:left="0" w:firstLine="0"/>
              <w:jc w:val="left"/>
              <w:rPr>
                <w:rFonts w:ascii="Times New Roman" w:hAnsi="Times New Roman"/>
                <w:sz w:val="24"/>
                <w:szCs w:val="24"/>
              </w:rPr>
            </w:pPr>
            <w:r>
              <w:rPr>
                <w:rFonts w:ascii="Times New Roman" w:hAnsi="Times New Roman"/>
                <w:sz w:val="24"/>
                <w:szCs w:val="24"/>
              </w:rPr>
              <w:t>3.2.9</w:t>
            </w:r>
          </w:p>
          <w:p w14:paraId="009DA92C">
            <w:pPr>
              <w:spacing w:before="120" w:line="360" w:lineRule="auto"/>
              <w:ind w:left="0" w:firstLine="0"/>
              <w:jc w:val="left"/>
              <w:rPr>
                <w:rFonts w:ascii="Times New Roman" w:hAnsi="Times New Roman"/>
                <w:sz w:val="24"/>
                <w:szCs w:val="24"/>
              </w:rPr>
            </w:pPr>
            <w:r>
              <w:rPr>
                <w:rFonts w:ascii="Times New Roman" w:hAnsi="Times New Roman"/>
                <w:sz w:val="24"/>
                <w:szCs w:val="24"/>
              </w:rPr>
              <w:t>3.2.10</w:t>
            </w:r>
          </w:p>
          <w:p w14:paraId="3B6FB3C2">
            <w:pPr>
              <w:spacing w:before="120" w:line="360" w:lineRule="auto"/>
              <w:ind w:left="0" w:firstLine="0"/>
              <w:jc w:val="left"/>
              <w:rPr>
                <w:rFonts w:ascii="Times New Roman" w:hAnsi="Times New Roman"/>
                <w:sz w:val="24"/>
                <w:szCs w:val="24"/>
              </w:rPr>
            </w:pPr>
            <w:r>
              <w:rPr>
                <w:rFonts w:ascii="Times New Roman" w:hAnsi="Times New Roman"/>
                <w:sz w:val="24"/>
                <w:szCs w:val="24"/>
              </w:rPr>
              <w:t>4.10</w:t>
            </w:r>
          </w:p>
        </w:tc>
        <w:tc>
          <w:tcPr>
            <w:tcW w:w="1402" w:type="dxa"/>
          </w:tcPr>
          <w:p w14:paraId="474FEADA">
            <w:pPr>
              <w:spacing w:before="120" w:line="360" w:lineRule="auto"/>
              <w:ind w:left="0" w:firstLine="0"/>
              <w:jc w:val="left"/>
              <w:rPr>
                <w:rFonts w:ascii="Times New Roman" w:hAnsi="Times New Roman"/>
                <w:sz w:val="24"/>
                <w:szCs w:val="24"/>
              </w:rPr>
            </w:pPr>
            <w:r>
              <w:rPr>
                <w:rFonts w:ascii="Times New Roman" w:hAnsi="Times New Roman"/>
                <w:sz w:val="24"/>
                <w:szCs w:val="24"/>
              </w:rPr>
              <w:t xml:space="preserve">Update </w:t>
            </w:r>
          </w:p>
        </w:tc>
        <w:tc>
          <w:tcPr>
            <w:tcW w:w="2796" w:type="dxa"/>
          </w:tcPr>
          <w:p w14:paraId="5FF1762D">
            <w:pPr>
              <w:tabs>
                <w:tab w:val="left" w:pos="720"/>
              </w:tabs>
              <w:ind w:left="0" w:firstLine="0"/>
              <w:rPr>
                <w:rFonts w:ascii="Times New Roman" w:hAnsi="Times New Roman"/>
                <w:sz w:val="24"/>
                <w:szCs w:val="24"/>
              </w:rPr>
            </w:pPr>
            <w:r>
              <w:rPr>
                <w:rFonts w:ascii="Times New Roman" w:hAnsi="Times New Roman"/>
                <w:sz w:val="24"/>
                <w:szCs w:val="24"/>
              </w:rPr>
              <w:t>HYD-38858</w:t>
            </w:r>
          </w:p>
          <w:p w14:paraId="4D4F730A">
            <w:pPr>
              <w:tabs>
                <w:tab w:val="left" w:pos="720"/>
              </w:tabs>
              <w:ind w:left="0" w:firstLine="0"/>
              <w:rPr>
                <w:rFonts w:ascii="Times New Roman" w:hAnsi="Times New Roman"/>
                <w:sz w:val="24"/>
                <w:szCs w:val="24"/>
              </w:rPr>
            </w:pPr>
            <w:r>
              <w:rPr>
                <w:rFonts w:ascii="Times New Roman" w:hAnsi="Times New Roman"/>
                <w:sz w:val="24"/>
                <w:szCs w:val="24"/>
              </w:rPr>
              <w:t>[Loyalty]Tặng quà KH mở thẻ mới tại luồng mở thẻ tín dụng instant card</w:t>
            </w:r>
          </w:p>
        </w:tc>
      </w:tr>
      <w:tr w14:paraId="5F2E3E8E">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39BC6927">
            <w:pPr>
              <w:spacing w:before="120" w:line="360" w:lineRule="auto"/>
              <w:ind w:left="0" w:firstLine="0"/>
              <w:jc w:val="left"/>
              <w:rPr>
                <w:rFonts w:ascii="Times New Roman" w:hAnsi="Times New Roman"/>
                <w:sz w:val="24"/>
                <w:szCs w:val="24"/>
              </w:rPr>
            </w:pPr>
            <w:r>
              <w:rPr>
                <w:rFonts w:ascii="Times New Roman" w:hAnsi="Times New Roman"/>
                <w:color w:val="50DBDE"/>
                <w:sz w:val="24"/>
                <w:szCs w:val="24"/>
              </w:rPr>
              <w:t>3/7/2025</w:t>
            </w:r>
          </w:p>
        </w:tc>
        <w:tc>
          <w:tcPr>
            <w:tcW w:w="807" w:type="dxa"/>
          </w:tcPr>
          <w:p w14:paraId="0C1AE21A">
            <w:pPr>
              <w:spacing w:before="120" w:line="360" w:lineRule="auto"/>
              <w:ind w:left="0" w:firstLine="0"/>
              <w:jc w:val="left"/>
              <w:rPr>
                <w:rFonts w:ascii="Times New Roman" w:hAnsi="Times New Roman"/>
                <w:sz w:val="24"/>
                <w:szCs w:val="24"/>
              </w:rPr>
            </w:pPr>
            <w:r>
              <w:rPr>
                <w:rFonts w:ascii="Times New Roman" w:hAnsi="Times New Roman"/>
                <w:color w:val="50DBDE"/>
                <w:sz w:val="24"/>
                <w:szCs w:val="24"/>
              </w:rPr>
              <w:t>1.6.1</w:t>
            </w:r>
          </w:p>
        </w:tc>
        <w:tc>
          <w:tcPr>
            <w:tcW w:w="1478" w:type="dxa"/>
          </w:tcPr>
          <w:p w14:paraId="7E60A641">
            <w:pPr>
              <w:spacing w:before="120" w:line="360" w:lineRule="auto"/>
              <w:ind w:left="0" w:firstLine="0"/>
              <w:jc w:val="left"/>
              <w:rPr>
                <w:rFonts w:ascii="Times New Roman" w:hAnsi="Times New Roman"/>
                <w:sz w:val="24"/>
                <w:szCs w:val="24"/>
              </w:rPr>
            </w:pPr>
            <w:r>
              <w:rPr>
                <w:rFonts w:ascii="Times New Roman" w:hAnsi="Times New Roman"/>
                <w:color w:val="50DBDE"/>
                <w:sz w:val="24"/>
                <w:szCs w:val="24"/>
              </w:rPr>
              <w:t>MaiNT18</w:t>
            </w:r>
          </w:p>
        </w:tc>
        <w:tc>
          <w:tcPr>
            <w:tcW w:w="1530" w:type="dxa"/>
          </w:tcPr>
          <w:p w14:paraId="5CD70F43">
            <w:pPr>
              <w:spacing w:before="120" w:line="360" w:lineRule="auto"/>
              <w:ind w:left="0" w:firstLine="0"/>
              <w:jc w:val="left"/>
              <w:rPr>
                <w:rFonts w:ascii="Times New Roman" w:hAnsi="Times New Roman"/>
                <w:color w:val="50DBDE"/>
                <w:sz w:val="24"/>
                <w:szCs w:val="24"/>
              </w:rPr>
            </w:pPr>
            <w:r>
              <w:rPr>
                <w:rFonts w:ascii="Times New Roman" w:hAnsi="Times New Roman"/>
                <w:color w:val="50DBDE"/>
                <w:sz w:val="24"/>
                <w:szCs w:val="24"/>
              </w:rPr>
              <w:t>3.1.2</w:t>
            </w:r>
          </w:p>
          <w:p w14:paraId="41715CB9">
            <w:pPr>
              <w:spacing w:before="120" w:line="360" w:lineRule="auto"/>
              <w:ind w:left="0" w:firstLine="0"/>
              <w:jc w:val="left"/>
              <w:rPr>
                <w:rFonts w:ascii="Times New Roman" w:hAnsi="Times New Roman"/>
                <w:color w:val="50DBDE"/>
                <w:sz w:val="24"/>
                <w:szCs w:val="24"/>
              </w:rPr>
            </w:pPr>
            <w:r>
              <w:rPr>
                <w:rFonts w:ascii="Times New Roman" w:hAnsi="Times New Roman"/>
                <w:color w:val="50DBDE"/>
                <w:sz w:val="24"/>
                <w:szCs w:val="24"/>
              </w:rPr>
              <w:t>3.2.6</w:t>
            </w:r>
          </w:p>
          <w:p w14:paraId="34FF07D0">
            <w:pPr>
              <w:spacing w:before="120" w:line="360" w:lineRule="auto"/>
              <w:ind w:left="0" w:firstLine="0"/>
              <w:jc w:val="left"/>
              <w:rPr>
                <w:rFonts w:ascii="Times New Roman" w:hAnsi="Times New Roman"/>
                <w:sz w:val="24"/>
                <w:szCs w:val="24"/>
              </w:rPr>
            </w:pPr>
            <w:r>
              <w:rPr>
                <w:rFonts w:ascii="Times New Roman" w:hAnsi="Times New Roman"/>
                <w:color w:val="50DBDE"/>
                <w:sz w:val="24"/>
                <w:szCs w:val="24"/>
              </w:rPr>
              <w:t>3.2.9</w:t>
            </w:r>
          </w:p>
        </w:tc>
        <w:tc>
          <w:tcPr>
            <w:tcW w:w="1402" w:type="dxa"/>
          </w:tcPr>
          <w:p w14:paraId="36DB91E7">
            <w:pPr>
              <w:spacing w:before="120" w:line="360" w:lineRule="auto"/>
              <w:ind w:left="0" w:firstLine="0"/>
              <w:jc w:val="left"/>
              <w:rPr>
                <w:rFonts w:ascii="Times New Roman" w:hAnsi="Times New Roman"/>
                <w:sz w:val="24"/>
                <w:szCs w:val="24"/>
              </w:rPr>
            </w:pPr>
            <w:r>
              <w:rPr>
                <w:rFonts w:ascii="Times New Roman" w:hAnsi="Times New Roman"/>
                <w:color w:val="50DBDE"/>
                <w:sz w:val="24"/>
                <w:szCs w:val="24"/>
              </w:rPr>
              <w:t xml:space="preserve">Update </w:t>
            </w:r>
          </w:p>
        </w:tc>
        <w:tc>
          <w:tcPr>
            <w:tcW w:w="2796" w:type="dxa"/>
          </w:tcPr>
          <w:p w14:paraId="20790E81">
            <w:pPr>
              <w:tabs>
                <w:tab w:val="left" w:pos="720"/>
              </w:tabs>
              <w:ind w:left="0" w:firstLine="0"/>
              <w:rPr>
                <w:rFonts w:ascii="Times New Roman" w:hAnsi="Times New Roman"/>
                <w:sz w:val="24"/>
                <w:szCs w:val="24"/>
              </w:rPr>
            </w:pPr>
            <w:r>
              <w:rPr>
                <w:rFonts w:ascii="Times New Roman" w:hAnsi="Times New Roman"/>
                <w:color w:val="50DBDE"/>
                <w:sz w:val="24"/>
                <w:szCs w:val="24"/>
              </w:rPr>
              <w:t>CARD-1680: MC_FEST - [GẤP] Hỗ trợ điều chỉnh luồng phát hành thẻ MC Fest _ eBank Onboarding</w:t>
            </w:r>
          </w:p>
        </w:tc>
      </w:tr>
      <w:tr w14:paraId="0DA690EB">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5F12A13F">
            <w:pPr>
              <w:spacing w:before="120" w:line="360" w:lineRule="auto"/>
              <w:ind w:left="0" w:firstLine="0"/>
              <w:jc w:val="left"/>
              <w:rPr>
                <w:rFonts w:ascii="Times New Roman" w:hAnsi="Times New Roman"/>
                <w:color w:val="50DBDE"/>
                <w:sz w:val="24"/>
                <w:szCs w:val="24"/>
              </w:rPr>
            </w:pPr>
            <w:r>
              <w:rPr>
                <w:rFonts w:ascii="Times New Roman" w:hAnsi="Times New Roman"/>
                <w:color w:val="0070C0"/>
                <w:sz w:val="24"/>
                <w:szCs w:val="24"/>
              </w:rPr>
              <w:t>02/07/2025</w:t>
            </w:r>
          </w:p>
        </w:tc>
        <w:tc>
          <w:tcPr>
            <w:tcW w:w="807" w:type="dxa"/>
          </w:tcPr>
          <w:p w14:paraId="68C0D25D">
            <w:pPr>
              <w:spacing w:before="120" w:line="360" w:lineRule="auto"/>
              <w:ind w:left="0" w:firstLine="0"/>
              <w:jc w:val="left"/>
              <w:rPr>
                <w:rFonts w:ascii="Times New Roman" w:hAnsi="Times New Roman"/>
                <w:color w:val="50DBDE"/>
                <w:sz w:val="24"/>
                <w:szCs w:val="24"/>
              </w:rPr>
            </w:pPr>
            <w:r>
              <w:rPr>
                <w:rFonts w:ascii="Times New Roman" w:hAnsi="Times New Roman"/>
                <w:color w:val="0070C0"/>
                <w:sz w:val="24"/>
                <w:szCs w:val="24"/>
              </w:rPr>
              <w:t>1.6.2</w:t>
            </w:r>
          </w:p>
        </w:tc>
        <w:tc>
          <w:tcPr>
            <w:tcW w:w="1478" w:type="dxa"/>
          </w:tcPr>
          <w:p w14:paraId="485329E1">
            <w:pPr>
              <w:spacing w:before="120" w:line="360" w:lineRule="auto"/>
              <w:ind w:left="0" w:firstLine="0"/>
              <w:jc w:val="left"/>
              <w:rPr>
                <w:rFonts w:ascii="Times New Roman" w:hAnsi="Times New Roman"/>
                <w:color w:val="50DBDE"/>
                <w:sz w:val="24"/>
                <w:szCs w:val="24"/>
              </w:rPr>
            </w:pPr>
            <w:r>
              <w:rPr>
                <w:rFonts w:ascii="Times New Roman" w:hAnsi="Times New Roman"/>
                <w:color w:val="0070C0"/>
                <w:sz w:val="24"/>
                <w:szCs w:val="24"/>
              </w:rPr>
              <w:t>NguyetTT4</w:t>
            </w:r>
          </w:p>
        </w:tc>
        <w:tc>
          <w:tcPr>
            <w:tcW w:w="1530" w:type="dxa"/>
          </w:tcPr>
          <w:p w14:paraId="377C00B9">
            <w:pPr>
              <w:spacing w:before="120" w:line="360" w:lineRule="auto"/>
              <w:ind w:left="0" w:firstLine="0"/>
              <w:jc w:val="left"/>
              <w:rPr>
                <w:rFonts w:ascii="Times New Roman" w:hAnsi="Times New Roman"/>
                <w:color w:val="0070C0"/>
                <w:sz w:val="24"/>
                <w:szCs w:val="24"/>
              </w:rPr>
            </w:pPr>
            <w:r>
              <w:rPr>
                <w:rFonts w:ascii="Times New Roman" w:hAnsi="Times New Roman"/>
                <w:color w:val="0070C0"/>
                <w:sz w:val="24"/>
                <w:szCs w:val="24"/>
              </w:rPr>
              <w:t>3.1.2</w:t>
            </w:r>
          </w:p>
          <w:p w14:paraId="24382CB1">
            <w:pPr>
              <w:spacing w:before="120" w:line="360" w:lineRule="auto"/>
              <w:ind w:left="0" w:firstLine="0"/>
              <w:jc w:val="left"/>
              <w:rPr>
                <w:rFonts w:ascii="Times New Roman" w:hAnsi="Times New Roman"/>
                <w:color w:val="0070C0"/>
                <w:sz w:val="24"/>
                <w:szCs w:val="24"/>
              </w:rPr>
            </w:pPr>
            <w:r>
              <w:rPr>
                <w:rFonts w:ascii="Times New Roman" w:hAnsi="Times New Roman"/>
                <w:color w:val="0070C0"/>
                <w:sz w:val="24"/>
                <w:szCs w:val="24"/>
              </w:rPr>
              <w:t>4.4</w:t>
            </w:r>
          </w:p>
          <w:p w14:paraId="397A6C63">
            <w:pPr>
              <w:spacing w:before="120" w:line="360" w:lineRule="auto"/>
              <w:ind w:left="0" w:firstLine="0"/>
              <w:jc w:val="left"/>
              <w:rPr>
                <w:rFonts w:ascii="Times New Roman" w:hAnsi="Times New Roman"/>
                <w:color w:val="50DBDE"/>
                <w:sz w:val="24"/>
                <w:szCs w:val="24"/>
              </w:rPr>
            </w:pPr>
            <w:r>
              <w:rPr>
                <w:rFonts w:ascii="Times New Roman" w:hAnsi="Times New Roman"/>
                <w:color w:val="0070C0"/>
                <w:sz w:val="24"/>
                <w:szCs w:val="24"/>
              </w:rPr>
              <w:t>4.13</w:t>
            </w:r>
          </w:p>
        </w:tc>
        <w:tc>
          <w:tcPr>
            <w:tcW w:w="1402" w:type="dxa"/>
          </w:tcPr>
          <w:p w14:paraId="289CEF07">
            <w:pPr>
              <w:spacing w:before="120" w:line="360" w:lineRule="auto"/>
              <w:ind w:left="0" w:firstLine="0"/>
              <w:jc w:val="left"/>
              <w:rPr>
                <w:rFonts w:ascii="Times New Roman" w:hAnsi="Times New Roman"/>
                <w:color w:val="50DBDE"/>
                <w:sz w:val="24"/>
                <w:szCs w:val="24"/>
              </w:rPr>
            </w:pPr>
            <w:r>
              <w:rPr>
                <w:rFonts w:ascii="Times New Roman" w:hAnsi="Times New Roman"/>
                <w:color w:val="0070C0"/>
                <w:sz w:val="24"/>
                <w:szCs w:val="24"/>
              </w:rPr>
              <w:t>Update</w:t>
            </w:r>
          </w:p>
        </w:tc>
        <w:tc>
          <w:tcPr>
            <w:tcW w:w="2796" w:type="dxa"/>
          </w:tcPr>
          <w:p w14:paraId="2E826459">
            <w:pPr>
              <w:tabs>
                <w:tab w:val="left" w:pos="720"/>
              </w:tabs>
              <w:ind w:left="0" w:firstLine="0"/>
              <w:rPr>
                <w:rFonts w:ascii="Times New Roman" w:hAnsi="Times New Roman"/>
                <w:color w:val="0070C0"/>
                <w:sz w:val="24"/>
                <w:szCs w:val="24"/>
              </w:rPr>
            </w:pPr>
            <w:r>
              <w:rPr>
                <w:rFonts w:ascii="Times New Roman" w:hAnsi="Times New Roman"/>
                <w:color w:val="0070C0"/>
                <w:sz w:val="24"/>
                <w:szCs w:val="24"/>
              </w:rPr>
              <w:t>CARD-1630</w:t>
            </w:r>
          </w:p>
          <w:p w14:paraId="278AA9F3">
            <w:pPr>
              <w:tabs>
                <w:tab w:val="left" w:pos="720"/>
              </w:tabs>
              <w:ind w:left="0" w:firstLine="0"/>
              <w:rPr>
                <w:rFonts w:ascii="Times New Roman" w:hAnsi="Times New Roman"/>
                <w:color w:val="50DBDE"/>
                <w:sz w:val="24"/>
                <w:szCs w:val="24"/>
              </w:rPr>
            </w:pPr>
            <w:r>
              <w:rPr>
                <w:rFonts w:ascii="Times New Roman" w:hAnsi="Times New Roman"/>
                <w:color w:val="0070C0"/>
                <w:sz w:val="24"/>
                <w:szCs w:val="24"/>
              </w:rPr>
              <w:t>[Instant Card eBank] - Bỏ rule chặn mở thêm thẻ tín dụng và cho phép mở nhiều loại thẻ</w:t>
            </w:r>
          </w:p>
        </w:tc>
      </w:tr>
      <w:tr w14:paraId="070E05EA">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0C22C9AC">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24/06/2025</w:t>
            </w:r>
          </w:p>
        </w:tc>
        <w:tc>
          <w:tcPr>
            <w:tcW w:w="807" w:type="dxa"/>
          </w:tcPr>
          <w:p w14:paraId="2D9F772B">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1.6.3</w:t>
            </w:r>
          </w:p>
        </w:tc>
        <w:tc>
          <w:tcPr>
            <w:tcW w:w="1478" w:type="dxa"/>
          </w:tcPr>
          <w:p w14:paraId="59AB827D">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NguyetTT4</w:t>
            </w:r>
          </w:p>
        </w:tc>
        <w:tc>
          <w:tcPr>
            <w:tcW w:w="1530" w:type="dxa"/>
          </w:tcPr>
          <w:p w14:paraId="23B9D565">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3.1.2</w:t>
            </w:r>
          </w:p>
          <w:p w14:paraId="1B387619">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3.1.3</w:t>
            </w:r>
          </w:p>
          <w:p w14:paraId="2B3C5152">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3.2</w:t>
            </w:r>
          </w:p>
          <w:p w14:paraId="44087129">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3.2.3</w:t>
            </w:r>
          </w:p>
          <w:p w14:paraId="12E9F87B">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3.2.5</w:t>
            </w:r>
          </w:p>
          <w:p w14:paraId="34EE3E35">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3.2.6</w:t>
            </w:r>
          </w:p>
          <w:p w14:paraId="32D54195">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3.2.9</w:t>
            </w:r>
          </w:p>
        </w:tc>
        <w:tc>
          <w:tcPr>
            <w:tcW w:w="1402" w:type="dxa"/>
          </w:tcPr>
          <w:p w14:paraId="3A41D229">
            <w:pPr>
              <w:spacing w:before="120" w:line="360" w:lineRule="auto"/>
              <w:ind w:left="0" w:firstLine="0"/>
              <w:jc w:val="left"/>
              <w:rPr>
                <w:rFonts w:ascii="Times New Roman" w:hAnsi="Times New Roman"/>
                <w:color w:val="FF0000"/>
                <w:sz w:val="24"/>
                <w:szCs w:val="24"/>
              </w:rPr>
            </w:pPr>
            <w:r>
              <w:rPr>
                <w:rFonts w:ascii="Times New Roman" w:hAnsi="Times New Roman"/>
                <w:color w:val="FF0000"/>
                <w:sz w:val="24"/>
                <w:szCs w:val="24"/>
              </w:rPr>
              <w:t>Update</w:t>
            </w:r>
          </w:p>
        </w:tc>
        <w:tc>
          <w:tcPr>
            <w:tcW w:w="2796" w:type="dxa"/>
          </w:tcPr>
          <w:p w14:paraId="0A28515B">
            <w:pPr>
              <w:tabs>
                <w:tab w:val="left" w:pos="720"/>
              </w:tabs>
              <w:ind w:left="0" w:firstLine="0"/>
              <w:rPr>
                <w:rFonts w:ascii="Times New Roman" w:hAnsi="Times New Roman"/>
                <w:color w:val="FF0000"/>
                <w:sz w:val="24"/>
                <w:szCs w:val="24"/>
              </w:rPr>
            </w:pPr>
            <w:r>
              <w:rPr>
                <w:rFonts w:ascii="Times New Roman" w:hAnsi="Times New Roman"/>
                <w:color w:val="FF0000"/>
                <w:sz w:val="24"/>
                <w:szCs w:val="24"/>
              </w:rPr>
              <w:t>CARD-1645</w:t>
            </w:r>
          </w:p>
          <w:p w14:paraId="47C5B719">
            <w:pPr>
              <w:tabs>
                <w:tab w:val="left" w:pos="720"/>
              </w:tabs>
              <w:ind w:left="0" w:firstLine="0"/>
              <w:rPr>
                <w:rFonts w:ascii="Times New Roman" w:hAnsi="Times New Roman"/>
                <w:color w:val="FF0000"/>
                <w:sz w:val="24"/>
                <w:szCs w:val="24"/>
              </w:rPr>
            </w:pPr>
            <w:r>
              <w:rPr>
                <w:rFonts w:ascii="Times New Roman" w:hAnsi="Times New Roman"/>
                <w:color w:val="FF0000"/>
                <w:sz w:val="24"/>
                <w:szCs w:val="24"/>
              </w:rPr>
              <w:t>Điều chỉnh UX luồng mở thẻ Instant card eBank</w:t>
            </w:r>
          </w:p>
        </w:tc>
      </w:tr>
      <w:tr w14:paraId="0BD02FAA">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CellMar>
            <w:top w:w="0" w:type="dxa"/>
            <w:left w:w="108" w:type="dxa"/>
            <w:bottom w:w="0" w:type="dxa"/>
            <w:right w:w="108" w:type="dxa"/>
          </w:tblCellMar>
        </w:tblPrEx>
        <w:tc>
          <w:tcPr>
            <w:tcW w:w="1310" w:type="dxa"/>
          </w:tcPr>
          <w:p w14:paraId="32733599">
            <w:pPr>
              <w:spacing w:before="120" w:line="360" w:lineRule="auto"/>
              <w:ind w:left="0" w:firstLine="0"/>
              <w:jc w:val="left"/>
              <w:rPr>
                <w:rFonts w:ascii="Times New Roman" w:hAnsi="Times New Roman"/>
                <w:color w:val="7030A0"/>
                <w:sz w:val="24"/>
                <w:szCs w:val="24"/>
              </w:rPr>
            </w:pPr>
            <w:r>
              <w:rPr>
                <w:rFonts w:ascii="Times New Roman" w:hAnsi="Times New Roman"/>
                <w:color w:val="7030A0"/>
                <w:sz w:val="24"/>
                <w:szCs w:val="24"/>
              </w:rPr>
              <w:t>10/07/2025</w:t>
            </w:r>
          </w:p>
        </w:tc>
        <w:tc>
          <w:tcPr>
            <w:tcW w:w="807" w:type="dxa"/>
          </w:tcPr>
          <w:p w14:paraId="08DBFC96">
            <w:pPr>
              <w:spacing w:before="120" w:line="360" w:lineRule="auto"/>
              <w:ind w:left="0" w:firstLine="0"/>
              <w:jc w:val="left"/>
              <w:rPr>
                <w:rFonts w:ascii="Times New Roman" w:hAnsi="Times New Roman"/>
                <w:color w:val="7030A0"/>
                <w:sz w:val="24"/>
                <w:szCs w:val="24"/>
              </w:rPr>
            </w:pPr>
            <w:r>
              <w:rPr>
                <w:rFonts w:ascii="Times New Roman" w:hAnsi="Times New Roman"/>
                <w:color w:val="7030A0"/>
                <w:sz w:val="24"/>
                <w:szCs w:val="24"/>
              </w:rPr>
              <w:t>1.6.4</w:t>
            </w:r>
          </w:p>
        </w:tc>
        <w:tc>
          <w:tcPr>
            <w:tcW w:w="1478" w:type="dxa"/>
          </w:tcPr>
          <w:p w14:paraId="7A75BD56">
            <w:pPr>
              <w:spacing w:before="120" w:line="360" w:lineRule="auto"/>
              <w:ind w:left="0" w:firstLine="0"/>
              <w:jc w:val="left"/>
              <w:rPr>
                <w:rFonts w:ascii="Times New Roman" w:hAnsi="Times New Roman"/>
                <w:color w:val="7030A0"/>
                <w:sz w:val="24"/>
                <w:szCs w:val="24"/>
              </w:rPr>
            </w:pPr>
            <w:r>
              <w:rPr>
                <w:rFonts w:ascii="Times New Roman" w:hAnsi="Times New Roman"/>
                <w:color w:val="7030A0"/>
                <w:sz w:val="24"/>
                <w:szCs w:val="24"/>
              </w:rPr>
              <w:t>NguyetTT4</w:t>
            </w:r>
          </w:p>
        </w:tc>
        <w:tc>
          <w:tcPr>
            <w:tcW w:w="1530" w:type="dxa"/>
          </w:tcPr>
          <w:p w14:paraId="7B413DC0">
            <w:pPr>
              <w:spacing w:before="120" w:line="360" w:lineRule="auto"/>
              <w:ind w:left="0" w:firstLine="0"/>
              <w:jc w:val="left"/>
              <w:rPr>
                <w:rFonts w:ascii="Times New Roman" w:hAnsi="Times New Roman"/>
                <w:color w:val="7030A0"/>
                <w:sz w:val="24"/>
                <w:szCs w:val="24"/>
              </w:rPr>
            </w:pPr>
            <w:r>
              <w:rPr>
                <w:rFonts w:ascii="Times New Roman" w:hAnsi="Times New Roman"/>
                <w:color w:val="7030A0"/>
                <w:sz w:val="24"/>
                <w:szCs w:val="24"/>
              </w:rPr>
              <w:t>3.2</w:t>
            </w:r>
          </w:p>
          <w:p w14:paraId="11ED8AF3">
            <w:pPr>
              <w:spacing w:before="120" w:line="360" w:lineRule="auto"/>
              <w:ind w:left="0" w:firstLine="0"/>
              <w:jc w:val="left"/>
              <w:rPr>
                <w:rFonts w:ascii="Times New Roman" w:hAnsi="Times New Roman"/>
                <w:color w:val="7030A0"/>
                <w:sz w:val="24"/>
                <w:szCs w:val="24"/>
              </w:rPr>
            </w:pPr>
            <w:r>
              <w:rPr>
                <w:rFonts w:ascii="Times New Roman" w:hAnsi="Times New Roman"/>
                <w:color w:val="7030A0"/>
                <w:sz w:val="24"/>
                <w:szCs w:val="24"/>
              </w:rPr>
              <w:t>3.2.4</w:t>
            </w:r>
          </w:p>
        </w:tc>
        <w:tc>
          <w:tcPr>
            <w:tcW w:w="1402" w:type="dxa"/>
          </w:tcPr>
          <w:p w14:paraId="60F845BF">
            <w:pPr>
              <w:spacing w:before="120" w:line="360" w:lineRule="auto"/>
              <w:ind w:left="0" w:firstLine="0"/>
              <w:jc w:val="left"/>
              <w:rPr>
                <w:rFonts w:ascii="Times New Roman" w:hAnsi="Times New Roman"/>
                <w:color w:val="7030A0"/>
                <w:sz w:val="24"/>
                <w:szCs w:val="24"/>
              </w:rPr>
            </w:pPr>
          </w:p>
        </w:tc>
        <w:tc>
          <w:tcPr>
            <w:tcW w:w="2796" w:type="dxa"/>
          </w:tcPr>
          <w:p w14:paraId="75B56568">
            <w:pPr>
              <w:tabs>
                <w:tab w:val="left" w:pos="720"/>
              </w:tabs>
              <w:ind w:left="0" w:firstLine="0"/>
              <w:rPr>
                <w:rFonts w:ascii="Times New Roman" w:hAnsi="Times New Roman"/>
                <w:color w:val="7030A0"/>
                <w:sz w:val="24"/>
                <w:szCs w:val="24"/>
              </w:rPr>
            </w:pPr>
            <w:r>
              <w:rPr>
                <w:rFonts w:ascii="Times New Roman" w:hAnsi="Times New Roman"/>
                <w:color w:val="7030A0"/>
                <w:sz w:val="24"/>
                <w:szCs w:val="24"/>
              </w:rPr>
              <w:t>CARD-1626</w:t>
            </w:r>
          </w:p>
          <w:p w14:paraId="2F989671">
            <w:pPr>
              <w:tabs>
                <w:tab w:val="left" w:pos="720"/>
              </w:tabs>
              <w:ind w:left="0" w:firstLine="0"/>
              <w:rPr>
                <w:rFonts w:ascii="Times New Roman" w:hAnsi="Times New Roman"/>
                <w:color w:val="7030A0"/>
                <w:sz w:val="24"/>
                <w:szCs w:val="24"/>
              </w:rPr>
            </w:pPr>
            <w:r>
              <w:rPr>
                <w:rFonts w:ascii="Times New Roman" w:hAnsi="Times New Roman"/>
                <w:color w:val="7030A0"/>
                <w:sz w:val="24"/>
                <w:szCs w:val="24"/>
              </w:rPr>
              <w:t>[Cardy] Thay đổi trường nhập MIS code tại các luồng mở thẻ</w:t>
            </w:r>
          </w:p>
        </w:tc>
      </w:tr>
    </w:tbl>
    <w:p w14:paraId="03F07690">
      <w:pPr>
        <w:spacing w:before="120" w:line="360" w:lineRule="auto"/>
        <w:ind w:left="0" w:firstLine="0"/>
        <w:jc w:val="left"/>
        <w:rPr>
          <w:rFonts w:ascii="Times New Roman" w:hAnsi="Times New Roman"/>
          <w:sz w:val="24"/>
          <w:szCs w:val="24"/>
          <w:lang w:val="en-AU"/>
        </w:rPr>
      </w:pPr>
    </w:p>
    <w:p w14:paraId="3B013201">
      <w:pPr>
        <w:spacing w:before="120" w:line="360" w:lineRule="auto"/>
        <w:ind w:left="0" w:firstLine="0"/>
        <w:jc w:val="left"/>
        <w:rPr>
          <w:rFonts w:ascii="Times New Roman" w:hAnsi="Times New Roman"/>
          <w:sz w:val="24"/>
          <w:szCs w:val="24"/>
          <w:lang w:val="en-AU"/>
        </w:rPr>
      </w:pPr>
    </w:p>
    <w:p w14:paraId="37E812FA">
      <w:pPr>
        <w:spacing w:before="120" w:line="360" w:lineRule="auto"/>
        <w:ind w:left="0" w:firstLine="0"/>
        <w:jc w:val="left"/>
        <w:rPr>
          <w:rFonts w:ascii="Times New Roman" w:hAnsi="Times New Roman"/>
          <w:sz w:val="24"/>
          <w:szCs w:val="24"/>
          <w:lang w:val="en-AU"/>
        </w:rPr>
      </w:pPr>
    </w:p>
    <w:p w14:paraId="5D2CC6A7">
      <w:pPr>
        <w:pStyle w:val="682"/>
        <w:tabs>
          <w:tab w:val="left" w:pos="2894"/>
        </w:tabs>
        <w:spacing w:before="120" w:after="120" w:line="360" w:lineRule="auto"/>
        <w:ind w:right="463"/>
        <w:rPr>
          <w:rFonts w:ascii="Times New Roman" w:hAnsi="Times New Roman" w:cs="Times New Roman"/>
          <w:color w:val="auto"/>
          <w:szCs w:val="24"/>
        </w:rPr>
      </w:pPr>
      <w:r>
        <w:rPr>
          <w:rFonts w:ascii="Times New Roman" w:hAnsi="Times New Roman" w:cs="Times New Roman"/>
          <w:color w:val="auto"/>
          <w:szCs w:val="24"/>
        </w:rPr>
        <w:tab/>
      </w:r>
    </w:p>
    <w:p w14:paraId="19CDD999">
      <w:pPr>
        <w:pStyle w:val="682"/>
        <w:tabs>
          <w:tab w:val="left" w:pos="9090"/>
        </w:tabs>
        <w:spacing w:before="120" w:after="120" w:line="360" w:lineRule="auto"/>
        <w:ind w:right="463"/>
        <w:rPr>
          <w:rFonts w:ascii="Times New Roman" w:hAnsi="Times New Roman" w:cs="Times New Roman"/>
          <w:color w:val="auto"/>
          <w:szCs w:val="24"/>
        </w:rPr>
      </w:pPr>
      <w:r>
        <w:rPr>
          <w:rFonts w:ascii="Times New Roman" w:hAnsi="Times New Roman" w:cs="Times New Roman"/>
          <w:color w:val="auto"/>
          <w:szCs w:val="24"/>
        </w:rPr>
        <w:br w:type="page"/>
      </w:r>
    </w:p>
    <w:sdt>
      <w:sdtPr>
        <w:rPr>
          <w:rFonts w:ascii="Times New Roman" w:hAnsi="Times New Roman" w:cs="Times New Roman"/>
          <w:b w:val="0"/>
          <w:bCs w:val="0"/>
          <w:color w:val="auto"/>
          <w:sz w:val="24"/>
          <w:szCs w:val="24"/>
          <w:lang w:val="en-GB"/>
        </w:rPr>
        <w:id w:val="-979302840"/>
        <w:docPartObj>
          <w:docPartGallery w:val="Table of Contents"/>
          <w:docPartUnique/>
        </w:docPartObj>
      </w:sdtPr>
      <w:sdtEndPr>
        <w:rPr>
          <w:rFonts w:ascii="Times New Roman" w:hAnsi="Times New Roman" w:cs="Times New Roman"/>
          <w:b w:val="0"/>
          <w:bCs w:val="0"/>
          <w:color w:val="auto"/>
          <w:sz w:val="24"/>
          <w:szCs w:val="24"/>
          <w:lang w:val="en-GB"/>
        </w:rPr>
      </w:sdtEndPr>
      <w:sdtContent>
        <w:p w14:paraId="09218FC3">
          <w:pPr>
            <w:pStyle w:val="651"/>
            <w:jc w:val="center"/>
            <w:rPr>
              <w:rFonts w:ascii="Times New Roman" w:hAnsi="Times New Roman" w:cs="Times New Roman"/>
              <w:color w:val="auto"/>
              <w:sz w:val="24"/>
              <w:szCs w:val="24"/>
            </w:rPr>
          </w:pPr>
          <w:r>
            <w:rPr>
              <w:rFonts w:ascii="Times New Roman" w:hAnsi="Times New Roman" w:cs="Times New Roman"/>
              <w:color w:val="auto"/>
              <w:sz w:val="24"/>
              <w:szCs w:val="24"/>
            </w:rPr>
            <w:t>MỤC LỤC</w:t>
          </w:r>
        </w:p>
        <w:p w14:paraId="6794E2C3">
          <w:pPr>
            <w:pStyle w:val="69"/>
            <w:rPr>
              <w:rFonts w:eastAsiaTheme="minorEastAsia"/>
              <w:b w:val="0"/>
              <w:bCs w:val="0"/>
              <w:caps w:val="0"/>
              <w:sz w:val="22"/>
              <w:szCs w:val="22"/>
              <w:lang w:val="en-US"/>
            </w:rPr>
          </w:pPr>
          <w:r>
            <w:rPr>
              <w:sz w:val="24"/>
              <w:szCs w:val="24"/>
            </w:rPr>
            <w:fldChar w:fldCharType="begin"/>
          </w:r>
          <w:r>
            <w:rPr>
              <w:sz w:val="24"/>
              <w:szCs w:val="24"/>
            </w:rPr>
            <w:instrText xml:space="preserve"> TOC \o "1-3" \h \z \u </w:instrText>
          </w:r>
          <w:r>
            <w:rPr>
              <w:sz w:val="24"/>
              <w:szCs w:val="24"/>
            </w:rPr>
            <w:fldChar w:fldCharType="separate"/>
          </w:r>
          <w:r>
            <w:fldChar w:fldCharType="begin"/>
          </w:r>
          <w:r>
            <w:instrText xml:space="preserve"> HYPERLINK \l "_Toc115447366" </w:instrText>
          </w:r>
          <w:r>
            <w:fldChar w:fldCharType="separate"/>
          </w:r>
          <w:r>
            <w:rPr>
              <w:rStyle w:val="39"/>
              <w:rFonts w:ascii="Times New Roman" w:hAnsi="Times New Roman"/>
            </w:rPr>
            <w:t>LỊCH SỬ THAY ĐỔI</w:t>
          </w:r>
          <w:r>
            <w:tab/>
          </w:r>
          <w:r>
            <w:fldChar w:fldCharType="begin"/>
          </w:r>
          <w:r>
            <w:instrText xml:space="preserve"> PAGEREF _Toc115447366 \h </w:instrText>
          </w:r>
          <w:r>
            <w:fldChar w:fldCharType="separate"/>
          </w:r>
          <w:r>
            <w:t>5</w:t>
          </w:r>
          <w:r>
            <w:fldChar w:fldCharType="end"/>
          </w:r>
          <w:r>
            <w:fldChar w:fldCharType="end"/>
          </w:r>
        </w:p>
        <w:p w14:paraId="55CC3226">
          <w:pPr>
            <w:pStyle w:val="69"/>
            <w:rPr>
              <w:rFonts w:eastAsiaTheme="minorEastAsia"/>
              <w:b w:val="0"/>
              <w:bCs w:val="0"/>
              <w:caps w:val="0"/>
              <w:sz w:val="22"/>
              <w:szCs w:val="22"/>
              <w:lang w:val="en-US"/>
            </w:rPr>
          </w:pPr>
          <w:r>
            <w:fldChar w:fldCharType="begin"/>
          </w:r>
          <w:r>
            <w:instrText xml:space="preserve"> HYPERLINK \l "_Toc115447367" </w:instrText>
          </w:r>
          <w:r>
            <w:fldChar w:fldCharType="separate"/>
          </w:r>
          <w:r>
            <w:rPr>
              <w:rStyle w:val="39"/>
              <w:rFonts w:ascii="Times New Roman" w:hAnsi="Times New Roman"/>
            </w:rPr>
            <w:t>1.</w:t>
          </w:r>
          <w:r>
            <w:rPr>
              <w:rFonts w:eastAsiaTheme="minorEastAsia"/>
              <w:b w:val="0"/>
              <w:bCs w:val="0"/>
              <w:caps w:val="0"/>
              <w:sz w:val="22"/>
              <w:szCs w:val="22"/>
              <w:lang w:val="en-US"/>
            </w:rPr>
            <w:tab/>
          </w:r>
          <w:r>
            <w:rPr>
              <w:rStyle w:val="39"/>
              <w:rFonts w:ascii="Times New Roman" w:hAnsi="Times New Roman"/>
            </w:rPr>
            <w:t>TỔNG QUAN</w:t>
          </w:r>
          <w:r>
            <w:tab/>
          </w:r>
          <w:r>
            <w:fldChar w:fldCharType="begin"/>
          </w:r>
          <w:r>
            <w:instrText xml:space="preserve"> PAGEREF _Toc115447367 \h </w:instrText>
          </w:r>
          <w:r>
            <w:fldChar w:fldCharType="separate"/>
          </w:r>
          <w:r>
            <w:t>9</w:t>
          </w:r>
          <w:r>
            <w:fldChar w:fldCharType="end"/>
          </w:r>
          <w:r>
            <w:fldChar w:fldCharType="end"/>
          </w:r>
        </w:p>
        <w:p w14:paraId="15ACB772">
          <w:pPr>
            <w:pStyle w:val="70"/>
            <w:rPr>
              <w:rFonts w:eastAsiaTheme="minorEastAsia"/>
              <w:i w:val="0"/>
              <w:sz w:val="22"/>
              <w:szCs w:val="22"/>
              <w:lang w:val="en-US"/>
            </w:rPr>
          </w:pPr>
          <w:r>
            <w:fldChar w:fldCharType="begin"/>
          </w:r>
          <w:r>
            <w:instrText xml:space="preserve"> HYPERLINK \l "_Toc115447368" </w:instrText>
          </w:r>
          <w:r>
            <w:fldChar w:fldCharType="separate"/>
          </w:r>
          <w:r>
            <w:rPr>
              <w:rStyle w:val="39"/>
              <w:rFonts w:ascii="Times New Roman" w:hAnsi="Times New Roman"/>
              <w:bCs/>
              <w:iCs/>
            </w:rPr>
            <w:t>1.1.</w:t>
          </w:r>
          <w:r>
            <w:rPr>
              <w:rFonts w:eastAsiaTheme="minorEastAsia"/>
              <w:i w:val="0"/>
              <w:sz w:val="22"/>
              <w:szCs w:val="22"/>
              <w:lang w:val="en-US"/>
            </w:rPr>
            <w:tab/>
          </w:r>
          <w:r>
            <w:rPr>
              <w:rStyle w:val="39"/>
              <w:rFonts w:ascii="Times New Roman" w:hAnsi="Times New Roman"/>
              <w:bCs/>
              <w:iCs/>
            </w:rPr>
            <w:t>Tài liệu liên quan</w:t>
          </w:r>
          <w:r>
            <w:tab/>
          </w:r>
          <w:r>
            <w:fldChar w:fldCharType="begin"/>
          </w:r>
          <w:r>
            <w:instrText xml:space="preserve"> PAGEREF _Toc115447368 \h </w:instrText>
          </w:r>
          <w:r>
            <w:fldChar w:fldCharType="separate"/>
          </w:r>
          <w:r>
            <w:t>9</w:t>
          </w:r>
          <w:r>
            <w:fldChar w:fldCharType="end"/>
          </w:r>
          <w:r>
            <w:fldChar w:fldCharType="end"/>
          </w:r>
        </w:p>
        <w:p w14:paraId="1E064983">
          <w:pPr>
            <w:pStyle w:val="70"/>
            <w:rPr>
              <w:rFonts w:eastAsiaTheme="minorEastAsia"/>
              <w:i w:val="0"/>
              <w:sz w:val="22"/>
              <w:szCs w:val="22"/>
              <w:lang w:val="en-US"/>
            </w:rPr>
          </w:pPr>
          <w:r>
            <w:fldChar w:fldCharType="begin"/>
          </w:r>
          <w:r>
            <w:instrText xml:space="preserve"> HYPERLINK \l "_Toc115447369" </w:instrText>
          </w:r>
          <w:r>
            <w:fldChar w:fldCharType="separate"/>
          </w:r>
          <w:r>
            <w:rPr>
              <w:rStyle w:val="39"/>
              <w:rFonts w:ascii="Times New Roman" w:hAnsi="Times New Roman"/>
              <w:bCs/>
              <w:iCs/>
            </w:rPr>
            <w:t>1.2.</w:t>
          </w:r>
          <w:r>
            <w:rPr>
              <w:rFonts w:eastAsiaTheme="minorEastAsia"/>
              <w:i w:val="0"/>
              <w:sz w:val="22"/>
              <w:szCs w:val="22"/>
              <w:lang w:val="en-US"/>
            </w:rPr>
            <w:tab/>
          </w:r>
          <w:r>
            <w:rPr>
              <w:rStyle w:val="39"/>
              <w:rFonts w:ascii="Times New Roman" w:hAnsi="Times New Roman"/>
              <w:bCs/>
              <w:iCs/>
            </w:rPr>
            <w:t>Thuật ngữ và từ viết tắt</w:t>
          </w:r>
          <w:r>
            <w:tab/>
          </w:r>
          <w:r>
            <w:fldChar w:fldCharType="begin"/>
          </w:r>
          <w:r>
            <w:instrText xml:space="preserve"> PAGEREF _Toc115447369 \h </w:instrText>
          </w:r>
          <w:r>
            <w:fldChar w:fldCharType="separate"/>
          </w:r>
          <w:r>
            <w:t>9</w:t>
          </w:r>
          <w:r>
            <w:fldChar w:fldCharType="end"/>
          </w:r>
          <w:r>
            <w:fldChar w:fldCharType="end"/>
          </w:r>
        </w:p>
        <w:p w14:paraId="723EE9CC">
          <w:pPr>
            <w:pStyle w:val="69"/>
            <w:rPr>
              <w:rFonts w:eastAsiaTheme="minorEastAsia"/>
              <w:b w:val="0"/>
              <w:bCs w:val="0"/>
              <w:caps w:val="0"/>
              <w:sz w:val="22"/>
              <w:szCs w:val="22"/>
              <w:lang w:val="en-US"/>
            </w:rPr>
          </w:pPr>
          <w:r>
            <w:fldChar w:fldCharType="begin"/>
          </w:r>
          <w:r>
            <w:instrText xml:space="preserve"> HYPERLINK \l "_Toc115447370" </w:instrText>
          </w:r>
          <w:r>
            <w:fldChar w:fldCharType="separate"/>
          </w:r>
          <w:r>
            <w:rPr>
              <w:rStyle w:val="39"/>
              <w:rFonts w:ascii="Times New Roman" w:hAnsi="Times New Roman"/>
            </w:rPr>
            <w:t>2.</w:t>
          </w:r>
          <w:r>
            <w:rPr>
              <w:rFonts w:eastAsiaTheme="minorEastAsia"/>
              <w:b w:val="0"/>
              <w:bCs w:val="0"/>
              <w:caps w:val="0"/>
              <w:sz w:val="22"/>
              <w:szCs w:val="22"/>
              <w:lang w:val="en-US"/>
            </w:rPr>
            <w:tab/>
          </w:r>
          <w:r>
            <w:rPr>
              <w:rStyle w:val="39"/>
              <w:rFonts w:ascii="Times New Roman" w:hAnsi="Times New Roman"/>
            </w:rPr>
            <w:t>CÁC YÊU CẦU TRÊN PHIẾU ĐỀ XUẤT</w:t>
          </w:r>
          <w:r>
            <w:tab/>
          </w:r>
          <w:r>
            <w:fldChar w:fldCharType="begin"/>
          </w:r>
          <w:r>
            <w:instrText xml:space="preserve"> PAGEREF _Toc115447370 \h </w:instrText>
          </w:r>
          <w:r>
            <w:fldChar w:fldCharType="separate"/>
          </w:r>
          <w:r>
            <w:t>10</w:t>
          </w:r>
          <w:r>
            <w:fldChar w:fldCharType="end"/>
          </w:r>
          <w:r>
            <w:fldChar w:fldCharType="end"/>
          </w:r>
        </w:p>
        <w:p w14:paraId="729C34B0">
          <w:pPr>
            <w:pStyle w:val="69"/>
            <w:rPr>
              <w:rFonts w:eastAsiaTheme="minorEastAsia"/>
              <w:b w:val="0"/>
              <w:bCs w:val="0"/>
              <w:caps w:val="0"/>
              <w:sz w:val="22"/>
              <w:szCs w:val="22"/>
              <w:lang w:val="en-US"/>
            </w:rPr>
          </w:pPr>
          <w:r>
            <w:fldChar w:fldCharType="begin"/>
          </w:r>
          <w:r>
            <w:instrText xml:space="preserve"> HYPERLINK \l "_Toc115447371" </w:instrText>
          </w:r>
          <w:r>
            <w:fldChar w:fldCharType="separate"/>
          </w:r>
          <w:r>
            <w:rPr>
              <w:rStyle w:val="39"/>
              <w:rFonts w:ascii="Times New Roman" w:hAnsi="Times New Roman"/>
            </w:rPr>
            <w:t>3.</w:t>
          </w:r>
          <w:r>
            <w:rPr>
              <w:rFonts w:eastAsiaTheme="minorEastAsia"/>
              <w:b w:val="0"/>
              <w:bCs w:val="0"/>
              <w:caps w:val="0"/>
              <w:sz w:val="22"/>
              <w:szCs w:val="22"/>
              <w:lang w:val="en-US"/>
            </w:rPr>
            <w:tab/>
          </w:r>
          <w:r>
            <w:rPr>
              <w:rStyle w:val="39"/>
              <w:rFonts w:ascii="Times New Roman" w:hAnsi="Times New Roman"/>
            </w:rPr>
            <w:t>CHI TIẾT XÂY DỰNG CHƯƠNG TRÌNH</w:t>
          </w:r>
          <w:r>
            <w:tab/>
          </w:r>
          <w:r>
            <w:fldChar w:fldCharType="begin"/>
          </w:r>
          <w:r>
            <w:instrText xml:space="preserve"> PAGEREF _Toc115447371 \h </w:instrText>
          </w:r>
          <w:r>
            <w:fldChar w:fldCharType="separate"/>
          </w:r>
          <w:r>
            <w:t>11</w:t>
          </w:r>
          <w:r>
            <w:fldChar w:fldCharType="end"/>
          </w:r>
          <w:r>
            <w:fldChar w:fldCharType="end"/>
          </w:r>
        </w:p>
        <w:p w14:paraId="6D9E2E42">
          <w:pPr>
            <w:pStyle w:val="70"/>
            <w:rPr>
              <w:rFonts w:eastAsiaTheme="minorEastAsia"/>
              <w:i w:val="0"/>
              <w:sz w:val="22"/>
              <w:szCs w:val="22"/>
              <w:lang w:val="en-US"/>
            </w:rPr>
          </w:pPr>
          <w:r>
            <w:fldChar w:fldCharType="begin"/>
          </w:r>
          <w:r>
            <w:instrText xml:space="preserve"> HYPERLINK \l "_Toc115447372" </w:instrText>
          </w:r>
          <w:r>
            <w:fldChar w:fldCharType="separate"/>
          </w:r>
          <w:r>
            <w:rPr>
              <w:rStyle w:val="39"/>
              <w:rFonts w:ascii="Times New Roman" w:hAnsi="Times New Roman"/>
              <w:lang w:val="en-US"/>
            </w:rPr>
            <w:t>3.1.</w:t>
          </w:r>
          <w:r>
            <w:rPr>
              <w:rFonts w:eastAsiaTheme="minorEastAsia"/>
              <w:i w:val="0"/>
              <w:sz w:val="22"/>
              <w:szCs w:val="22"/>
              <w:lang w:val="en-US"/>
            </w:rPr>
            <w:tab/>
          </w:r>
          <w:r>
            <w:rPr>
              <w:rStyle w:val="39"/>
              <w:rFonts w:ascii="Times New Roman" w:hAnsi="Times New Roman"/>
              <w:lang w:val="en-US"/>
            </w:rPr>
            <w:t>Lưu đồ thực hiện</w:t>
          </w:r>
          <w:r>
            <w:tab/>
          </w:r>
          <w:r>
            <w:fldChar w:fldCharType="begin"/>
          </w:r>
          <w:r>
            <w:instrText xml:space="preserve"> PAGEREF _Toc115447372 \h </w:instrText>
          </w:r>
          <w:r>
            <w:fldChar w:fldCharType="separate"/>
          </w:r>
          <w:r>
            <w:t>11</w:t>
          </w:r>
          <w:r>
            <w:fldChar w:fldCharType="end"/>
          </w:r>
          <w:r>
            <w:fldChar w:fldCharType="end"/>
          </w:r>
        </w:p>
        <w:p w14:paraId="68619096">
          <w:pPr>
            <w:pStyle w:val="71"/>
            <w:rPr>
              <w:rFonts w:eastAsiaTheme="minorEastAsia"/>
              <w:i w:val="0"/>
              <w:iCs w:val="0"/>
              <w:sz w:val="22"/>
              <w:szCs w:val="22"/>
              <w:lang w:val="en-US"/>
            </w:rPr>
          </w:pPr>
          <w:r>
            <w:fldChar w:fldCharType="begin"/>
          </w:r>
          <w:r>
            <w:instrText xml:space="preserve"> HYPERLINK \l "_Toc115447373" </w:instrText>
          </w:r>
          <w:r>
            <w:fldChar w:fldCharType="separate"/>
          </w:r>
          <w:r>
            <w:rPr>
              <w:rStyle w:val="39"/>
              <w:rFonts w:ascii="Times New Roman" w:hAnsi="Times New Roman"/>
              <w:lang w:val="en-US"/>
            </w:rPr>
            <w:t>3.1.1.</w:t>
          </w:r>
          <w:r>
            <w:rPr>
              <w:rFonts w:eastAsiaTheme="minorEastAsia"/>
              <w:i w:val="0"/>
              <w:iCs w:val="0"/>
              <w:sz w:val="22"/>
              <w:szCs w:val="22"/>
              <w:lang w:val="en-US"/>
            </w:rPr>
            <w:tab/>
          </w:r>
          <w:r>
            <w:rPr>
              <w:rStyle w:val="39"/>
              <w:rFonts w:ascii="Times New Roman" w:hAnsi="Times New Roman"/>
              <w:lang w:val="en-US"/>
            </w:rPr>
            <w:t>Quy trình</w:t>
          </w:r>
          <w:r>
            <w:tab/>
          </w:r>
          <w:r>
            <w:fldChar w:fldCharType="begin"/>
          </w:r>
          <w:r>
            <w:instrText xml:space="preserve"> PAGEREF _Toc115447373 \h </w:instrText>
          </w:r>
          <w:r>
            <w:fldChar w:fldCharType="separate"/>
          </w:r>
          <w:r>
            <w:t>11</w:t>
          </w:r>
          <w:r>
            <w:fldChar w:fldCharType="end"/>
          </w:r>
          <w:r>
            <w:fldChar w:fldCharType="end"/>
          </w:r>
        </w:p>
        <w:p w14:paraId="01F4B904">
          <w:pPr>
            <w:pStyle w:val="71"/>
            <w:rPr>
              <w:rFonts w:eastAsiaTheme="minorEastAsia"/>
              <w:i w:val="0"/>
              <w:iCs w:val="0"/>
              <w:sz w:val="22"/>
              <w:szCs w:val="22"/>
              <w:lang w:val="en-US"/>
            </w:rPr>
          </w:pPr>
          <w:r>
            <w:fldChar w:fldCharType="begin"/>
          </w:r>
          <w:r>
            <w:instrText xml:space="preserve"> HYPERLINK \l "_Toc115447374" </w:instrText>
          </w:r>
          <w:r>
            <w:fldChar w:fldCharType="separate"/>
          </w:r>
          <w:r>
            <w:rPr>
              <w:rStyle w:val="39"/>
              <w:rFonts w:ascii="Times New Roman" w:hAnsi="Times New Roman"/>
              <w:lang w:val="en-US"/>
            </w:rPr>
            <w:t>3.1.2.</w:t>
          </w:r>
          <w:r>
            <w:rPr>
              <w:rFonts w:eastAsiaTheme="minorEastAsia"/>
              <w:i w:val="0"/>
              <w:iCs w:val="0"/>
              <w:sz w:val="22"/>
              <w:szCs w:val="22"/>
              <w:lang w:val="en-US"/>
            </w:rPr>
            <w:tab/>
          </w:r>
          <w:r>
            <w:rPr>
              <w:rStyle w:val="39"/>
              <w:rFonts w:ascii="Times New Roman" w:hAnsi="Times New Roman"/>
              <w:lang w:val="en-US"/>
            </w:rPr>
            <w:t>Quy trình phát hành thẻ tín dụng trên Ebank</w:t>
          </w:r>
          <w:r>
            <w:tab/>
          </w:r>
          <w:r>
            <w:fldChar w:fldCharType="begin"/>
          </w:r>
          <w:r>
            <w:instrText xml:space="preserve"> PAGEREF _Toc115447374 \h </w:instrText>
          </w:r>
          <w:r>
            <w:fldChar w:fldCharType="separate"/>
          </w:r>
          <w:r>
            <w:t>11</w:t>
          </w:r>
          <w:r>
            <w:fldChar w:fldCharType="end"/>
          </w:r>
          <w:r>
            <w:fldChar w:fldCharType="end"/>
          </w:r>
        </w:p>
        <w:p w14:paraId="246A7EDC">
          <w:pPr>
            <w:pStyle w:val="71"/>
            <w:rPr>
              <w:rFonts w:eastAsiaTheme="minorEastAsia"/>
              <w:i w:val="0"/>
              <w:iCs w:val="0"/>
              <w:sz w:val="22"/>
              <w:szCs w:val="22"/>
              <w:lang w:val="en-US"/>
            </w:rPr>
          </w:pPr>
          <w:r>
            <w:fldChar w:fldCharType="begin"/>
          </w:r>
          <w:r>
            <w:instrText xml:space="preserve"> HYPERLINK \l "_Toc115447375" </w:instrText>
          </w:r>
          <w:r>
            <w:fldChar w:fldCharType="separate"/>
          </w:r>
          <w:r>
            <w:rPr>
              <w:rStyle w:val="39"/>
              <w:rFonts w:ascii="Times New Roman" w:hAnsi="Times New Roman"/>
              <w:lang w:val="en-US"/>
            </w:rPr>
            <w:t>Lưu đồ theo yêu cầu ban đầu: (Đã bỏ)</w:t>
          </w:r>
          <w:r>
            <w:tab/>
          </w:r>
          <w:r>
            <w:fldChar w:fldCharType="begin"/>
          </w:r>
          <w:r>
            <w:instrText xml:space="preserve"> PAGEREF _Toc115447375 \h </w:instrText>
          </w:r>
          <w:r>
            <w:fldChar w:fldCharType="separate"/>
          </w:r>
          <w:r>
            <w:t>11</w:t>
          </w:r>
          <w:r>
            <w:fldChar w:fldCharType="end"/>
          </w:r>
          <w:r>
            <w:fldChar w:fldCharType="end"/>
          </w:r>
        </w:p>
        <w:p w14:paraId="24917E71">
          <w:pPr>
            <w:pStyle w:val="71"/>
            <w:rPr>
              <w:rFonts w:eastAsiaTheme="minorEastAsia"/>
              <w:i w:val="0"/>
              <w:iCs w:val="0"/>
              <w:sz w:val="22"/>
              <w:szCs w:val="22"/>
              <w:lang w:val="en-US"/>
            </w:rPr>
          </w:pPr>
          <w:r>
            <w:fldChar w:fldCharType="begin"/>
          </w:r>
          <w:r>
            <w:instrText xml:space="preserve"> HYPERLINK \l "_Toc115447376" </w:instrText>
          </w:r>
          <w:r>
            <w:fldChar w:fldCharType="separate"/>
          </w:r>
          <w:r>
            <w:rPr>
              <w:rStyle w:val="39"/>
              <w:rFonts w:ascii="Times New Roman" w:hAnsi="Times New Roman"/>
              <w:b/>
            </w:rPr>
            <w:t>Lưu đồ update do thay đổi yêu cầu:</w:t>
          </w:r>
          <w:r>
            <w:tab/>
          </w:r>
          <w:r>
            <w:fldChar w:fldCharType="begin"/>
          </w:r>
          <w:r>
            <w:instrText xml:space="preserve"> PAGEREF _Toc115447376 \h </w:instrText>
          </w:r>
          <w:r>
            <w:fldChar w:fldCharType="separate"/>
          </w:r>
          <w:r>
            <w:t>13</w:t>
          </w:r>
          <w:r>
            <w:fldChar w:fldCharType="end"/>
          </w:r>
          <w:r>
            <w:fldChar w:fldCharType="end"/>
          </w:r>
        </w:p>
        <w:p w14:paraId="7CAC6839">
          <w:pPr>
            <w:pStyle w:val="71"/>
            <w:rPr>
              <w:rFonts w:eastAsiaTheme="minorEastAsia"/>
              <w:i w:val="0"/>
              <w:iCs w:val="0"/>
              <w:sz w:val="22"/>
              <w:szCs w:val="22"/>
              <w:lang w:val="en-US"/>
            </w:rPr>
          </w:pPr>
          <w:r>
            <w:fldChar w:fldCharType="begin"/>
          </w:r>
          <w:r>
            <w:instrText xml:space="preserve"> HYPERLINK \l "_Toc115447377" </w:instrText>
          </w:r>
          <w:r>
            <w:fldChar w:fldCharType="separate"/>
          </w:r>
          <w:r>
            <w:rPr>
              <w:rStyle w:val="39"/>
              <w:rFonts w:ascii="Times New Roman" w:hAnsi="Times New Roman"/>
            </w:rPr>
            <w:t>Mô tả quy trình</w:t>
          </w:r>
          <w:r>
            <w:tab/>
          </w:r>
          <w:r>
            <w:fldChar w:fldCharType="begin"/>
          </w:r>
          <w:r>
            <w:instrText xml:space="preserve"> PAGEREF _Toc115447377 \h </w:instrText>
          </w:r>
          <w:r>
            <w:fldChar w:fldCharType="separate"/>
          </w:r>
          <w:r>
            <w:t>15</w:t>
          </w:r>
          <w:r>
            <w:fldChar w:fldCharType="end"/>
          </w:r>
          <w:r>
            <w:fldChar w:fldCharType="end"/>
          </w:r>
        </w:p>
        <w:p w14:paraId="7D27553B">
          <w:pPr>
            <w:pStyle w:val="70"/>
            <w:rPr>
              <w:rFonts w:eastAsiaTheme="minorEastAsia"/>
              <w:i w:val="0"/>
              <w:sz w:val="22"/>
              <w:szCs w:val="22"/>
              <w:lang w:val="en-US"/>
            </w:rPr>
          </w:pPr>
          <w:r>
            <w:fldChar w:fldCharType="begin"/>
          </w:r>
          <w:r>
            <w:instrText xml:space="preserve"> HYPERLINK \l "_Toc115447378" </w:instrText>
          </w:r>
          <w:r>
            <w:fldChar w:fldCharType="separate"/>
          </w:r>
          <w:r>
            <w:rPr>
              <w:rStyle w:val="39"/>
              <w:rFonts w:ascii="Times New Roman" w:hAnsi="Times New Roman"/>
              <w:lang w:val="en-US"/>
            </w:rPr>
            <w:t>3.2.</w:t>
          </w:r>
          <w:r>
            <w:rPr>
              <w:rFonts w:eastAsiaTheme="minorEastAsia"/>
              <w:i w:val="0"/>
              <w:sz w:val="22"/>
              <w:szCs w:val="22"/>
              <w:lang w:val="en-US"/>
            </w:rPr>
            <w:tab/>
          </w:r>
          <w:r>
            <w:rPr>
              <w:rStyle w:val="39"/>
              <w:rFonts w:ascii="Times New Roman" w:hAnsi="Times New Roman"/>
              <w:lang w:val="en-US"/>
            </w:rPr>
            <w:t>Mockup</w:t>
          </w:r>
          <w:r>
            <w:tab/>
          </w:r>
          <w:r>
            <w:fldChar w:fldCharType="begin"/>
          </w:r>
          <w:r>
            <w:instrText xml:space="preserve"> PAGEREF _Toc115447378 \h </w:instrText>
          </w:r>
          <w:r>
            <w:fldChar w:fldCharType="separate"/>
          </w:r>
          <w:r>
            <w:t>26</w:t>
          </w:r>
          <w:r>
            <w:fldChar w:fldCharType="end"/>
          </w:r>
          <w:r>
            <w:fldChar w:fldCharType="end"/>
          </w:r>
        </w:p>
        <w:p w14:paraId="68FDA274">
          <w:pPr>
            <w:pStyle w:val="70"/>
            <w:rPr>
              <w:rFonts w:eastAsiaTheme="minorEastAsia"/>
              <w:i w:val="0"/>
              <w:sz w:val="22"/>
              <w:szCs w:val="22"/>
              <w:lang w:val="en-US"/>
            </w:rPr>
          </w:pPr>
          <w:r>
            <w:fldChar w:fldCharType="begin"/>
          </w:r>
          <w:r>
            <w:instrText xml:space="preserve"> HYPERLINK \l "_Toc115447379" </w:instrText>
          </w:r>
          <w:r>
            <w:fldChar w:fldCharType="separate"/>
          </w:r>
          <w:r>
            <w:rPr>
              <w:rStyle w:val="39"/>
              <w:rFonts w:ascii="Times New Roman" w:hAnsi="Times New Roman"/>
              <w:lang w:val="en-US"/>
            </w:rPr>
            <w:t>3.3.</w:t>
          </w:r>
          <w:r>
            <w:rPr>
              <w:rFonts w:eastAsiaTheme="minorEastAsia"/>
              <w:i w:val="0"/>
              <w:sz w:val="22"/>
              <w:szCs w:val="22"/>
              <w:lang w:val="en-US"/>
            </w:rPr>
            <w:tab/>
          </w:r>
          <w:r>
            <w:rPr>
              <w:rStyle w:val="39"/>
              <w:rFonts w:ascii="Times New Roman" w:hAnsi="Times New Roman"/>
              <w:lang w:val="en-US"/>
            </w:rPr>
            <w:t>Danh sách màn hình và mô tả</w:t>
          </w:r>
          <w:r>
            <w:tab/>
          </w:r>
          <w:r>
            <w:fldChar w:fldCharType="begin"/>
          </w:r>
          <w:r>
            <w:instrText xml:space="preserve"> PAGEREF _Toc115447379 \h </w:instrText>
          </w:r>
          <w:r>
            <w:fldChar w:fldCharType="separate"/>
          </w:r>
          <w:r>
            <w:t>27</w:t>
          </w:r>
          <w:r>
            <w:fldChar w:fldCharType="end"/>
          </w:r>
          <w:r>
            <w:fldChar w:fldCharType="end"/>
          </w:r>
        </w:p>
        <w:p w14:paraId="654E3D3D">
          <w:pPr>
            <w:pStyle w:val="71"/>
            <w:rPr>
              <w:rFonts w:eastAsiaTheme="minorEastAsia"/>
              <w:i w:val="0"/>
              <w:iCs w:val="0"/>
              <w:sz w:val="22"/>
              <w:szCs w:val="22"/>
              <w:lang w:val="en-US"/>
            </w:rPr>
          </w:pPr>
          <w:r>
            <w:fldChar w:fldCharType="begin"/>
          </w:r>
          <w:r>
            <w:instrText xml:space="preserve"> HYPERLINK \l "_Toc115447380" </w:instrText>
          </w:r>
          <w:r>
            <w:fldChar w:fldCharType="separate"/>
          </w:r>
          <w:r>
            <w:rPr>
              <w:rStyle w:val="39"/>
              <w:rFonts w:ascii="Times New Roman" w:hAnsi="Times New Roman"/>
              <w:lang w:val="en-US"/>
            </w:rPr>
            <w:t>3.3.1.</w:t>
          </w:r>
          <w:r>
            <w:rPr>
              <w:rFonts w:eastAsiaTheme="minorEastAsia"/>
              <w:i w:val="0"/>
              <w:iCs w:val="0"/>
              <w:sz w:val="22"/>
              <w:szCs w:val="22"/>
              <w:lang w:val="en-US"/>
            </w:rPr>
            <w:tab/>
          </w:r>
          <w:r>
            <w:rPr>
              <w:rStyle w:val="39"/>
              <w:rFonts w:ascii="Times New Roman" w:hAnsi="Times New Roman"/>
              <w:lang w:val="en-US"/>
            </w:rPr>
            <w:t>Truy cập tính năng</w:t>
          </w:r>
          <w:r>
            <w:tab/>
          </w:r>
          <w:r>
            <w:fldChar w:fldCharType="begin"/>
          </w:r>
          <w:r>
            <w:instrText xml:space="preserve"> PAGEREF _Toc115447380 \h </w:instrText>
          </w:r>
          <w:r>
            <w:fldChar w:fldCharType="separate"/>
          </w:r>
          <w:r>
            <w:t>27</w:t>
          </w:r>
          <w:r>
            <w:fldChar w:fldCharType="end"/>
          </w:r>
          <w:r>
            <w:fldChar w:fldCharType="end"/>
          </w:r>
        </w:p>
        <w:p w14:paraId="05904C18">
          <w:pPr>
            <w:pStyle w:val="71"/>
            <w:rPr>
              <w:rFonts w:eastAsiaTheme="minorEastAsia"/>
              <w:i w:val="0"/>
              <w:iCs w:val="0"/>
              <w:sz w:val="22"/>
              <w:szCs w:val="22"/>
              <w:lang w:val="en-US"/>
            </w:rPr>
          </w:pPr>
          <w:r>
            <w:fldChar w:fldCharType="begin"/>
          </w:r>
          <w:r>
            <w:instrText xml:space="preserve"> HYPERLINK \l "_Toc115447381" </w:instrText>
          </w:r>
          <w:r>
            <w:fldChar w:fldCharType="separate"/>
          </w:r>
          <w:r>
            <w:rPr>
              <w:rStyle w:val="39"/>
              <w:rFonts w:ascii="Times New Roman" w:hAnsi="Times New Roman"/>
              <w:lang w:val="en-US"/>
            </w:rPr>
            <w:t>3.3.2.</w:t>
          </w:r>
          <w:r>
            <w:rPr>
              <w:rFonts w:eastAsiaTheme="minorEastAsia"/>
              <w:i w:val="0"/>
              <w:iCs w:val="0"/>
              <w:sz w:val="22"/>
              <w:szCs w:val="22"/>
              <w:lang w:val="en-US"/>
            </w:rPr>
            <w:tab/>
          </w:r>
          <w:r>
            <w:rPr>
              <w:rStyle w:val="39"/>
              <w:rFonts w:ascii="Times New Roman" w:hAnsi="Times New Roman"/>
              <w:lang w:val="en-US"/>
            </w:rPr>
            <w:t>MH giới thiệu thông tin thẻ và quy trình đăng kí thẻ tín dụng trên Ebank</w:t>
          </w:r>
          <w:r>
            <w:tab/>
          </w:r>
          <w:r>
            <w:fldChar w:fldCharType="begin"/>
          </w:r>
          <w:r>
            <w:instrText xml:space="preserve"> PAGEREF _Toc115447381 \h </w:instrText>
          </w:r>
          <w:r>
            <w:fldChar w:fldCharType="separate"/>
          </w:r>
          <w:r>
            <w:t>33</w:t>
          </w:r>
          <w:r>
            <w:fldChar w:fldCharType="end"/>
          </w:r>
          <w:r>
            <w:fldChar w:fldCharType="end"/>
          </w:r>
        </w:p>
        <w:p w14:paraId="0BC3DCA9">
          <w:pPr>
            <w:pStyle w:val="71"/>
            <w:rPr>
              <w:rFonts w:eastAsiaTheme="minorEastAsia"/>
              <w:i w:val="0"/>
              <w:iCs w:val="0"/>
              <w:sz w:val="22"/>
              <w:szCs w:val="22"/>
              <w:lang w:val="en-US"/>
            </w:rPr>
          </w:pPr>
          <w:r>
            <w:fldChar w:fldCharType="begin"/>
          </w:r>
          <w:r>
            <w:instrText xml:space="preserve"> HYPERLINK \l "_Toc115447382" </w:instrText>
          </w:r>
          <w:r>
            <w:fldChar w:fldCharType="separate"/>
          </w:r>
          <w:r>
            <w:rPr>
              <w:rStyle w:val="39"/>
              <w:rFonts w:ascii="Times New Roman" w:hAnsi="Times New Roman"/>
              <w:lang w:val="en-US"/>
            </w:rPr>
            <w:t>3.3.3.</w:t>
          </w:r>
          <w:r>
            <w:rPr>
              <w:rFonts w:eastAsiaTheme="minorEastAsia"/>
              <w:i w:val="0"/>
              <w:iCs w:val="0"/>
              <w:sz w:val="22"/>
              <w:szCs w:val="22"/>
              <w:lang w:val="en-US"/>
            </w:rPr>
            <w:tab/>
          </w:r>
          <w:r>
            <w:rPr>
              <w:rStyle w:val="39"/>
              <w:rFonts w:ascii="Times New Roman" w:hAnsi="Times New Roman"/>
              <w:lang w:val="en-US"/>
            </w:rPr>
            <w:t>MH Nhập thông mở thẻ</w:t>
          </w:r>
          <w:r>
            <w:tab/>
          </w:r>
          <w:r>
            <w:fldChar w:fldCharType="begin"/>
          </w:r>
          <w:r>
            <w:instrText xml:space="preserve"> PAGEREF _Toc115447382 \h </w:instrText>
          </w:r>
          <w:r>
            <w:fldChar w:fldCharType="separate"/>
          </w:r>
          <w:r>
            <w:t>41</w:t>
          </w:r>
          <w:r>
            <w:fldChar w:fldCharType="end"/>
          </w:r>
          <w:r>
            <w:fldChar w:fldCharType="end"/>
          </w:r>
        </w:p>
        <w:p w14:paraId="73F4EBC0">
          <w:pPr>
            <w:pStyle w:val="71"/>
            <w:rPr>
              <w:rFonts w:eastAsiaTheme="minorEastAsia"/>
              <w:i w:val="0"/>
              <w:iCs w:val="0"/>
              <w:sz w:val="22"/>
              <w:szCs w:val="22"/>
              <w:lang w:val="en-US"/>
            </w:rPr>
          </w:pPr>
          <w:r>
            <w:fldChar w:fldCharType="begin"/>
          </w:r>
          <w:r>
            <w:instrText xml:space="preserve"> HYPERLINK \l "_Toc115447383" </w:instrText>
          </w:r>
          <w:r>
            <w:fldChar w:fldCharType="separate"/>
          </w:r>
          <w:r>
            <w:rPr>
              <w:rStyle w:val="39"/>
              <w:rFonts w:ascii="Times New Roman" w:hAnsi="Times New Roman"/>
              <w:lang w:val="en-US"/>
            </w:rPr>
            <w:t>3.3.4.</w:t>
          </w:r>
          <w:r>
            <w:rPr>
              <w:rFonts w:eastAsiaTheme="minorEastAsia"/>
              <w:i w:val="0"/>
              <w:iCs w:val="0"/>
              <w:sz w:val="22"/>
              <w:szCs w:val="22"/>
              <w:lang w:val="en-US"/>
            </w:rPr>
            <w:tab/>
          </w:r>
          <w:r>
            <w:rPr>
              <w:rStyle w:val="39"/>
              <w:rFonts w:ascii="Times New Roman" w:hAnsi="Times New Roman"/>
              <w:lang w:val="en-US"/>
            </w:rPr>
            <w:t>MH Xác thực OTP và Hợp đồng điện tử</w:t>
          </w:r>
          <w:r>
            <w:tab/>
          </w:r>
          <w:r>
            <w:fldChar w:fldCharType="begin"/>
          </w:r>
          <w:r>
            <w:instrText xml:space="preserve"> PAGEREF _Toc115447383 \h </w:instrText>
          </w:r>
          <w:r>
            <w:fldChar w:fldCharType="separate"/>
          </w:r>
          <w:r>
            <w:t>67</w:t>
          </w:r>
          <w:r>
            <w:fldChar w:fldCharType="end"/>
          </w:r>
          <w:r>
            <w:fldChar w:fldCharType="end"/>
          </w:r>
        </w:p>
        <w:p w14:paraId="160512F9">
          <w:pPr>
            <w:pStyle w:val="71"/>
            <w:rPr>
              <w:rFonts w:eastAsiaTheme="minorEastAsia"/>
              <w:i w:val="0"/>
              <w:iCs w:val="0"/>
              <w:sz w:val="22"/>
              <w:szCs w:val="22"/>
              <w:lang w:val="en-US"/>
            </w:rPr>
          </w:pPr>
          <w:r>
            <w:fldChar w:fldCharType="begin"/>
          </w:r>
          <w:r>
            <w:instrText xml:space="preserve"> HYPERLINK \l "_Toc115447384" </w:instrText>
          </w:r>
          <w:r>
            <w:fldChar w:fldCharType="separate"/>
          </w:r>
          <w:r>
            <w:rPr>
              <w:rStyle w:val="39"/>
              <w:rFonts w:ascii="Times New Roman" w:hAnsi="Times New Roman"/>
              <w:lang w:val="en-US"/>
            </w:rPr>
            <w:t>3.3.5.</w:t>
          </w:r>
          <w:r>
            <w:rPr>
              <w:rFonts w:eastAsiaTheme="minorEastAsia"/>
              <w:i w:val="0"/>
              <w:iCs w:val="0"/>
              <w:sz w:val="22"/>
              <w:szCs w:val="22"/>
              <w:lang w:val="en-US"/>
            </w:rPr>
            <w:tab/>
          </w:r>
          <w:r>
            <w:rPr>
              <w:rStyle w:val="39"/>
              <w:rFonts w:ascii="Times New Roman" w:hAnsi="Times New Roman"/>
              <w:lang w:val="en-US"/>
            </w:rPr>
            <w:t>MH chọn TKTT liên kết thẻ (TKTT thu nợ tự động)</w:t>
          </w:r>
          <w:r>
            <w:tab/>
          </w:r>
          <w:r>
            <w:fldChar w:fldCharType="begin"/>
          </w:r>
          <w:r>
            <w:instrText xml:space="preserve"> PAGEREF _Toc115447384 \h </w:instrText>
          </w:r>
          <w:r>
            <w:fldChar w:fldCharType="separate"/>
          </w:r>
          <w:r>
            <w:t>74</w:t>
          </w:r>
          <w:r>
            <w:fldChar w:fldCharType="end"/>
          </w:r>
          <w:r>
            <w:fldChar w:fldCharType="end"/>
          </w:r>
        </w:p>
        <w:p w14:paraId="5BB5956D">
          <w:pPr>
            <w:pStyle w:val="71"/>
            <w:rPr>
              <w:rFonts w:eastAsiaTheme="minorEastAsia"/>
              <w:i w:val="0"/>
              <w:iCs w:val="0"/>
              <w:sz w:val="22"/>
              <w:szCs w:val="22"/>
              <w:lang w:val="en-US"/>
            </w:rPr>
          </w:pPr>
          <w:r>
            <w:fldChar w:fldCharType="begin"/>
          </w:r>
          <w:r>
            <w:instrText xml:space="preserve"> HYPERLINK \l "_Toc115447385" </w:instrText>
          </w:r>
          <w:r>
            <w:fldChar w:fldCharType="separate"/>
          </w:r>
          <w:r>
            <w:rPr>
              <w:rStyle w:val="39"/>
              <w:rFonts w:ascii="Times New Roman" w:hAnsi="Times New Roman"/>
              <w:lang w:val="en-US"/>
            </w:rPr>
            <w:t>3.3.6.</w:t>
          </w:r>
          <w:r>
            <w:rPr>
              <w:rFonts w:eastAsiaTheme="minorEastAsia"/>
              <w:i w:val="0"/>
              <w:iCs w:val="0"/>
              <w:sz w:val="22"/>
              <w:szCs w:val="22"/>
              <w:lang w:val="en-US"/>
            </w:rPr>
            <w:tab/>
          </w:r>
          <w:r>
            <w:rPr>
              <w:rStyle w:val="39"/>
              <w:rFonts w:ascii="Times New Roman" w:hAnsi="Times New Roman"/>
              <w:lang w:val="en-US"/>
            </w:rPr>
            <w:t>MH xác nhận thông tin thẻ được cấp</w:t>
          </w:r>
          <w:r>
            <w:tab/>
          </w:r>
          <w:r>
            <w:fldChar w:fldCharType="begin"/>
          </w:r>
          <w:r>
            <w:instrText xml:space="preserve"> PAGEREF _Toc115447385 \h </w:instrText>
          </w:r>
          <w:r>
            <w:fldChar w:fldCharType="separate"/>
          </w:r>
          <w:r>
            <w:t>81</w:t>
          </w:r>
          <w:r>
            <w:fldChar w:fldCharType="end"/>
          </w:r>
          <w:r>
            <w:fldChar w:fldCharType="end"/>
          </w:r>
        </w:p>
        <w:p w14:paraId="60324E90">
          <w:pPr>
            <w:pStyle w:val="71"/>
            <w:rPr>
              <w:rFonts w:eastAsiaTheme="minorEastAsia"/>
              <w:i w:val="0"/>
              <w:iCs w:val="0"/>
              <w:sz w:val="22"/>
              <w:szCs w:val="22"/>
              <w:lang w:val="en-US"/>
            </w:rPr>
          </w:pPr>
          <w:r>
            <w:fldChar w:fldCharType="begin"/>
          </w:r>
          <w:r>
            <w:instrText xml:space="preserve"> HYPERLINK \l "_Toc115447386" </w:instrText>
          </w:r>
          <w:r>
            <w:fldChar w:fldCharType="separate"/>
          </w:r>
          <w:r>
            <w:rPr>
              <w:rStyle w:val="39"/>
              <w:rFonts w:ascii="Times New Roman" w:hAnsi="Times New Roman"/>
              <w:lang w:val="en-US"/>
            </w:rPr>
            <w:t>3.3.7.</w:t>
          </w:r>
          <w:r>
            <w:rPr>
              <w:rFonts w:eastAsiaTheme="minorEastAsia"/>
              <w:i w:val="0"/>
              <w:iCs w:val="0"/>
              <w:sz w:val="22"/>
              <w:szCs w:val="22"/>
              <w:lang w:val="en-US"/>
            </w:rPr>
            <w:tab/>
          </w:r>
          <w:r>
            <w:rPr>
              <w:rStyle w:val="39"/>
              <w:rFonts w:ascii="Times New Roman" w:hAnsi="Times New Roman"/>
              <w:lang w:val="en-US"/>
            </w:rPr>
            <w:t>MH trạng thái kết quả mở thẻ</w:t>
          </w:r>
          <w:r>
            <w:tab/>
          </w:r>
          <w:r>
            <w:fldChar w:fldCharType="begin"/>
          </w:r>
          <w:r>
            <w:instrText xml:space="preserve"> PAGEREF _Toc115447386 \h </w:instrText>
          </w:r>
          <w:r>
            <w:fldChar w:fldCharType="separate"/>
          </w:r>
          <w:r>
            <w:t>86</w:t>
          </w:r>
          <w:r>
            <w:fldChar w:fldCharType="end"/>
          </w:r>
          <w:r>
            <w:fldChar w:fldCharType="end"/>
          </w:r>
        </w:p>
        <w:p w14:paraId="04FCCD99">
          <w:pPr>
            <w:pStyle w:val="70"/>
            <w:rPr>
              <w:rFonts w:eastAsiaTheme="minorEastAsia"/>
              <w:i w:val="0"/>
              <w:sz w:val="22"/>
              <w:szCs w:val="22"/>
              <w:lang w:val="en-US"/>
            </w:rPr>
          </w:pPr>
          <w:r>
            <w:fldChar w:fldCharType="begin"/>
          </w:r>
          <w:r>
            <w:instrText xml:space="preserve"> HYPERLINK \l "_Toc115447387" </w:instrText>
          </w:r>
          <w:r>
            <w:fldChar w:fldCharType="separate"/>
          </w:r>
          <w:r>
            <w:rPr>
              <w:rStyle w:val="39"/>
              <w:rFonts w:ascii="Times New Roman" w:hAnsi="Times New Roman"/>
              <w:lang w:val="en-US"/>
            </w:rPr>
            <w:t>3.4 Sửa đổi Quản lý cấu hình thẻ</w:t>
          </w:r>
          <w:r>
            <w:tab/>
          </w:r>
          <w:r>
            <w:fldChar w:fldCharType="begin"/>
          </w:r>
          <w:r>
            <w:instrText xml:space="preserve"> PAGEREF _Toc115447387 \h </w:instrText>
          </w:r>
          <w:r>
            <w:fldChar w:fldCharType="separate"/>
          </w:r>
          <w:r>
            <w:t>96</w:t>
          </w:r>
          <w:r>
            <w:fldChar w:fldCharType="end"/>
          </w:r>
          <w:r>
            <w:fldChar w:fldCharType="end"/>
          </w:r>
        </w:p>
        <w:p w14:paraId="71680D8B">
          <w:pPr>
            <w:pStyle w:val="69"/>
            <w:rPr>
              <w:rFonts w:eastAsiaTheme="minorEastAsia"/>
              <w:b w:val="0"/>
              <w:bCs w:val="0"/>
              <w:caps w:val="0"/>
              <w:sz w:val="22"/>
              <w:szCs w:val="22"/>
              <w:lang w:val="en-US"/>
            </w:rPr>
          </w:pPr>
          <w:r>
            <w:fldChar w:fldCharType="begin"/>
          </w:r>
          <w:r>
            <w:instrText xml:space="preserve"> HYPERLINK \l "_Toc115447388" </w:instrText>
          </w:r>
          <w:r>
            <w:fldChar w:fldCharType="separate"/>
          </w:r>
          <w:r>
            <w:rPr>
              <w:rStyle w:val="39"/>
              <w:rFonts w:ascii="Times New Roman" w:hAnsi="Times New Roman"/>
              <w:lang w:val="en-US"/>
            </w:rPr>
            <w:t>4.</w:t>
          </w:r>
          <w:r>
            <w:rPr>
              <w:rFonts w:eastAsiaTheme="minorEastAsia"/>
              <w:b w:val="0"/>
              <w:bCs w:val="0"/>
              <w:caps w:val="0"/>
              <w:sz w:val="22"/>
              <w:szCs w:val="22"/>
              <w:lang w:val="en-US"/>
            </w:rPr>
            <w:tab/>
          </w:r>
          <w:r>
            <w:rPr>
              <w:rStyle w:val="39"/>
              <w:rFonts w:ascii="Times New Roman" w:hAnsi="Times New Roman"/>
              <w:lang w:val="en-US"/>
            </w:rPr>
            <w:t>phụ lục</w:t>
          </w:r>
          <w:r>
            <w:tab/>
          </w:r>
          <w:r>
            <w:fldChar w:fldCharType="begin"/>
          </w:r>
          <w:r>
            <w:instrText xml:space="preserve"> PAGEREF _Toc115447388 \h </w:instrText>
          </w:r>
          <w:r>
            <w:fldChar w:fldCharType="separate"/>
          </w:r>
          <w:r>
            <w:t>99</w:t>
          </w:r>
          <w:r>
            <w:fldChar w:fldCharType="end"/>
          </w:r>
          <w:r>
            <w:fldChar w:fldCharType="end"/>
          </w:r>
        </w:p>
        <w:p w14:paraId="3FDC78B8">
          <w:pPr>
            <w:pStyle w:val="70"/>
            <w:rPr>
              <w:rFonts w:eastAsiaTheme="minorEastAsia"/>
              <w:i w:val="0"/>
              <w:sz w:val="22"/>
              <w:szCs w:val="22"/>
              <w:lang w:val="en-US"/>
            </w:rPr>
          </w:pPr>
          <w:r>
            <w:fldChar w:fldCharType="begin"/>
          </w:r>
          <w:r>
            <w:instrText xml:space="preserve"> HYPERLINK \l "_Toc115447389" </w:instrText>
          </w:r>
          <w:r>
            <w:fldChar w:fldCharType="separate"/>
          </w:r>
          <w:r>
            <w:rPr>
              <w:rStyle w:val="39"/>
              <w:rFonts w:ascii="Times New Roman" w:hAnsi="Times New Roman"/>
              <w:b/>
              <w:lang w:val="en-US"/>
            </w:rPr>
            <w:t>4.1.</w:t>
          </w:r>
          <w:r>
            <w:rPr>
              <w:rFonts w:eastAsiaTheme="minorEastAsia"/>
              <w:i w:val="0"/>
              <w:sz w:val="22"/>
              <w:szCs w:val="22"/>
              <w:lang w:val="en-US"/>
            </w:rPr>
            <w:tab/>
          </w:r>
          <w:r>
            <w:rPr>
              <w:rStyle w:val="39"/>
              <w:rFonts w:ascii="Times New Roman" w:hAnsi="Times New Roman"/>
              <w:b/>
              <w:lang w:val="en-US"/>
            </w:rPr>
            <w:t>Template WhiteList File</w:t>
          </w:r>
          <w:r>
            <w:tab/>
          </w:r>
          <w:r>
            <w:fldChar w:fldCharType="begin"/>
          </w:r>
          <w:r>
            <w:instrText xml:space="preserve"> PAGEREF _Toc115447389 \h </w:instrText>
          </w:r>
          <w:r>
            <w:fldChar w:fldCharType="separate"/>
          </w:r>
          <w:r>
            <w:t>99</w:t>
          </w:r>
          <w:r>
            <w:fldChar w:fldCharType="end"/>
          </w:r>
          <w:r>
            <w:fldChar w:fldCharType="end"/>
          </w:r>
        </w:p>
        <w:p w14:paraId="081001FD">
          <w:pPr>
            <w:pStyle w:val="70"/>
            <w:rPr>
              <w:rFonts w:eastAsiaTheme="minorEastAsia"/>
              <w:i w:val="0"/>
              <w:sz w:val="22"/>
              <w:szCs w:val="22"/>
              <w:lang w:val="en-US"/>
            </w:rPr>
          </w:pPr>
          <w:r>
            <w:fldChar w:fldCharType="begin"/>
          </w:r>
          <w:r>
            <w:instrText xml:space="preserve"> HYPERLINK \l "_Toc115447390" </w:instrText>
          </w:r>
          <w:r>
            <w:fldChar w:fldCharType="separate"/>
          </w:r>
          <w:r>
            <w:rPr>
              <w:rStyle w:val="39"/>
              <w:rFonts w:ascii="Times New Roman" w:hAnsi="Times New Roman"/>
              <w:b/>
              <w:lang w:val="en-US"/>
            </w:rPr>
            <w:t>4.2.</w:t>
          </w:r>
          <w:r>
            <w:rPr>
              <w:rFonts w:eastAsiaTheme="minorEastAsia"/>
              <w:i w:val="0"/>
              <w:sz w:val="22"/>
              <w:szCs w:val="22"/>
              <w:lang w:val="en-US"/>
            </w:rPr>
            <w:tab/>
          </w:r>
          <w:r>
            <w:rPr>
              <w:rStyle w:val="39"/>
              <w:rFonts w:ascii="Times New Roman" w:hAnsi="Times New Roman"/>
              <w:b/>
              <w:lang w:val="en-US"/>
            </w:rPr>
            <w:t>Log cần thu thập</w:t>
          </w:r>
          <w:r>
            <w:tab/>
          </w:r>
          <w:r>
            <w:fldChar w:fldCharType="begin"/>
          </w:r>
          <w:r>
            <w:instrText xml:space="preserve"> PAGEREF _Toc115447390 \h </w:instrText>
          </w:r>
          <w:r>
            <w:fldChar w:fldCharType="separate"/>
          </w:r>
          <w:r>
            <w:t>99</w:t>
          </w:r>
          <w:r>
            <w:fldChar w:fldCharType="end"/>
          </w:r>
          <w:r>
            <w:fldChar w:fldCharType="end"/>
          </w:r>
        </w:p>
        <w:p w14:paraId="692903E6">
          <w:pPr>
            <w:pStyle w:val="70"/>
            <w:rPr>
              <w:rFonts w:eastAsiaTheme="minorEastAsia"/>
              <w:i w:val="0"/>
              <w:sz w:val="22"/>
              <w:szCs w:val="22"/>
              <w:lang w:val="en-US"/>
            </w:rPr>
          </w:pPr>
          <w:r>
            <w:fldChar w:fldCharType="begin"/>
          </w:r>
          <w:r>
            <w:instrText xml:space="preserve"> HYPERLINK \l "_Toc115447391" </w:instrText>
          </w:r>
          <w:r>
            <w:fldChar w:fldCharType="separate"/>
          </w:r>
          <w:r>
            <w:rPr>
              <w:rStyle w:val="39"/>
              <w:rFonts w:ascii="Times New Roman" w:hAnsi="Times New Roman"/>
              <w:b/>
              <w:lang w:val="en-US"/>
            </w:rPr>
            <w:t>4.3.</w:t>
          </w:r>
          <w:r>
            <w:rPr>
              <w:rFonts w:eastAsiaTheme="minorEastAsia"/>
              <w:i w:val="0"/>
              <w:sz w:val="22"/>
              <w:szCs w:val="22"/>
              <w:lang w:val="en-US"/>
            </w:rPr>
            <w:tab/>
          </w:r>
          <w:r>
            <w:rPr>
              <w:rStyle w:val="39"/>
              <w:rFonts w:ascii="Times New Roman" w:hAnsi="Times New Roman"/>
              <w:b/>
              <w:lang w:val="en-US"/>
            </w:rPr>
            <w:t>Tài liệu PTXT</w:t>
          </w:r>
          <w:r>
            <w:tab/>
          </w:r>
          <w:r>
            <w:fldChar w:fldCharType="begin"/>
          </w:r>
          <w:r>
            <w:instrText xml:space="preserve"> PAGEREF _Toc115447391 \h </w:instrText>
          </w:r>
          <w:r>
            <w:fldChar w:fldCharType="separate"/>
          </w:r>
          <w:r>
            <w:t>99</w:t>
          </w:r>
          <w:r>
            <w:fldChar w:fldCharType="end"/>
          </w:r>
          <w:r>
            <w:fldChar w:fldCharType="end"/>
          </w:r>
        </w:p>
        <w:p w14:paraId="65878936">
          <w:pPr>
            <w:pStyle w:val="70"/>
            <w:rPr>
              <w:rFonts w:eastAsiaTheme="minorEastAsia"/>
              <w:i w:val="0"/>
              <w:sz w:val="22"/>
              <w:szCs w:val="22"/>
              <w:lang w:val="en-US"/>
            </w:rPr>
          </w:pPr>
          <w:r>
            <w:fldChar w:fldCharType="begin"/>
          </w:r>
          <w:r>
            <w:instrText xml:space="preserve"> HYPERLINK \l "_Toc115447392" </w:instrText>
          </w:r>
          <w:r>
            <w:fldChar w:fldCharType="separate"/>
          </w:r>
          <w:r>
            <w:rPr>
              <w:rStyle w:val="39"/>
              <w:rFonts w:ascii="Times New Roman" w:hAnsi="Times New Roman"/>
              <w:b/>
              <w:lang w:val="en-US"/>
            </w:rPr>
            <w:t>4.4.</w:t>
          </w:r>
          <w:r>
            <w:rPr>
              <w:rFonts w:eastAsiaTheme="minorEastAsia"/>
              <w:i w:val="0"/>
              <w:sz w:val="22"/>
              <w:szCs w:val="22"/>
              <w:lang w:val="en-US"/>
            </w:rPr>
            <w:tab/>
          </w:r>
          <w:r>
            <w:rPr>
              <w:rStyle w:val="39"/>
              <w:rFonts w:ascii="Times New Roman" w:hAnsi="Times New Roman"/>
              <w:b/>
              <w:lang w:val="en-US"/>
            </w:rPr>
            <w:t>Danh sách message thông báo lỗi</w:t>
          </w:r>
          <w:r>
            <w:tab/>
          </w:r>
          <w:r>
            <w:fldChar w:fldCharType="begin"/>
          </w:r>
          <w:r>
            <w:instrText xml:space="preserve"> PAGEREF _Toc115447392 \h </w:instrText>
          </w:r>
          <w:r>
            <w:fldChar w:fldCharType="separate"/>
          </w:r>
          <w:r>
            <w:t>99</w:t>
          </w:r>
          <w:r>
            <w:fldChar w:fldCharType="end"/>
          </w:r>
          <w:r>
            <w:fldChar w:fldCharType="end"/>
          </w:r>
        </w:p>
        <w:p w14:paraId="1BA7C3B9">
          <w:pPr>
            <w:pStyle w:val="70"/>
            <w:rPr>
              <w:rFonts w:eastAsiaTheme="minorEastAsia"/>
              <w:i w:val="0"/>
              <w:sz w:val="22"/>
              <w:szCs w:val="22"/>
              <w:lang w:val="en-US"/>
            </w:rPr>
          </w:pPr>
          <w:r>
            <w:fldChar w:fldCharType="begin"/>
          </w:r>
          <w:r>
            <w:instrText xml:space="preserve"> HYPERLINK \l "_Toc115447393" </w:instrText>
          </w:r>
          <w:r>
            <w:fldChar w:fldCharType="separate"/>
          </w:r>
          <w:r>
            <w:rPr>
              <w:rStyle w:val="39"/>
              <w:rFonts w:ascii="Times New Roman" w:hAnsi="Times New Roman"/>
              <w:b/>
            </w:rPr>
            <w:t>Case</w:t>
          </w:r>
          <w:r>
            <w:tab/>
          </w:r>
          <w:r>
            <w:fldChar w:fldCharType="begin"/>
          </w:r>
          <w:r>
            <w:instrText xml:space="preserve"> PAGEREF _Toc115447393 \h </w:instrText>
          </w:r>
          <w:r>
            <w:fldChar w:fldCharType="separate"/>
          </w:r>
          <w:r>
            <w:t>100</w:t>
          </w:r>
          <w:r>
            <w:fldChar w:fldCharType="end"/>
          </w:r>
          <w:r>
            <w:fldChar w:fldCharType="end"/>
          </w:r>
        </w:p>
        <w:p w14:paraId="0E0C414A">
          <w:pPr>
            <w:pStyle w:val="70"/>
            <w:rPr>
              <w:rFonts w:eastAsiaTheme="minorEastAsia"/>
              <w:i w:val="0"/>
              <w:sz w:val="22"/>
              <w:szCs w:val="22"/>
              <w:lang w:val="en-US"/>
            </w:rPr>
          </w:pPr>
          <w:r>
            <w:fldChar w:fldCharType="begin"/>
          </w:r>
          <w:r>
            <w:instrText xml:space="preserve"> HYPERLINK \l "_Toc115447394" </w:instrText>
          </w:r>
          <w:r>
            <w:fldChar w:fldCharType="separate"/>
          </w:r>
          <w:r>
            <w:rPr>
              <w:rStyle w:val="39"/>
              <w:rFonts w:ascii="Times New Roman" w:hAnsi="Times New Roman"/>
              <w:b/>
            </w:rPr>
            <w:t>Tiêu đề</w:t>
          </w:r>
          <w:r>
            <w:tab/>
          </w:r>
          <w:r>
            <w:fldChar w:fldCharType="begin"/>
          </w:r>
          <w:r>
            <w:instrText xml:space="preserve"> PAGEREF _Toc115447394 \h </w:instrText>
          </w:r>
          <w:r>
            <w:fldChar w:fldCharType="separate"/>
          </w:r>
          <w:r>
            <w:t>100</w:t>
          </w:r>
          <w:r>
            <w:fldChar w:fldCharType="end"/>
          </w:r>
          <w:r>
            <w:fldChar w:fldCharType="end"/>
          </w:r>
        </w:p>
        <w:p w14:paraId="07316663">
          <w:pPr>
            <w:pStyle w:val="70"/>
            <w:rPr>
              <w:rFonts w:eastAsiaTheme="minorEastAsia"/>
              <w:i w:val="0"/>
              <w:sz w:val="22"/>
              <w:szCs w:val="22"/>
              <w:lang w:val="en-US"/>
            </w:rPr>
          </w:pPr>
          <w:r>
            <w:fldChar w:fldCharType="begin"/>
          </w:r>
          <w:r>
            <w:instrText xml:space="preserve"> HYPERLINK \l "_Toc115447395" </w:instrText>
          </w:r>
          <w:r>
            <w:fldChar w:fldCharType="separate"/>
          </w:r>
          <w:r>
            <w:rPr>
              <w:rStyle w:val="39"/>
              <w:rFonts w:ascii="Times New Roman" w:hAnsi="Times New Roman"/>
              <w:b/>
            </w:rPr>
            <w:t>Nội dung Thông báo</w:t>
          </w:r>
          <w:r>
            <w:tab/>
          </w:r>
          <w:r>
            <w:fldChar w:fldCharType="begin"/>
          </w:r>
          <w:r>
            <w:instrText xml:space="preserve"> PAGEREF _Toc115447395 \h </w:instrText>
          </w:r>
          <w:r>
            <w:fldChar w:fldCharType="separate"/>
          </w:r>
          <w:r>
            <w:t>100</w:t>
          </w:r>
          <w:r>
            <w:fldChar w:fldCharType="end"/>
          </w:r>
          <w:r>
            <w:fldChar w:fldCharType="end"/>
          </w:r>
        </w:p>
        <w:p w14:paraId="0D31A7C7">
          <w:pPr>
            <w:pStyle w:val="70"/>
            <w:rPr>
              <w:rFonts w:eastAsiaTheme="minorEastAsia"/>
              <w:i w:val="0"/>
              <w:sz w:val="22"/>
              <w:szCs w:val="22"/>
              <w:lang w:val="en-US"/>
            </w:rPr>
          </w:pPr>
          <w:r>
            <w:fldChar w:fldCharType="begin"/>
          </w:r>
          <w:r>
            <w:instrText xml:space="preserve"> HYPERLINK \l "_Toc115447396" </w:instrText>
          </w:r>
          <w:r>
            <w:fldChar w:fldCharType="separate"/>
          </w:r>
          <w:r>
            <w:rPr>
              <w:rStyle w:val="39"/>
              <w:rFonts w:ascii="Times New Roman" w:hAnsi="Times New Roman"/>
              <w:b/>
            </w:rPr>
            <w:t>Button</w:t>
          </w:r>
          <w:r>
            <w:tab/>
          </w:r>
          <w:r>
            <w:fldChar w:fldCharType="begin"/>
          </w:r>
          <w:r>
            <w:instrText xml:space="preserve"> PAGEREF _Toc115447396 \h </w:instrText>
          </w:r>
          <w:r>
            <w:fldChar w:fldCharType="separate"/>
          </w:r>
          <w:r>
            <w:t>100</w:t>
          </w:r>
          <w:r>
            <w:fldChar w:fldCharType="end"/>
          </w:r>
          <w:r>
            <w:fldChar w:fldCharType="end"/>
          </w:r>
        </w:p>
        <w:p w14:paraId="44FE3F88">
          <w:pPr>
            <w:pStyle w:val="70"/>
            <w:rPr>
              <w:rFonts w:eastAsiaTheme="minorEastAsia"/>
              <w:i w:val="0"/>
              <w:sz w:val="22"/>
              <w:szCs w:val="22"/>
              <w:lang w:val="en-US"/>
            </w:rPr>
          </w:pPr>
          <w:r>
            <w:fldChar w:fldCharType="begin"/>
          </w:r>
          <w:r>
            <w:instrText xml:space="preserve"> HYPERLINK \l "_Toc115447397" </w:instrText>
          </w:r>
          <w:r>
            <w:fldChar w:fldCharType="separate"/>
          </w:r>
          <w:r>
            <w:rPr>
              <w:rStyle w:val="39"/>
              <w:rFonts w:ascii="Times New Roman" w:hAnsi="Times New Roman"/>
            </w:rPr>
            <w:t>1. CIF bị tick Potential Fraud, Fraud</w:t>
          </w:r>
          <w:r>
            <w:tab/>
          </w:r>
          <w:r>
            <w:fldChar w:fldCharType="begin"/>
          </w:r>
          <w:r>
            <w:instrText xml:space="preserve"> PAGEREF _Toc115447397 \h </w:instrText>
          </w:r>
          <w:r>
            <w:fldChar w:fldCharType="separate"/>
          </w:r>
          <w:r>
            <w:t>100</w:t>
          </w:r>
          <w:r>
            <w:fldChar w:fldCharType="end"/>
          </w:r>
          <w:r>
            <w:fldChar w:fldCharType="end"/>
          </w:r>
        </w:p>
        <w:p w14:paraId="68D80DC2">
          <w:pPr>
            <w:pStyle w:val="70"/>
            <w:rPr>
              <w:rFonts w:eastAsiaTheme="minorEastAsia"/>
              <w:i w:val="0"/>
              <w:sz w:val="22"/>
              <w:szCs w:val="22"/>
              <w:lang w:val="en-US"/>
            </w:rPr>
          </w:pPr>
          <w:r>
            <w:fldChar w:fldCharType="begin"/>
          </w:r>
          <w:r>
            <w:instrText xml:space="preserve"> HYPERLINK \l "_Toc115447398" </w:instrText>
          </w:r>
          <w:r>
            <w:fldChar w:fldCharType="separate"/>
          </w:r>
          <w:r>
            <w:rPr>
              <w:rStyle w:val="39"/>
              <w:rFonts w:ascii="Times New Roman" w:hAnsi="Times New Roman"/>
            </w:rPr>
            <w:t>Thông báo</w:t>
          </w:r>
          <w:r>
            <w:tab/>
          </w:r>
          <w:r>
            <w:fldChar w:fldCharType="begin"/>
          </w:r>
          <w:r>
            <w:instrText xml:space="preserve"> PAGEREF _Toc115447398 \h </w:instrText>
          </w:r>
          <w:r>
            <w:fldChar w:fldCharType="separate"/>
          </w:r>
          <w:r>
            <w:t>100</w:t>
          </w:r>
          <w:r>
            <w:fldChar w:fldCharType="end"/>
          </w:r>
          <w:r>
            <w:fldChar w:fldCharType="end"/>
          </w:r>
        </w:p>
        <w:p w14:paraId="4394C503">
          <w:pPr>
            <w:pStyle w:val="70"/>
            <w:rPr>
              <w:rFonts w:eastAsiaTheme="minorEastAsia"/>
              <w:i w:val="0"/>
              <w:sz w:val="22"/>
              <w:szCs w:val="22"/>
              <w:lang w:val="en-US"/>
            </w:rPr>
          </w:pPr>
          <w:r>
            <w:fldChar w:fldCharType="begin"/>
          </w:r>
          <w:r>
            <w:instrText xml:space="preserve"> HYPERLINK \l "_Toc115447399" </w:instrText>
          </w:r>
          <w:r>
            <w:fldChar w:fldCharType="separate"/>
          </w:r>
          <w:r>
            <w:rPr>
              <w:rStyle w:val="39"/>
              <w:rFonts w:ascii="Times New Roman" w:hAnsi="Times New Roman"/>
            </w:rPr>
            <w:t>Tài khoản của bạn thuộc diện nghi vấn gian lận. Vui lòng tới quầy giao dịch hoặc liên hệ tổng đài 1900 6036 để biết thêm chi tiết</w:t>
          </w:r>
          <w:r>
            <w:tab/>
          </w:r>
          <w:r>
            <w:fldChar w:fldCharType="begin"/>
          </w:r>
          <w:r>
            <w:instrText xml:space="preserve"> PAGEREF _Toc115447399 \h </w:instrText>
          </w:r>
          <w:r>
            <w:fldChar w:fldCharType="separate"/>
          </w:r>
          <w:r>
            <w:t>100</w:t>
          </w:r>
          <w:r>
            <w:fldChar w:fldCharType="end"/>
          </w:r>
          <w:r>
            <w:fldChar w:fldCharType="end"/>
          </w:r>
        </w:p>
        <w:p w14:paraId="3D56CF65">
          <w:pPr>
            <w:pStyle w:val="70"/>
            <w:rPr>
              <w:rFonts w:eastAsiaTheme="minorEastAsia"/>
              <w:i w:val="0"/>
              <w:sz w:val="22"/>
              <w:szCs w:val="22"/>
              <w:lang w:val="en-US"/>
            </w:rPr>
          </w:pPr>
          <w:r>
            <w:fldChar w:fldCharType="begin"/>
          </w:r>
          <w:r>
            <w:instrText xml:space="preserve"> HYPERLINK \l "_Toc115447400" </w:instrText>
          </w:r>
          <w:r>
            <w:fldChar w:fldCharType="separate"/>
          </w:r>
          <w:r>
            <w:rPr>
              <w:rStyle w:val="39"/>
              <w:rFonts w:ascii="Times New Roman" w:hAnsi="Times New Roman"/>
            </w:rPr>
            <w:t>Đóng: Khi nhán tắt pop up và giữ nguyên màn hình hiện tại</w:t>
          </w:r>
          <w:r>
            <w:tab/>
          </w:r>
          <w:r>
            <w:fldChar w:fldCharType="begin"/>
          </w:r>
          <w:r>
            <w:instrText xml:space="preserve"> PAGEREF _Toc115447400 \h </w:instrText>
          </w:r>
          <w:r>
            <w:fldChar w:fldCharType="separate"/>
          </w:r>
          <w:r>
            <w:t>100</w:t>
          </w:r>
          <w:r>
            <w:fldChar w:fldCharType="end"/>
          </w:r>
          <w:r>
            <w:fldChar w:fldCharType="end"/>
          </w:r>
        </w:p>
        <w:p w14:paraId="465F1E39">
          <w:pPr>
            <w:pStyle w:val="70"/>
            <w:rPr>
              <w:rFonts w:eastAsiaTheme="minorEastAsia"/>
              <w:i w:val="0"/>
              <w:sz w:val="22"/>
              <w:szCs w:val="22"/>
              <w:lang w:val="en-US"/>
            </w:rPr>
          </w:pPr>
          <w:r>
            <w:fldChar w:fldCharType="begin"/>
          </w:r>
          <w:r>
            <w:instrText xml:space="preserve"> HYPERLINK \l "_Toc115447401" </w:instrText>
          </w:r>
          <w:r>
            <w:fldChar w:fldCharType="separate"/>
          </w:r>
          <w:r>
            <w:rPr>
              <w:rStyle w:val="39"/>
              <w:rFonts w:ascii="Times New Roman" w:hAnsi="Times New Roman"/>
            </w:rPr>
            <w:t>2. Sai KYC level</w:t>
          </w:r>
          <w:r>
            <w:tab/>
          </w:r>
          <w:r>
            <w:fldChar w:fldCharType="begin"/>
          </w:r>
          <w:r>
            <w:instrText xml:space="preserve"> PAGEREF _Toc115447401 \h </w:instrText>
          </w:r>
          <w:r>
            <w:fldChar w:fldCharType="separate"/>
          </w:r>
          <w:r>
            <w:t>100</w:t>
          </w:r>
          <w:r>
            <w:fldChar w:fldCharType="end"/>
          </w:r>
          <w:r>
            <w:fldChar w:fldCharType="end"/>
          </w:r>
        </w:p>
        <w:p w14:paraId="4A1743F4">
          <w:pPr>
            <w:pStyle w:val="70"/>
            <w:rPr>
              <w:rFonts w:eastAsiaTheme="minorEastAsia"/>
              <w:i w:val="0"/>
              <w:sz w:val="22"/>
              <w:szCs w:val="22"/>
              <w:lang w:val="en-US"/>
            </w:rPr>
          </w:pPr>
          <w:r>
            <w:fldChar w:fldCharType="begin"/>
          </w:r>
          <w:r>
            <w:instrText xml:space="preserve"> HYPERLINK \l "_Toc115447402" </w:instrText>
          </w:r>
          <w:r>
            <w:fldChar w:fldCharType="separate"/>
          </w:r>
          <w:r>
            <w:rPr>
              <w:rStyle w:val="39"/>
              <w:rFonts w:ascii="Times New Roman" w:hAnsi="Times New Roman"/>
            </w:rPr>
            <w:t>Thông báo</w:t>
          </w:r>
          <w:r>
            <w:tab/>
          </w:r>
          <w:r>
            <w:fldChar w:fldCharType="begin"/>
          </w:r>
          <w:r>
            <w:instrText xml:space="preserve"> PAGEREF _Toc115447402 \h </w:instrText>
          </w:r>
          <w:r>
            <w:fldChar w:fldCharType="separate"/>
          </w:r>
          <w:r>
            <w:t>100</w:t>
          </w:r>
          <w:r>
            <w:fldChar w:fldCharType="end"/>
          </w:r>
          <w:r>
            <w:fldChar w:fldCharType="end"/>
          </w:r>
        </w:p>
        <w:p w14:paraId="7996B9E9">
          <w:pPr>
            <w:pStyle w:val="70"/>
            <w:rPr>
              <w:rFonts w:eastAsiaTheme="minorEastAsia"/>
              <w:i w:val="0"/>
              <w:sz w:val="22"/>
              <w:szCs w:val="22"/>
              <w:lang w:val="en-US"/>
            </w:rPr>
          </w:pPr>
          <w:r>
            <w:fldChar w:fldCharType="begin"/>
          </w:r>
          <w:r>
            <w:instrText xml:space="preserve"> HYPERLINK \l "_Toc115447403" </w:instrText>
          </w:r>
          <w:r>
            <w:fldChar w:fldCharType="separate"/>
          </w:r>
          <w:r>
            <w:rPr>
              <w:rStyle w:val="39"/>
              <w:rFonts w:ascii="Times New Roman" w:hAnsi="Times New Roman"/>
            </w:rPr>
            <w:t>Tài khoản của bạn không đủ quyền hạn. Để nâng cấp tài khoản. Vui lòng mang theo CMND/CCCD tới các phòng giao dịch / Livebank gần nhất của TPBank để được hỗ trợ.</w:t>
          </w:r>
          <w:r>
            <w:tab/>
          </w:r>
          <w:r>
            <w:fldChar w:fldCharType="begin"/>
          </w:r>
          <w:r>
            <w:instrText xml:space="preserve"> PAGEREF _Toc115447403 \h </w:instrText>
          </w:r>
          <w:r>
            <w:fldChar w:fldCharType="separate"/>
          </w:r>
          <w:r>
            <w:t>100</w:t>
          </w:r>
          <w:r>
            <w:fldChar w:fldCharType="end"/>
          </w:r>
          <w:r>
            <w:fldChar w:fldCharType="end"/>
          </w:r>
        </w:p>
        <w:p w14:paraId="26670A6B">
          <w:pPr>
            <w:pStyle w:val="70"/>
            <w:rPr>
              <w:rFonts w:eastAsiaTheme="minorEastAsia"/>
              <w:i w:val="0"/>
              <w:sz w:val="22"/>
              <w:szCs w:val="22"/>
              <w:lang w:val="en-US"/>
            </w:rPr>
          </w:pPr>
          <w:r>
            <w:fldChar w:fldCharType="begin"/>
          </w:r>
          <w:r>
            <w:instrText xml:space="preserve"> HYPERLINK \l "_Toc115447404" </w:instrText>
          </w:r>
          <w:r>
            <w:fldChar w:fldCharType="separate"/>
          </w:r>
          <w:r>
            <w:rPr>
              <w:rStyle w:val="39"/>
              <w:rFonts w:ascii="Times New Roman" w:hAnsi="Times New Roman"/>
            </w:rPr>
            <w:t>Đóng: Khi nhán tắt pop up và giữ nguyên màn hình hiện tại</w:t>
          </w:r>
          <w:r>
            <w:tab/>
          </w:r>
          <w:r>
            <w:fldChar w:fldCharType="begin"/>
          </w:r>
          <w:r>
            <w:instrText xml:space="preserve"> PAGEREF _Toc115447404 \h </w:instrText>
          </w:r>
          <w:r>
            <w:fldChar w:fldCharType="separate"/>
          </w:r>
          <w:r>
            <w:t>100</w:t>
          </w:r>
          <w:r>
            <w:fldChar w:fldCharType="end"/>
          </w:r>
          <w:r>
            <w:fldChar w:fldCharType="end"/>
          </w:r>
        </w:p>
        <w:p w14:paraId="5A077E91">
          <w:pPr>
            <w:pStyle w:val="70"/>
            <w:rPr>
              <w:rFonts w:eastAsiaTheme="minorEastAsia"/>
              <w:i w:val="0"/>
              <w:sz w:val="22"/>
              <w:szCs w:val="22"/>
              <w:lang w:val="en-US"/>
            </w:rPr>
          </w:pPr>
          <w:r>
            <w:fldChar w:fldCharType="begin"/>
          </w:r>
          <w:r>
            <w:instrText xml:space="preserve"> HYPERLINK \l "_Toc115447405" </w:instrText>
          </w:r>
          <w:r>
            <w:fldChar w:fldCharType="separate"/>
          </w:r>
          <w:r>
            <w:rPr>
              <w:rStyle w:val="39"/>
              <w:rFonts w:ascii="Times New Roman" w:hAnsi="Times New Roman"/>
            </w:rPr>
            <w:t>3. KH có IC type= Hộ chiếu</w:t>
          </w:r>
          <w:r>
            <w:tab/>
          </w:r>
          <w:r>
            <w:fldChar w:fldCharType="begin"/>
          </w:r>
          <w:r>
            <w:instrText xml:space="preserve"> PAGEREF _Toc115447405 \h </w:instrText>
          </w:r>
          <w:r>
            <w:fldChar w:fldCharType="separate"/>
          </w:r>
          <w:r>
            <w:t>100</w:t>
          </w:r>
          <w:r>
            <w:fldChar w:fldCharType="end"/>
          </w:r>
          <w:r>
            <w:fldChar w:fldCharType="end"/>
          </w:r>
        </w:p>
        <w:p w14:paraId="6C8F5664">
          <w:pPr>
            <w:pStyle w:val="70"/>
            <w:rPr>
              <w:rFonts w:eastAsiaTheme="minorEastAsia"/>
              <w:i w:val="0"/>
              <w:sz w:val="22"/>
              <w:szCs w:val="22"/>
              <w:lang w:val="en-US"/>
            </w:rPr>
          </w:pPr>
          <w:r>
            <w:fldChar w:fldCharType="begin"/>
          </w:r>
          <w:r>
            <w:instrText xml:space="preserve"> HYPERLINK \l "_Toc115447406" </w:instrText>
          </w:r>
          <w:r>
            <w:fldChar w:fldCharType="separate"/>
          </w:r>
          <w:r>
            <w:rPr>
              <w:rStyle w:val="39"/>
              <w:rFonts w:ascii="Times New Roman" w:hAnsi="Times New Roman"/>
            </w:rPr>
            <w:t>Thông báo</w:t>
          </w:r>
          <w:r>
            <w:tab/>
          </w:r>
          <w:r>
            <w:fldChar w:fldCharType="begin"/>
          </w:r>
          <w:r>
            <w:instrText xml:space="preserve"> PAGEREF _Toc115447406 \h </w:instrText>
          </w:r>
          <w:r>
            <w:fldChar w:fldCharType="separate"/>
          </w:r>
          <w:r>
            <w:t>100</w:t>
          </w:r>
          <w:r>
            <w:fldChar w:fldCharType="end"/>
          </w:r>
          <w:r>
            <w:fldChar w:fldCharType="end"/>
          </w:r>
        </w:p>
        <w:p w14:paraId="51F232BD">
          <w:pPr>
            <w:pStyle w:val="70"/>
            <w:rPr>
              <w:rFonts w:eastAsiaTheme="minorEastAsia"/>
              <w:i w:val="0"/>
              <w:sz w:val="22"/>
              <w:szCs w:val="22"/>
              <w:lang w:val="en-US"/>
            </w:rPr>
          </w:pPr>
          <w:r>
            <w:fldChar w:fldCharType="begin"/>
          </w:r>
          <w:r>
            <w:instrText xml:space="preserve"> HYPERLINK \l "_Toc115447407" </w:instrText>
          </w:r>
          <w:r>
            <w:fldChar w:fldCharType="separate"/>
          </w:r>
          <w:r>
            <w:rPr>
              <w:rStyle w:val="39"/>
              <w:rFonts w:ascii="Times New Roman" w:hAnsi="Times New Roman"/>
            </w:rPr>
            <w:t>Tính năng chỉ áp dụng cho khách hàng đăng ký qua CMND/CCCD. Vui lòng mang theo CMND/CCCD tới các phòng giao dịch / Livebank gần nhất của TPBank để được hỗ trợ</w:t>
          </w:r>
          <w:r>
            <w:tab/>
          </w:r>
          <w:r>
            <w:fldChar w:fldCharType="begin"/>
          </w:r>
          <w:r>
            <w:instrText xml:space="preserve"> PAGEREF _Toc115447407 \h </w:instrText>
          </w:r>
          <w:r>
            <w:fldChar w:fldCharType="separate"/>
          </w:r>
          <w:r>
            <w:t>100</w:t>
          </w:r>
          <w:r>
            <w:fldChar w:fldCharType="end"/>
          </w:r>
          <w:r>
            <w:fldChar w:fldCharType="end"/>
          </w:r>
        </w:p>
        <w:p w14:paraId="5391529A">
          <w:pPr>
            <w:pStyle w:val="70"/>
            <w:rPr>
              <w:rFonts w:eastAsiaTheme="minorEastAsia"/>
              <w:i w:val="0"/>
              <w:sz w:val="22"/>
              <w:szCs w:val="22"/>
              <w:lang w:val="en-US"/>
            </w:rPr>
          </w:pPr>
          <w:r>
            <w:fldChar w:fldCharType="begin"/>
          </w:r>
          <w:r>
            <w:instrText xml:space="preserve"> HYPERLINK \l "_Toc115447408" </w:instrText>
          </w:r>
          <w:r>
            <w:fldChar w:fldCharType="separate"/>
          </w:r>
          <w:r>
            <w:rPr>
              <w:rStyle w:val="39"/>
              <w:rFonts w:ascii="Times New Roman" w:hAnsi="Times New Roman"/>
            </w:rPr>
            <w:t>Đóng: Khi nhán tắt pop up và giữ nguyên màn hình hiện tại</w:t>
          </w:r>
          <w:r>
            <w:tab/>
          </w:r>
          <w:r>
            <w:fldChar w:fldCharType="begin"/>
          </w:r>
          <w:r>
            <w:instrText xml:space="preserve"> PAGEREF _Toc115447408 \h </w:instrText>
          </w:r>
          <w:r>
            <w:fldChar w:fldCharType="separate"/>
          </w:r>
          <w:r>
            <w:t>100</w:t>
          </w:r>
          <w:r>
            <w:fldChar w:fldCharType="end"/>
          </w:r>
          <w:r>
            <w:fldChar w:fldCharType="end"/>
          </w:r>
        </w:p>
        <w:p w14:paraId="091AC4E7">
          <w:pPr>
            <w:pStyle w:val="70"/>
            <w:rPr>
              <w:rFonts w:eastAsiaTheme="minorEastAsia"/>
              <w:i w:val="0"/>
              <w:sz w:val="22"/>
              <w:szCs w:val="22"/>
              <w:lang w:val="en-US"/>
            </w:rPr>
          </w:pPr>
          <w:r>
            <w:fldChar w:fldCharType="begin"/>
          </w:r>
          <w:r>
            <w:instrText xml:space="preserve"> HYPERLINK \l "_Toc115447409" </w:instrText>
          </w:r>
          <w:r>
            <w:fldChar w:fldCharType="separate"/>
          </w:r>
          <w:r>
            <w:rPr>
              <w:rStyle w:val="39"/>
              <w:rFonts w:ascii="Times New Roman" w:hAnsi="Times New Roman"/>
            </w:rPr>
            <w:t>4. KH bị từ chối phê duyệt trong vòng 30 ngày</w:t>
          </w:r>
          <w:r>
            <w:tab/>
          </w:r>
          <w:r>
            <w:fldChar w:fldCharType="begin"/>
          </w:r>
          <w:r>
            <w:instrText xml:space="preserve"> PAGEREF _Toc115447409 \h </w:instrText>
          </w:r>
          <w:r>
            <w:fldChar w:fldCharType="separate"/>
          </w:r>
          <w:r>
            <w:t>100</w:t>
          </w:r>
          <w:r>
            <w:fldChar w:fldCharType="end"/>
          </w:r>
          <w:r>
            <w:fldChar w:fldCharType="end"/>
          </w:r>
        </w:p>
        <w:p w14:paraId="6300750F">
          <w:pPr>
            <w:pStyle w:val="70"/>
            <w:rPr>
              <w:rFonts w:eastAsiaTheme="minorEastAsia"/>
              <w:i w:val="0"/>
              <w:sz w:val="22"/>
              <w:szCs w:val="22"/>
              <w:lang w:val="en-US"/>
            </w:rPr>
          </w:pPr>
          <w:r>
            <w:fldChar w:fldCharType="begin"/>
          </w:r>
          <w:r>
            <w:instrText xml:space="preserve"> HYPERLINK \l "_Toc115447410" </w:instrText>
          </w:r>
          <w:r>
            <w:fldChar w:fldCharType="separate"/>
          </w:r>
          <w:r>
            <w:rPr>
              <w:rStyle w:val="39"/>
              <w:rFonts w:ascii="Times New Roman" w:hAnsi="Times New Roman"/>
            </w:rPr>
            <w:t>Thông báo</w:t>
          </w:r>
          <w:r>
            <w:tab/>
          </w:r>
          <w:r>
            <w:fldChar w:fldCharType="begin"/>
          </w:r>
          <w:r>
            <w:instrText xml:space="preserve"> PAGEREF _Toc115447410 \h </w:instrText>
          </w:r>
          <w:r>
            <w:fldChar w:fldCharType="separate"/>
          </w:r>
          <w:r>
            <w:t>100</w:t>
          </w:r>
          <w:r>
            <w:fldChar w:fldCharType="end"/>
          </w:r>
          <w:r>
            <w:fldChar w:fldCharType="end"/>
          </w:r>
        </w:p>
        <w:p w14:paraId="2397A18F">
          <w:pPr>
            <w:pStyle w:val="70"/>
            <w:rPr>
              <w:rFonts w:eastAsiaTheme="minorEastAsia"/>
              <w:i w:val="0"/>
              <w:sz w:val="22"/>
              <w:szCs w:val="22"/>
              <w:lang w:val="en-US"/>
            </w:rPr>
          </w:pPr>
          <w:r>
            <w:fldChar w:fldCharType="begin"/>
          </w:r>
          <w:r>
            <w:instrText xml:space="preserve"> HYPERLINK \l "_Toc115447411" </w:instrText>
          </w:r>
          <w:r>
            <w:fldChar w:fldCharType="separate"/>
          </w:r>
          <w:r>
            <w:rPr>
              <w:rStyle w:val="39"/>
              <w:rFonts w:ascii="Times New Roman" w:hAnsi="Times New Roman"/>
            </w:rPr>
            <w:t>Hồ sơ tín dụng của bạn bị từ chối phê duyệt mở thẻ. Vui lòng thử lại sau 30 ngày.</w:t>
          </w:r>
          <w:r>
            <w:tab/>
          </w:r>
          <w:r>
            <w:fldChar w:fldCharType="begin"/>
          </w:r>
          <w:r>
            <w:instrText xml:space="preserve"> PAGEREF _Toc115447411 \h </w:instrText>
          </w:r>
          <w:r>
            <w:fldChar w:fldCharType="separate"/>
          </w:r>
          <w:r>
            <w:t>100</w:t>
          </w:r>
          <w:r>
            <w:fldChar w:fldCharType="end"/>
          </w:r>
          <w:r>
            <w:fldChar w:fldCharType="end"/>
          </w:r>
        </w:p>
        <w:p w14:paraId="0B1DAE03">
          <w:pPr>
            <w:pStyle w:val="70"/>
            <w:rPr>
              <w:rFonts w:eastAsiaTheme="minorEastAsia"/>
              <w:i w:val="0"/>
              <w:sz w:val="22"/>
              <w:szCs w:val="22"/>
              <w:lang w:val="en-US"/>
            </w:rPr>
          </w:pPr>
          <w:r>
            <w:fldChar w:fldCharType="begin"/>
          </w:r>
          <w:r>
            <w:instrText xml:space="preserve"> HYPERLINK \l "_Toc115447412" </w:instrText>
          </w:r>
          <w:r>
            <w:fldChar w:fldCharType="separate"/>
          </w:r>
          <w:r>
            <w:rPr>
              <w:rStyle w:val="39"/>
              <w:rFonts w:ascii="Times New Roman" w:hAnsi="Times New Roman"/>
            </w:rPr>
            <w:t>Đóng: Khi nhán tắt pop up và giữ nguyên màn hình hiện tại</w:t>
          </w:r>
          <w:r>
            <w:tab/>
          </w:r>
          <w:r>
            <w:fldChar w:fldCharType="begin"/>
          </w:r>
          <w:r>
            <w:instrText xml:space="preserve"> PAGEREF _Toc115447412 \h </w:instrText>
          </w:r>
          <w:r>
            <w:fldChar w:fldCharType="separate"/>
          </w:r>
          <w:r>
            <w:t>100</w:t>
          </w:r>
          <w:r>
            <w:fldChar w:fldCharType="end"/>
          </w:r>
          <w:r>
            <w:fldChar w:fldCharType="end"/>
          </w:r>
        </w:p>
        <w:p w14:paraId="0CA97260">
          <w:pPr>
            <w:pStyle w:val="70"/>
            <w:rPr>
              <w:rFonts w:eastAsiaTheme="minorEastAsia"/>
              <w:i w:val="0"/>
              <w:sz w:val="22"/>
              <w:szCs w:val="22"/>
              <w:lang w:val="en-US"/>
            </w:rPr>
          </w:pPr>
          <w:r>
            <w:fldChar w:fldCharType="begin"/>
          </w:r>
          <w:r>
            <w:instrText xml:space="preserve"> HYPERLINK \l "_Toc115447413" </w:instrText>
          </w:r>
          <w:r>
            <w:fldChar w:fldCharType="separate"/>
          </w:r>
          <w:r>
            <w:rPr>
              <w:rStyle w:val="39"/>
              <w:rFonts w:ascii="Times New Roman" w:hAnsi="Times New Roman"/>
            </w:rPr>
            <w:t>5. Tuổi KH không thuộc khoảng: 22-60 tuổi</w:t>
          </w:r>
          <w:r>
            <w:tab/>
          </w:r>
          <w:r>
            <w:fldChar w:fldCharType="begin"/>
          </w:r>
          <w:r>
            <w:instrText xml:space="preserve"> PAGEREF _Toc115447413 \h </w:instrText>
          </w:r>
          <w:r>
            <w:fldChar w:fldCharType="separate"/>
          </w:r>
          <w:r>
            <w:t>101</w:t>
          </w:r>
          <w:r>
            <w:fldChar w:fldCharType="end"/>
          </w:r>
          <w:r>
            <w:fldChar w:fldCharType="end"/>
          </w:r>
        </w:p>
        <w:p w14:paraId="5B9572B6">
          <w:pPr>
            <w:pStyle w:val="70"/>
            <w:rPr>
              <w:rFonts w:eastAsiaTheme="minorEastAsia"/>
              <w:i w:val="0"/>
              <w:sz w:val="22"/>
              <w:szCs w:val="22"/>
              <w:lang w:val="en-US"/>
            </w:rPr>
          </w:pPr>
          <w:r>
            <w:fldChar w:fldCharType="begin"/>
          </w:r>
          <w:r>
            <w:instrText xml:space="preserve"> HYPERLINK \l "_Toc115447414" </w:instrText>
          </w:r>
          <w:r>
            <w:fldChar w:fldCharType="separate"/>
          </w:r>
          <w:r>
            <w:rPr>
              <w:rStyle w:val="39"/>
              <w:rFonts w:ascii="Times New Roman" w:hAnsi="Times New Roman"/>
            </w:rPr>
            <w:t>Thông báo</w:t>
          </w:r>
          <w:r>
            <w:tab/>
          </w:r>
          <w:r>
            <w:fldChar w:fldCharType="begin"/>
          </w:r>
          <w:r>
            <w:instrText xml:space="preserve"> PAGEREF _Toc115447414 \h </w:instrText>
          </w:r>
          <w:r>
            <w:fldChar w:fldCharType="separate"/>
          </w:r>
          <w:r>
            <w:t>101</w:t>
          </w:r>
          <w:r>
            <w:fldChar w:fldCharType="end"/>
          </w:r>
          <w:r>
            <w:fldChar w:fldCharType="end"/>
          </w:r>
        </w:p>
        <w:p w14:paraId="0F5EA5E8">
          <w:pPr>
            <w:pStyle w:val="70"/>
            <w:rPr>
              <w:rFonts w:eastAsiaTheme="minorEastAsia"/>
              <w:i w:val="0"/>
              <w:sz w:val="22"/>
              <w:szCs w:val="22"/>
              <w:lang w:val="en-US"/>
            </w:rPr>
          </w:pPr>
          <w:r>
            <w:fldChar w:fldCharType="begin"/>
          </w:r>
          <w:r>
            <w:instrText xml:space="preserve"> HYPERLINK \l "_Toc115447415" </w:instrText>
          </w:r>
          <w:r>
            <w:fldChar w:fldCharType="separate"/>
          </w:r>
          <w:r>
            <w:rPr>
              <w:rStyle w:val="39"/>
              <w:rFonts w:ascii="Times New Roman" w:hAnsi="Times New Roman"/>
            </w:rPr>
            <w:t>Thẻ chỉ áp dụng cho khách hàng từ 22 đến 60 tuổi. Vui lòng thử lại sau.</w:t>
          </w:r>
          <w:r>
            <w:tab/>
          </w:r>
          <w:r>
            <w:fldChar w:fldCharType="begin"/>
          </w:r>
          <w:r>
            <w:instrText xml:space="preserve"> PAGEREF _Toc115447415 \h </w:instrText>
          </w:r>
          <w:r>
            <w:fldChar w:fldCharType="separate"/>
          </w:r>
          <w:r>
            <w:t>101</w:t>
          </w:r>
          <w:r>
            <w:fldChar w:fldCharType="end"/>
          </w:r>
          <w:r>
            <w:fldChar w:fldCharType="end"/>
          </w:r>
        </w:p>
        <w:p w14:paraId="3D0F7D70">
          <w:pPr>
            <w:pStyle w:val="70"/>
            <w:rPr>
              <w:rFonts w:eastAsiaTheme="minorEastAsia"/>
              <w:i w:val="0"/>
              <w:sz w:val="22"/>
              <w:szCs w:val="22"/>
              <w:lang w:val="en-US"/>
            </w:rPr>
          </w:pPr>
          <w:r>
            <w:fldChar w:fldCharType="begin"/>
          </w:r>
          <w:r>
            <w:instrText xml:space="preserve"> HYPERLINK \l "_Toc115447416" </w:instrText>
          </w:r>
          <w:r>
            <w:fldChar w:fldCharType="separate"/>
          </w:r>
          <w:r>
            <w:rPr>
              <w:rStyle w:val="39"/>
              <w:rFonts w:ascii="Times New Roman" w:hAnsi="Times New Roman"/>
            </w:rPr>
            <w:t>Đóng: Khi nhán tắt pop up và giữ nguyên màn hình hiện tại</w:t>
          </w:r>
          <w:r>
            <w:tab/>
          </w:r>
          <w:r>
            <w:fldChar w:fldCharType="begin"/>
          </w:r>
          <w:r>
            <w:instrText xml:space="preserve"> PAGEREF _Toc115447416 \h </w:instrText>
          </w:r>
          <w:r>
            <w:fldChar w:fldCharType="separate"/>
          </w:r>
          <w:r>
            <w:t>101</w:t>
          </w:r>
          <w:r>
            <w:fldChar w:fldCharType="end"/>
          </w:r>
          <w:r>
            <w:fldChar w:fldCharType="end"/>
          </w:r>
        </w:p>
        <w:p w14:paraId="164C0875">
          <w:pPr>
            <w:pStyle w:val="70"/>
            <w:rPr>
              <w:rFonts w:eastAsiaTheme="minorEastAsia"/>
              <w:i w:val="0"/>
              <w:sz w:val="22"/>
              <w:szCs w:val="22"/>
              <w:lang w:val="en-US"/>
            </w:rPr>
          </w:pPr>
          <w:r>
            <w:fldChar w:fldCharType="begin"/>
          </w:r>
          <w:r>
            <w:instrText xml:space="preserve"> HYPERLINK \l "_Toc115447417" </w:instrText>
          </w:r>
          <w:r>
            <w:fldChar w:fldCharType="separate"/>
          </w:r>
          <w:r>
            <w:rPr>
              <w:rStyle w:val="39"/>
              <w:rFonts w:ascii="Times New Roman" w:hAnsi="Times New Roman"/>
            </w:rPr>
            <w:t>6. Địa chỉ nơi làm việc không thuộc các tỉnh thành theo list Tỉnh thành không được mở thẻ TD</w:t>
          </w:r>
          <w:r>
            <w:tab/>
          </w:r>
          <w:r>
            <w:fldChar w:fldCharType="begin"/>
          </w:r>
          <w:r>
            <w:instrText xml:space="preserve"> PAGEREF _Toc115447417 \h </w:instrText>
          </w:r>
          <w:r>
            <w:fldChar w:fldCharType="separate"/>
          </w:r>
          <w:r>
            <w:t>101</w:t>
          </w:r>
          <w:r>
            <w:fldChar w:fldCharType="end"/>
          </w:r>
          <w:r>
            <w:fldChar w:fldCharType="end"/>
          </w:r>
        </w:p>
        <w:p w14:paraId="7DED3104">
          <w:pPr>
            <w:pStyle w:val="70"/>
            <w:rPr>
              <w:rFonts w:eastAsiaTheme="minorEastAsia"/>
              <w:i w:val="0"/>
              <w:sz w:val="22"/>
              <w:szCs w:val="22"/>
              <w:lang w:val="en-US"/>
            </w:rPr>
          </w:pPr>
          <w:r>
            <w:fldChar w:fldCharType="begin"/>
          </w:r>
          <w:r>
            <w:instrText xml:space="preserve"> HYPERLINK \l "_Toc115447418" </w:instrText>
          </w:r>
          <w:r>
            <w:fldChar w:fldCharType="separate"/>
          </w:r>
          <w:r>
            <w:rPr>
              <w:rStyle w:val="39"/>
              <w:rFonts w:ascii="Times New Roman" w:hAnsi="Times New Roman"/>
            </w:rPr>
            <w:t>Thông báo</w:t>
          </w:r>
          <w:r>
            <w:tab/>
          </w:r>
          <w:r>
            <w:fldChar w:fldCharType="begin"/>
          </w:r>
          <w:r>
            <w:instrText xml:space="preserve"> PAGEREF _Toc115447418 \h </w:instrText>
          </w:r>
          <w:r>
            <w:fldChar w:fldCharType="separate"/>
          </w:r>
          <w:r>
            <w:t>101</w:t>
          </w:r>
          <w:r>
            <w:fldChar w:fldCharType="end"/>
          </w:r>
          <w:r>
            <w:fldChar w:fldCharType="end"/>
          </w:r>
        </w:p>
        <w:p w14:paraId="0F7E4F5B">
          <w:pPr>
            <w:pStyle w:val="70"/>
            <w:rPr>
              <w:rFonts w:eastAsiaTheme="minorEastAsia"/>
              <w:i w:val="0"/>
              <w:sz w:val="22"/>
              <w:szCs w:val="22"/>
              <w:lang w:val="en-US"/>
            </w:rPr>
          </w:pPr>
          <w:r>
            <w:fldChar w:fldCharType="begin"/>
          </w:r>
          <w:r>
            <w:instrText xml:space="preserve"> HYPERLINK \l "_Toc115447419" </w:instrText>
          </w:r>
          <w:r>
            <w:fldChar w:fldCharType="separate"/>
          </w:r>
          <w:r>
            <w:rPr>
              <w:rStyle w:val="39"/>
              <w:rFonts w:ascii="Times New Roman" w:hAnsi="Times New Roman"/>
            </w:rPr>
            <w:t>Địa chỉ nơi làm việc không hợp lệ để mở thẻ. Vui lòng thử lại hoặc liên hệ tổng đài 1900 6036 để biết thêm chi tiết</w:t>
          </w:r>
          <w:r>
            <w:tab/>
          </w:r>
          <w:r>
            <w:fldChar w:fldCharType="begin"/>
          </w:r>
          <w:r>
            <w:instrText xml:space="preserve"> PAGEREF _Toc115447419 \h </w:instrText>
          </w:r>
          <w:r>
            <w:fldChar w:fldCharType="separate"/>
          </w:r>
          <w:r>
            <w:t>101</w:t>
          </w:r>
          <w:r>
            <w:fldChar w:fldCharType="end"/>
          </w:r>
          <w:r>
            <w:fldChar w:fldCharType="end"/>
          </w:r>
        </w:p>
        <w:p w14:paraId="7BB714EC">
          <w:pPr>
            <w:pStyle w:val="70"/>
            <w:rPr>
              <w:rFonts w:eastAsiaTheme="minorEastAsia"/>
              <w:i w:val="0"/>
              <w:sz w:val="22"/>
              <w:szCs w:val="22"/>
              <w:lang w:val="en-US"/>
            </w:rPr>
          </w:pPr>
          <w:r>
            <w:fldChar w:fldCharType="begin"/>
          </w:r>
          <w:r>
            <w:instrText xml:space="preserve"> HYPERLINK \l "_Toc115447420" </w:instrText>
          </w:r>
          <w:r>
            <w:fldChar w:fldCharType="separate"/>
          </w:r>
          <w:r>
            <w:rPr>
              <w:rStyle w:val="39"/>
              <w:rFonts w:ascii="Times New Roman" w:hAnsi="Times New Roman"/>
            </w:rPr>
            <w:t>Đóng: Khi nhán tắt pop up và giữ nguyên màn hình hiện tại</w:t>
          </w:r>
          <w:r>
            <w:tab/>
          </w:r>
          <w:r>
            <w:fldChar w:fldCharType="begin"/>
          </w:r>
          <w:r>
            <w:instrText xml:space="preserve"> PAGEREF _Toc115447420 \h </w:instrText>
          </w:r>
          <w:r>
            <w:fldChar w:fldCharType="separate"/>
          </w:r>
          <w:r>
            <w:t>101</w:t>
          </w:r>
          <w:r>
            <w:fldChar w:fldCharType="end"/>
          </w:r>
          <w:r>
            <w:fldChar w:fldCharType="end"/>
          </w:r>
        </w:p>
        <w:p w14:paraId="39AA8AC9">
          <w:pPr>
            <w:pStyle w:val="70"/>
            <w:rPr>
              <w:rFonts w:eastAsiaTheme="minorEastAsia"/>
              <w:i w:val="0"/>
              <w:sz w:val="22"/>
              <w:szCs w:val="22"/>
              <w:lang w:val="en-US"/>
            </w:rPr>
          </w:pPr>
          <w:r>
            <w:fldChar w:fldCharType="begin"/>
          </w:r>
          <w:r>
            <w:instrText xml:space="preserve"> HYPERLINK \l "_Toc115447421" </w:instrText>
          </w:r>
          <w:r>
            <w:fldChar w:fldCharType="separate"/>
          </w:r>
          <w:r>
            <w:rPr>
              <w:rStyle w:val="39"/>
              <w:rFonts w:ascii="Times New Roman" w:hAnsi="Times New Roman"/>
            </w:rPr>
            <w:t>7. KH có thẻ tín dụng</w:t>
          </w:r>
          <w:r>
            <w:tab/>
          </w:r>
          <w:r>
            <w:fldChar w:fldCharType="begin"/>
          </w:r>
          <w:r>
            <w:instrText xml:space="preserve"> PAGEREF _Toc115447421 \h </w:instrText>
          </w:r>
          <w:r>
            <w:fldChar w:fldCharType="separate"/>
          </w:r>
          <w:r>
            <w:t>101</w:t>
          </w:r>
          <w:r>
            <w:fldChar w:fldCharType="end"/>
          </w:r>
          <w:r>
            <w:fldChar w:fldCharType="end"/>
          </w:r>
        </w:p>
        <w:p w14:paraId="5E9B0DF8">
          <w:pPr>
            <w:pStyle w:val="70"/>
            <w:rPr>
              <w:rFonts w:eastAsiaTheme="minorEastAsia"/>
              <w:i w:val="0"/>
              <w:sz w:val="22"/>
              <w:szCs w:val="22"/>
              <w:lang w:val="en-US"/>
            </w:rPr>
          </w:pPr>
          <w:r>
            <w:fldChar w:fldCharType="begin"/>
          </w:r>
          <w:r>
            <w:instrText xml:space="preserve"> HYPERLINK \l "_Toc115447422" </w:instrText>
          </w:r>
          <w:r>
            <w:fldChar w:fldCharType="separate"/>
          </w:r>
          <w:r>
            <w:rPr>
              <w:rStyle w:val="39"/>
              <w:rFonts w:ascii="Times New Roman" w:hAnsi="Times New Roman"/>
            </w:rPr>
            <w:t>Thông báo</w:t>
          </w:r>
          <w:r>
            <w:tab/>
          </w:r>
          <w:r>
            <w:fldChar w:fldCharType="begin"/>
          </w:r>
          <w:r>
            <w:instrText xml:space="preserve"> PAGEREF _Toc115447422 \h </w:instrText>
          </w:r>
          <w:r>
            <w:fldChar w:fldCharType="separate"/>
          </w:r>
          <w:r>
            <w:t>101</w:t>
          </w:r>
          <w:r>
            <w:fldChar w:fldCharType="end"/>
          </w:r>
          <w:r>
            <w:fldChar w:fldCharType="end"/>
          </w:r>
        </w:p>
        <w:p w14:paraId="7D73D1D6">
          <w:pPr>
            <w:pStyle w:val="70"/>
            <w:rPr>
              <w:rFonts w:eastAsiaTheme="minorEastAsia"/>
              <w:i w:val="0"/>
              <w:sz w:val="22"/>
              <w:szCs w:val="22"/>
              <w:lang w:val="en-US"/>
            </w:rPr>
          </w:pPr>
          <w:r>
            <w:fldChar w:fldCharType="begin"/>
          </w:r>
          <w:r>
            <w:instrText xml:space="preserve"> HYPERLINK \l "_Toc115447423" </w:instrText>
          </w:r>
          <w:r>
            <w:fldChar w:fldCharType="separate"/>
          </w:r>
          <w:r>
            <w:rPr>
              <w:rStyle w:val="39"/>
              <w:rFonts w:ascii="Times New Roman" w:hAnsi="Times New Roman"/>
            </w:rPr>
            <w:t>Bạn đã có thẻ tín dụng. Vui lòng kiểm tra lại tại Quản lý thẻ</w:t>
          </w:r>
          <w:r>
            <w:tab/>
          </w:r>
          <w:r>
            <w:fldChar w:fldCharType="begin"/>
          </w:r>
          <w:r>
            <w:instrText xml:space="preserve"> PAGEREF _Toc115447423 \h </w:instrText>
          </w:r>
          <w:r>
            <w:fldChar w:fldCharType="separate"/>
          </w:r>
          <w:r>
            <w:t>101</w:t>
          </w:r>
          <w:r>
            <w:fldChar w:fldCharType="end"/>
          </w:r>
          <w:r>
            <w:fldChar w:fldCharType="end"/>
          </w:r>
        </w:p>
        <w:p w14:paraId="5F45EA6A">
          <w:pPr>
            <w:pStyle w:val="70"/>
            <w:rPr>
              <w:rFonts w:eastAsiaTheme="minorEastAsia"/>
              <w:i w:val="0"/>
              <w:sz w:val="22"/>
              <w:szCs w:val="22"/>
              <w:lang w:val="en-US"/>
            </w:rPr>
          </w:pPr>
          <w:r>
            <w:fldChar w:fldCharType="begin"/>
          </w:r>
          <w:r>
            <w:instrText xml:space="preserve"> HYPERLINK \l "_Toc115447424" </w:instrText>
          </w:r>
          <w:r>
            <w:fldChar w:fldCharType="separate"/>
          </w:r>
          <w:r>
            <w:rPr>
              <w:rStyle w:val="39"/>
              <w:rFonts w:ascii="Times New Roman" w:hAnsi="Times New Roman"/>
            </w:rPr>
            <w:t>Đóng: Khi nhán tắt pop up và giữ nguyên màn hình hiện tại</w:t>
          </w:r>
          <w:r>
            <w:tab/>
          </w:r>
          <w:r>
            <w:fldChar w:fldCharType="begin"/>
          </w:r>
          <w:r>
            <w:instrText xml:space="preserve"> PAGEREF _Toc115447424 \h </w:instrText>
          </w:r>
          <w:r>
            <w:fldChar w:fldCharType="separate"/>
          </w:r>
          <w:r>
            <w:t>101</w:t>
          </w:r>
          <w:r>
            <w:fldChar w:fldCharType="end"/>
          </w:r>
          <w:r>
            <w:fldChar w:fldCharType="end"/>
          </w:r>
        </w:p>
        <w:p w14:paraId="183EBF19">
          <w:pPr>
            <w:pStyle w:val="70"/>
            <w:rPr>
              <w:rFonts w:eastAsiaTheme="minorEastAsia"/>
              <w:i w:val="0"/>
              <w:sz w:val="22"/>
              <w:szCs w:val="22"/>
              <w:lang w:val="en-US"/>
            </w:rPr>
          </w:pPr>
          <w:r>
            <w:fldChar w:fldCharType="begin"/>
          </w:r>
          <w:r>
            <w:instrText xml:space="preserve"> HYPERLINK \l "_Toc115447425" </w:instrText>
          </w:r>
          <w:r>
            <w:fldChar w:fldCharType="separate"/>
          </w:r>
          <w:r>
            <w:rPr>
              <w:rStyle w:val="39"/>
              <w:rFonts w:ascii="Times New Roman" w:hAnsi="Times New Roman"/>
            </w:rPr>
            <w:t>8. KH thuộc blacklist của AML./ VMS</w:t>
          </w:r>
          <w:r>
            <w:tab/>
          </w:r>
          <w:r>
            <w:fldChar w:fldCharType="begin"/>
          </w:r>
          <w:r>
            <w:instrText xml:space="preserve"> PAGEREF _Toc115447425 \h </w:instrText>
          </w:r>
          <w:r>
            <w:fldChar w:fldCharType="separate"/>
          </w:r>
          <w:r>
            <w:t>101</w:t>
          </w:r>
          <w:r>
            <w:fldChar w:fldCharType="end"/>
          </w:r>
          <w:r>
            <w:fldChar w:fldCharType="end"/>
          </w:r>
        </w:p>
        <w:p w14:paraId="3A35ECB6">
          <w:pPr>
            <w:pStyle w:val="70"/>
            <w:rPr>
              <w:rFonts w:eastAsiaTheme="minorEastAsia"/>
              <w:i w:val="0"/>
              <w:sz w:val="22"/>
              <w:szCs w:val="22"/>
              <w:lang w:val="en-US"/>
            </w:rPr>
          </w:pPr>
          <w:r>
            <w:fldChar w:fldCharType="begin"/>
          </w:r>
          <w:r>
            <w:instrText xml:space="preserve"> HYPERLINK \l "_Toc115447426" </w:instrText>
          </w:r>
          <w:r>
            <w:fldChar w:fldCharType="separate"/>
          </w:r>
          <w:r>
            <w:rPr>
              <w:rStyle w:val="39"/>
              <w:rFonts w:ascii="Times New Roman" w:hAnsi="Times New Roman"/>
            </w:rPr>
            <w:t>Thông báo</w:t>
          </w:r>
          <w:r>
            <w:tab/>
          </w:r>
          <w:r>
            <w:fldChar w:fldCharType="begin"/>
          </w:r>
          <w:r>
            <w:instrText xml:space="preserve"> PAGEREF _Toc115447426 \h </w:instrText>
          </w:r>
          <w:r>
            <w:fldChar w:fldCharType="separate"/>
          </w:r>
          <w:r>
            <w:t>101</w:t>
          </w:r>
          <w:r>
            <w:fldChar w:fldCharType="end"/>
          </w:r>
          <w:r>
            <w:fldChar w:fldCharType="end"/>
          </w:r>
        </w:p>
        <w:p w14:paraId="41C6D8A9">
          <w:pPr>
            <w:pStyle w:val="70"/>
            <w:rPr>
              <w:rFonts w:eastAsiaTheme="minorEastAsia"/>
              <w:i w:val="0"/>
              <w:sz w:val="22"/>
              <w:szCs w:val="22"/>
              <w:lang w:val="en-US"/>
            </w:rPr>
          </w:pPr>
          <w:r>
            <w:fldChar w:fldCharType="begin"/>
          </w:r>
          <w:r>
            <w:instrText xml:space="preserve"> HYPERLINK \l "_Toc115447427" </w:instrText>
          </w:r>
          <w:r>
            <w:fldChar w:fldCharType="separate"/>
          </w:r>
          <w:r>
            <w:rPr>
              <w:rStyle w:val="39"/>
              <w:rFonts w:ascii="Times New Roman" w:hAnsi="Times New Roman"/>
            </w:rPr>
            <w:t>Tài khoản của bạn thuộc diện nghi vấn gian lận. Vui lòng tới quầy giao dịch hoặc liên hệ tổng đài 1900 6036 để biết thêm chi tiết</w:t>
          </w:r>
          <w:r>
            <w:tab/>
          </w:r>
          <w:r>
            <w:fldChar w:fldCharType="begin"/>
          </w:r>
          <w:r>
            <w:instrText xml:space="preserve"> PAGEREF _Toc115447427 \h </w:instrText>
          </w:r>
          <w:r>
            <w:fldChar w:fldCharType="separate"/>
          </w:r>
          <w:r>
            <w:t>101</w:t>
          </w:r>
          <w:r>
            <w:fldChar w:fldCharType="end"/>
          </w:r>
          <w:r>
            <w:fldChar w:fldCharType="end"/>
          </w:r>
        </w:p>
        <w:p w14:paraId="04729D5F">
          <w:pPr>
            <w:pStyle w:val="70"/>
            <w:rPr>
              <w:rFonts w:eastAsiaTheme="minorEastAsia"/>
              <w:i w:val="0"/>
              <w:sz w:val="22"/>
              <w:szCs w:val="22"/>
              <w:lang w:val="en-US"/>
            </w:rPr>
          </w:pPr>
          <w:r>
            <w:fldChar w:fldCharType="begin"/>
          </w:r>
          <w:r>
            <w:instrText xml:space="preserve"> HYPERLINK \l "_Toc115447428" </w:instrText>
          </w:r>
          <w:r>
            <w:fldChar w:fldCharType="separate"/>
          </w:r>
          <w:r>
            <w:rPr>
              <w:rStyle w:val="39"/>
              <w:rFonts w:ascii="Times New Roman" w:hAnsi="Times New Roman"/>
            </w:rPr>
            <w:t>Đóng: Khi nhán tắt pop up và giữ nguyên màn hình hiện tại</w:t>
          </w:r>
          <w:r>
            <w:tab/>
          </w:r>
          <w:r>
            <w:fldChar w:fldCharType="begin"/>
          </w:r>
          <w:r>
            <w:instrText xml:space="preserve"> PAGEREF _Toc115447428 \h </w:instrText>
          </w:r>
          <w:r>
            <w:fldChar w:fldCharType="separate"/>
          </w:r>
          <w:r>
            <w:t>101</w:t>
          </w:r>
          <w:r>
            <w:fldChar w:fldCharType="end"/>
          </w:r>
          <w:r>
            <w:fldChar w:fldCharType="end"/>
          </w:r>
        </w:p>
        <w:p w14:paraId="3C0BEE0C">
          <w:pPr>
            <w:pStyle w:val="70"/>
            <w:rPr>
              <w:rFonts w:eastAsiaTheme="minorEastAsia"/>
              <w:i w:val="0"/>
              <w:sz w:val="22"/>
              <w:szCs w:val="22"/>
              <w:lang w:val="en-US"/>
            </w:rPr>
          </w:pPr>
          <w:r>
            <w:fldChar w:fldCharType="begin"/>
          </w:r>
          <w:r>
            <w:instrText xml:space="preserve"> HYPERLINK \l "_Toc115447429" </w:instrText>
          </w:r>
          <w:r>
            <w:fldChar w:fldCharType="separate"/>
          </w:r>
          <w:r>
            <w:rPr>
              <w:rStyle w:val="39"/>
              <w:rFonts w:ascii="Times New Roman" w:hAnsi="Times New Roman"/>
            </w:rPr>
            <w:t>9. KH không có TKTT hợp lệ</w:t>
          </w:r>
          <w:r>
            <w:tab/>
          </w:r>
          <w:r>
            <w:fldChar w:fldCharType="begin"/>
          </w:r>
          <w:r>
            <w:instrText xml:space="preserve"> PAGEREF _Toc115447429 \h </w:instrText>
          </w:r>
          <w:r>
            <w:fldChar w:fldCharType="separate"/>
          </w:r>
          <w:r>
            <w:t>101</w:t>
          </w:r>
          <w:r>
            <w:fldChar w:fldCharType="end"/>
          </w:r>
          <w:r>
            <w:fldChar w:fldCharType="end"/>
          </w:r>
        </w:p>
        <w:p w14:paraId="30B82677">
          <w:pPr>
            <w:pStyle w:val="70"/>
            <w:rPr>
              <w:rFonts w:eastAsiaTheme="minorEastAsia"/>
              <w:i w:val="0"/>
              <w:sz w:val="22"/>
              <w:szCs w:val="22"/>
              <w:lang w:val="en-US"/>
            </w:rPr>
          </w:pPr>
          <w:r>
            <w:fldChar w:fldCharType="begin"/>
          </w:r>
          <w:r>
            <w:instrText xml:space="preserve"> HYPERLINK \l "_Toc115447430" </w:instrText>
          </w:r>
          <w:r>
            <w:fldChar w:fldCharType="separate"/>
          </w:r>
          <w:r>
            <w:rPr>
              <w:rStyle w:val="39"/>
              <w:rFonts w:ascii="Times New Roman" w:hAnsi="Times New Roman"/>
            </w:rPr>
            <w:t>Thông báo</w:t>
          </w:r>
          <w:r>
            <w:tab/>
          </w:r>
          <w:r>
            <w:fldChar w:fldCharType="begin"/>
          </w:r>
          <w:r>
            <w:instrText xml:space="preserve"> PAGEREF _Toc115447430 \h </w:instrText>
          </w:r>
          <w:r>
            <w:fldChar w:fldCharType="separate"/>
          </w:r>
          <w:r>
            <w:t>101</w:t>
          </w:r>
          <w:r>
            <w:fldChar w:fldCharType="end"/>
          </w:r>
          <w:r>
            <w:fldChar w:fldCharType="end"/>
          </w:r>
        </w:p>
        <w:p w14:paraId="23A8707C">
          <w:pPr>
            <w:pStyle w:val="70"/>
            <w:rPr>
              <w:rFonts w:eastAsiaTheme="minorEastAsia"/>
              <w:i w:val="0"/>
              <w:sz w:val="22"/>
              <w:szCs w:val="22"/>
              <w:lang w:val="en-US"/>
            </w:rPr>
          </w:pPr>
          <w:r>
            <w:fldChar w:fldCharType="begin"/>
          </w:r>
          <w:r>
            <w:instrText xml:space="preserve"> HYPERLINK \l "_Toc115447431" </w:instrText>
          </w:r>
          <w:r>
            <w:fldChar w:fldCharType="separate"/>
          </w:r>
          <w:r>
            <w:rPr>
              <w:rStyle w:val="39"/>
              <w:rFonts w:ascii="Times New Roman" w:hAnsi="Times New Roman"/>
            </w:rPr>
            <w:t>Bạn không có tài khoản thanh toán hợp lệ để mở thẻ. Vui lòng kiểm tra lại hoặc liên hệ hotline để được hỗ trợ</w:t>
          </w:r>
          <w:r>
            <w:tab/>
          </w:r>
          <w:r>
            <w:fldChar w:fldCharType="begin"/>
          </w:r>
          <w:r>
            <w:instrText xml:space="preserve"> PAGEREF _Toc115447431 \h </w:instrText>
          </w:r>
          <w:r>
            <w:fldChar w:fldCharType="separate"/>
          </w:r>
          <w:r>
            <w:t>101</w:t>
          </w:r>
          <w:r>
            <w:fldChar w:fldCharType="end"/>
          </w:r>
          <w:r>
            <w:fldChar w:fldCharType="end"/>
          </w:r>
        </w:p>
        <w:p w14:paraId="0FF002F1">
          <w:pPr>
            <w:pStyle w:val="70"/>
            <w:rPr>
              <w:rFonts w:eastAsiaTheme="minorEastAsia"/>
              <w:i w:val="0"/>
              <w:sz w:val="22"/>
              <w:szCs w:val="22"/>
              <w:lang w:val="en-US"/>
            </w:rPr>
          </w:pPr>
          <w:r>
            <w:fldChar w:fldCharType="begin"/>
          </w:r>
          <w:r>
            <w:instrText xml:space="preserve"> HYPERLINK \l "_Toc115447432" </w:instrText>
          </w:r>
          <w:r>
            <w:fldChar w:fldCharType="separate"/>
          </w:r>
          <w:r>
            <w:rPr>
              <w:rStyle w:val="39"/>
              <w:rFonts w:ascii="Times New Roman" w:hAnsi="Times New Roman"/>
            </w:rPr>
            <w:t>Đóng: Khi nhán tắt pop up và giữ nguyên màn hình hiện tại</w:t>
          </w:r>
          <w:r>
            <w:tab/>
          </w:r>
          <w:r>
            <w:fldChar w:fldCharType="begin"/>
          </w:r>
          <w:r>
            <w:instrText xml:space="preserve"> PAGEREF _Toc115447432 \h </w:instrText>
          </w:r>
          <w:r>
            <w:fldChar w:fldCharType="separate"/>
          </w:r>
          <w:r>
            <w:t>101</w:t>
          </w:r>
          <w:r>
            <w:fldChar w:fldCharType="end"/>
          </w:r>
          <w:r>
            <w:fldChar w:fldCharType="end"/>
          </w:r>
        </w:p>
        <w:p w14:paraId="05AD8C61">
          <w:pPr>
            <w:pStyle w:val="70"/>
            <w:rPr>
              <w:rFonts w:eastAsiaTheme="minorEastAsia"/>
              <w:i w:val="0"/>
              <w:sz w:val="22"/>
              <w:szCs w:val="22"/>
              <w:lang w:val="en-US"/>
            </w:rPr>
          </w:pPr>
          <w:r>
            <w:fldChar w:fldCharType="begin"/>
          </w:r>
          <w:r>
            <w:instrText xml:space="preserve"> HYPERLINK \l "_Toc115447433" </w:instrText>
          </w:r>
          <w:r>
            <w:fldChar w:fldCharType="separate"/>
          </w:r>
          <w:r>
            <w:rPr>
              <w:rStyle w:val="39"/>
              <w:rFonts w:ascii="Times New Roman" w:hAnsi="Times New Roman"/>
              <w:b/>
              <w:lang w:val="en-US"/>
            </w:rPr>
            <w:t>4.5.</w:t>
          </w:r>
          <w:r>
            <w:rPr>
              <w:rFonts w:eastAsiaTheme="minorEastAsia"/>
              <w:i w:val="0"/>
              <w:sz w:val="22"/>
              <w:szCs w:val="22"/>
              <w:lang w:val="en-US"/>
            </w:rPr>
            <w:tab/>
          </w:r>
          <w:r>
            <w:rPr>
              <w:rStyle w:val="39"/>
              <w:rFonts w:ascii="Times New Roman" w:hAnsi="Times New Roman"/>
              <w:b/>
              <w:lang w:val="en-US"/>
            </w:rPr>
            <w:t>Biểu phí</w:t>
          </w:r>
          <w:r>
            <w:tab/>
          </w:r>
          <w:r>
            <w:fldChar w:fldCharType="begin"/>
          </w:r>
          <w:r>
            <w:instrText xml:space="preserve"> PAGEREF _Toc115447433 \h </w:instrText>
          </w:r>
          <w:r>
            <w:fldChar w:fldCharType="separate"/>
          </w:r>
          <w:r>
            <w:t>101</w:t>
          </w:r>
          <w:r>
            <w:fldChar w:fldCharType="end"/>
          </w:r>
          <w:r>
            <w:fldChar w:fldCharType="end"/>
          </w:r>
        </w:p>
        <w:p w14:paraId="6DEF1AE2">
          <w:pPr>
            <w:pStyle w:val="70"/>
            <w:rPr>
              <w:rFonts w:eastAsiaTheme="minorEastAsia"/>
              <w:i w:val="0"/>
              <w:sz w:val="22"/>
              <w:szCs w:val="22"/>
              <w:lang w:val="en-US"/>
            </w:rPr>
          </w:pPr>
          <w:r>
            <w:fldChar w:fldCharType="begin"/>
          </w:r>
          <w:r>
            <w:instrText xml:space="preserve"> HYPERLINK \l "_Toc115447434" </w:instrText>
          </w:r>
          <w:r>
            <w:fldChar w:fldCharType="separate"/>
          </w:r>
          <w:r>
            <w:rPr>
              <w:rStyle w:val="39"/>
              <w:rFonts w:ascii="Times New Roman" w:hAnsi="Times New Roman"/>
              <w:b/>
              <w:lang w:val="en-US"/>
            </w:rPr>
            <w:t>4.6.</w:t>
          </w:r>
          <w:r>
            <w:rPr>
              <w:rFonts w:eastAsiaTheme="minorEastAsia"/>
              <w:i w:val="0"/>
              <w:sz w:val="22"/>
              <w:szCs w:val="22"/>
              <w:lang w:val="en-US"/>
            </w:rPr>
            <w:tab/>
          </w:r>
          <w:r>
            <w:rPr>
              <w:rStyle w:val="39"/>
              <w:rFonts w:ascii="Times New Roman" w:hAnsi="Times New Roman"/>
              <w:b/>
              <w:lang w:val="en-US"/>
            </w:rPr>
            <w:t>Điều khoản &amp; Chính sách</w:t>
          </w:r>
          <w:r>
            <w:tab/>
          </w:r>
          <w:r>
            <w:fldChar w:fldCharType="begin"/>
          </w:r>
          <w:r>
            <w:instrText xml:space="preserve"> PAGEREF _Toc115447434 \h </w:instrText>
          </w:r>
          <w:r>
            <w:fldChar w:fldCharType="separate"/>
          </w:r>
          <w:r>
            <w:t>102</w:t>
          </w:r>
          <w:r>
            <w:fldChar w:fldCharType="end"/>
          </w:r>
          <w:r>
            <w:fldChar w:fldCharType="end"/>
          </w:r>
        </w:p>
        <w:p w14:paraId="08E75268">
          <w:pPr>
            <w:pStyle w:val="70"/>
            <w:rPr>
              <w:rFonts w:eastAsiaTheme="minorEastAsia"/>
              <w:i w:val="0"/>
              <w:sz w:val="22"/>
              <w:szCs w:val="22"/>
              <w:lang w:val="en-US"/>
            </w:rPr>
          </w:pPr>
          <w:r>
            <w:fldChar w:fldCharType="begin"/>
          </w:r>
          <w:r>
            <w:instrText xml:space="preserve"> HYPERLINK \l "_Toc115447435" </w:instrText>
          </w:r>
          <w:r>
            <w:fldChar w:fldCharType="separate"/>
          </w:r>
          <w:r>
            <w:rPr>
              <w:rStyle w:val="39"/>
              <w:rFonts w:ascii="Times New Roman" w:hAnsi="Times New Roman"/>
              <w:b/>
              <w:lang w:val="en-US"/>
            </w:rPr>
            <w:t>4.7.</w:t>
          </w:r>
          <w:r>
            <w:rPr>
              <w:rFonts w:eastAsiaTheme="minorEastAsia"/>
              <w:i w:val="0"/>
              <w:sz w:val="22"/>
              <w:szCs w:val="22"/>
              <w:lang w:val="en-US"/>
            </w:rPr>
            <w:tab/>
          </w:r>
          <w:r>
            <w:rPr>
              <w:rStyle w:val="39"/>
              <w:rFonts w:ascii="Times New Roman" w:hAnsi="Times New Roman"/>
              <w:b/>
              <w:lang w:val="en-US"/>
            </w:rPr>
            <w:t>Hợp đồng điện tử</w:t>
          </w:r>
          <w:r>
            <w:tab/>
          </w:r>
          <w:r>
            <w:fldChar w:fldCharType="begin"/>
          </w:r>
          <w:r>
            <w:instrText xml:space="preserve"> PAGEREF _Toc115447435 \h </w:instrText>
          </w:r>
          <w:r>
            <w:fldChar w:fldCharType="separate"/>
          </w:r>
          <w:r>
            <w:t>103</w:t>
          </w:r>
          <w:r>
            <w:fldChar w:fldCharType="end"/>
          </w:r>
          <w:r>
            <w:fldChar w:fldCharType="end"/>
          </w:r>
        </w:p>
        <w:p w14:paraId="2D510E77">
          <w:pPr>
            <w:pStyle w:val="70"/>
            <w:rPr>
              <w:rFonts w:eastAsiaTheme="minorEastAsia"/>
              <w:i w:val="0"/>
              <w:sz w:val="22"/>
              <w:szCs w:val="22"/>
              <w:lang w:val="en-US"/>
            </w:rPr>
          </w:pPr>
          <w:r>
            <w:fldChar w:fldCharType="begin"/>
          </w:r>
          <w:r>
            <w:instrText xml:space="preserve"> HYPERLINK \l "_Toc115447436" </w:instrText>
          </w:r>
          <w:r>
            <w:fldChar w:fldCharType="separate"/>
          </w:r>
          <w:r>
            <w:rPr>
              <w:rStyle w:val="39"/>
              <w:rFonts w:ascii="Times New Roman" w:hAnsi="Times New Roman"/>
              <w:b/>
              <w:lang w:val="en-US"/>
            </w:rPr>
            <w:t>4.8.</w:t>
          </w:r>
          <w:r>
            <w:rPr>
              <w:rFonts w:eastAsiaTheme="minorEastAsia"/>
              <w:i w:val="0"/>
              <w:sz w:val="22"/>
              <w:szCs w:val="22"/>
              <w:lang w:val="en-US"/>
            </w:rPr>
            <w:tab/>
          </w:r>
          <w:r>
            <w:rPr>
              <w:rStyle w:val="39"/>
              <w:rFonts w:ascii="Times New Roman" w:hAnsi="Times New Roman"/>
              <w:b/>
              <w:lang w:val="en-US"/>
            </w:rPr>
            <w:t>Branch code</w:t>
          </w:r>
          <w:r>
            <w:tab/>
          </w:r>
          <w:r>
            <w:fldChar w:fldCharType="begin"/>
          </w:r>
          <w:r>
            <w:instrText xml:space="preserve"> PAGEREF _Toc115447436 \h </w:instrText>
          </w:r>
          <w:r>
            <w:fldChar w:fldCharType="separate"/>
          </w:r>
          <w:r>
            <w:t>103</w:t>
          </w:r>
          <w:r>
            <w:fldChar w:fldCharType="end"/>
          </w:r>
          <w:r>
            <w:fldChar w:fldCharType="end"/>
          </w:r>
        </w:p>
        <w:p w14:paraId="19A4A4EE">
          <w:pPr>
            <w:pStyle w:val="70"/>
            <w:rPr>
              <w:rFonts w:eastAsiaTheme="minorEastAsia"/>
              <w:i w:val="0"/>
              <w:sz w:val="22"/>
              <w:szCs w:val="22"/>
              <w:lang w:val="en-US"/>
            </w:rPr>
          </w:pPr>
          <w:r>
            <w:fldChar w:fldCharType="begin"/>
          </w:r>
          <w:r>
            <w:instrText xml:space="preserve"> HYPERLINK \l "_Toc115447437" </w:instrText>
          </w:r>
          <w:r>
            <w:fldChar w:fldCharType="separate"/>
          </w:r>
          <w:r>
            <w:rPr>
              <w:rStyle w:val="39"/>
              <w:rFonts w:ascii="Times New Roman" w:hAnsi="Times New Roman"/>
              <w:b/>
              <w:lang w:val="en-US"/>
            </w:rPr>
            <w:t>4.9.</w:t>
          </w:r>
          <w:r>
            <w:rPr>
              <w:rFonts w:eastAsiaTheme="minorEastAsia"/>
              <w:i w:val="0"/>
              <w:sz w:val="22"/>
              <w:szCs w:val="22"/>
              <w:lang w:val="en-US"/>
            </w:rPr>
            <w:tab/>
          </w:r>
          <w:r>
            <w:rPr>
              <w:rStyle w:val="39"/>
              <w:rFonts w:ascii="Times New Roman" w:hAnsi="Times New Roman"/>
              <w:b/>
              <w:lang w:val="en-US"/>
            </w:rPr>
            <w:t>Rule chấm điểm scoring</w:t>
          </w:r>
          <w:r>
            <w:tab/>
          </w:r>
          <w:r>
            <w:fldChar w:fldCharType="begin"/>
          </w:r>
          <w:r>
            <w:instrText xml:space="preserve"> PAGEREF _Toc115447437 \h </w:instrText>
          </w:r>
          <w:r>
            <w:fldChar w:fldCharType="separate"/>
          </w:r>
          <w:r>
            <w:t>103</w:t>
          </w:r>
          <w:r>
            <w:fldChar w:fldCharType="end"/>
          </w:r>
          <w:r>
            <w:fldChar w:fldCharType="end"/>
          </w:r>
        </w:p>
        <w:p w14:paraId="5C57ECB1">
          <w:pPr>
            <w:pStyle w:val="70"/>
            <w:rPr>
              <w:rFonts w:eastAsiaTheme="minorEastAsia"/>
              <w:i w:val="0"/>
              <w:sz w:val="22"/>
              <w:szCs w:val="22"/>
              <w:lang w:val="en-US"/>
            </w:rPr>
          </w:pPr>
          <w:r>
            <w:fldChar w:fldCharType="begin"/>
          </w:r>
          <w:r>
            <w:instrText xml:space="preserve"> HYPERLINK \l "_Toc115447438" </w:instrText>
          </w:r>
          <w:r>
            <w:fldChar w:fldCharType="separate"/>
          </w:r>
          <w:r>
            <w:rPr>
              <w:rStyle w:val="39"/>
              <w:rFonts w:ascii="Times New Roman" w:hAnsi="Times New Roman"/>
              <w:b/>
              <w:lang w:val="en-US"/>
            </w:rPr>
            <w:t>4.10.</w:t>
          </w:r>
          <w:r>
            <w:rPr>
              <w:rFonts w:eastAsiaTheme="minorEastAsia"/>
              <w:i w:val="0"/>
              <w:sz w:val="22"/>
              <w:szCs w:val="22"/>
              <w:lang w:val="en-US"/>
            </w:rPr>
            <w:tab/>
          </w:r>
          <w:r>
            <w:rPr>
              <w:rStyle w:val="39"/>
              <w:rFonts w:ascii="Times New Roman" w:hAnsi="Times New Roman"/>
              <w:b/>
              <w:lang w:val="en-US"/>
            </w:rPr>
            <w:t>Tài liệu kết nối kỹ thuật</w:t>
          </w:r>
          <w:r>
            <w:tab/>
          </w:r>
          <w:r>
            <w:fldChar w:fldCharType="begin"/>
          </w:r>
          <w:r>
            <w:instrText xml:space="preserve"> PAGEREF _Toc115447438 \h </w:instrText>
          </w:r>
          <w:r>
            <w:fldChar w:fldCharType="separate"/>
          </w:r>
          <w:r>
            <w:t>103</w:t>
          </w:r>
          <w:r>
            <w:fldChar w:fldCharType="end"/>
          </w:r>
          <w:r>
            <w:fldChar w:fldCharType="end"/>
          </w:r>
        </w:p>
        <w:p w14:paraId="34201EEA">
          <w:pPr>
            <w:pStyle w:val="70"/>
            <w:rPr>
              <w:rFonts w:eastAsiaTheme="minorEastAsia"/>
              <w:i w:val="0"/>
              <w:sz w:val="22"/>
              <w:szCs w:val="22"/>
              <w:lang w:val="en-US"/>
            </w:rPr>
          </w:pPr>
          <w:r>
            <w:fldChar w:fldCharType="begin"/>
          </w:r>
          <w:r>
            <w:instrText xml:space="preserve"> HYPERLINK \l "_Toc115447439" </w:instrText>
          </w:r>
          <w:r>
            <w:fldChar w:fldCharType="separate"/>
          </w:r>
          <w:r>
            <w:rPr>
              <w:rStyle w:val="39"/>
              <w:rFonts w:ascii="Times New Roman" w:hAnsi="Times New Roman"/>
              <w:b/>
              <w:lang w:val="en-US"/>
            </w:rPr>
            <w:t>4.11.</w:t>
          </w:r>
          <w:r>
            <w:rPr>
              <w:rFonts w:eastAsiaTheme="minorEastAsia"/>
              <w:i w:val="0"/>
              <w:sz w:val="22"/>
              <w:szCs w:val="22"/>
              <w:lang w:val="en-US"/>
            </w:rPr>
            <w:tab/>
          </w:r>
          <w:r>
            <w:rPr>
              <w:rStyle w:val="39"/>
              <w:rFonts w:ascii="Times New Roman" w:hAnsi="Times New Roman"/>
              <w:b/>
              <w:lang w:val="en-US"/>
            </w:rPr>
            <w:t>Tài liệu quản lý thẻ</w:t>
          </w:r>
          <w:r>
            <w:tab/>
          </w:r>
          <w:r>
            <w:fldChar w:fldCharType="begin"/>
          </w:r>
          <w:r>
            <w:instrText xml:space="preserve"> PAGEREF _Toc115447439 \h </w:instrText>
          </w:r>
          <w:r>
            <w:fldChar w:fldCharType="separate"/>
          </w:r>
          <w:r>
            <w:t>105</w:t>
          </w:r>
          <w:r>
            <w:fldChar w:fldCharType="end"/>
          </w:r>
          <w:r>
            <w:fldChar w:fldCharType="end"/>
          </w:r>
        </w:p>
        <w:p w14:paraId="4F4EBDF7">
          <w:pPr>
            <w:pStyle w:val="70"/>
            <w:rPr>
              <w:rFonts w:eastAsiaTheme="minorEastAsia"/>
              <w:i w:val="0"/>
              <w:sz w:val="22"/>
              <w:szCs w:val="22"/>
              <w:lang w:val="en-US"/>
            </w:rPr>
          </w:pPr>
          <w:r>
            <w:fldChar w:fldCharType="begin"/>
          </w:r>
          <w:r>
            <w:instrText xml:space="preserve"> HYPERLINK \l "_Toc115447440" </w:instrText>
          </w:r>
          <w:r>
            <w:fldChar w:fldCharType="separate"/>
          </w:r>
          <w:r>
            <w:rPr>
              <w:rStyle w:val="39"/>
              <w:rFonts w:ascii="Times New Roman" w:hAnsi="Times New Roman"/>
              <w:b/>
              <w:lang w:val="en-US"/>
            </w:rPr>
            <w:t>4.12.</w:t>
          </w:r>
          <w:r>
            <w:rPr>
              <w:rFonts w:eastAsiaTheme="minorEastAsia"/>
              <w:i w:val="0"/>
              <w:sz w:val="22"/>
              <w:szCs w:val="22"/>
              <w:lang w:val="en-US"/>
            </w:rPr>
            <w:tab/>
          </w:r>
          <w:r>
            <w:rPr>
              <w:rStyle w:val="39"/>
              <w:rFonts w:ascii="Times New Roman" w:hAnsi="Times New Roman"/>
              <w:b/>
              <w:lang w:val="en-US"/>
            </w:rPr>
            <w:t>File Validate – Error Message – Đánh giá ảnh hưởng – Mapping CRM</w:t>
          </w:r>
          <w:r>
            <w:tab/>
          </w:r>
          <w:r>
            <w:fldChar w:fldCharType="begin"/>
          </w:r>
          <w:r>
            <w:instrText xml:space="preserve"> PAGEREF _Toc115447440 \h </w:instrText>
          </w:r>
          <w:r>
            <w:fldChar w:fldCharType="separate"/>
          </w:r>
          <w:r>
            <w:t>105</w:t>
          </w:r>
          <w:r>
            <w:fldChar w:fldCharType="end"/>
          </w:r>
          <w:r>
            <w:fldChar w:fldCharType="end"/>
          </w:r>
        </w:p>
        <w:p w14:paraId="1ADA8719">
          <w:pPr>
            <w:pStyle w:val="70"/>
            <w:rPr>
              <w:rFonts w:eastAsiaTheme="minorEastAsia"/>
              <w:i w:val="0"/>
              <w:sz w:val="22"/>
              <w:szCs w:val="22"/>
              <w:lang w:val="en-US"/>
            </w:rPr>
          </w:pPr>
          <w:r>
            <w:fldChar w:fldCharType="begin"/>
          </w:r>
          <w:r>
            <w:instrText xml:space="preserve"> HYPERLINK \l "_Toc115447441" </w:instrText>
          </w:r>
          <w:r>
            <w:fldChar w:fldCharType="separate"/>
          </w:r>
          <w:r>
            <w:rPr>
              <w:rStyle w:val="39"/>
              <w:rFonts w:ascii="Times New Roman" w:hAnsi="Times New Roman"/>
              <w:b/>
              <w:lang w:val="en-US"/>
            </w:rPr>
            <w:t>4.13.</w:t>
          </w:r>
          <w:r>
            <w:rPr>
              <w:rFonts w:eastAsiaTheme="minorEastAsia"/>
              <w:i w:val="0"/>
              <w:sz w:val="22"/>
              <w:szCs w:val="22"/>
              <w:lang w:val="en-US"/>
            </w:rPr>
            <w:tab/>
          </w:r>
          <w:r>
            <w:rPr>
              <w:rStyle w:val="39"/>
              <w:rFonts w:ascii="Times New Roman" w:hAnsi="Times New Roman"/>
              <w:b/>
              <w:lang w:val="en-US"/>
            </w:rPr>
            <w:t>Bảng ProductID</w:t>
          </w:r>
          <w:r>
            <w:tab/>
          </w:r>
          <w:r>
            <w:fldChar w:fldCharType="begin"/>
          </w:r>
          <w:r>
            <w:instrText xml:space="preserve"> PAGEREF _Toc115447441 \h </w:instrText>
          </w:r>
          <w:r>
            <w:fldChar w:fldCharType="separate"/>
          </w:r>
          <w:r>
            <w:t>105</w:t>
          </w:r>
          <w:r>
            <w:fldChar w:fldCharType="end"/>
          </w:r>
          <w:r>
            <w:fldChar w:fldCharType="end"/>
          </w:r>
        </w:p>
        <w:p w14:paraId="4C7D7FCE">
          <w:pPr>
            <w:pStyle w:val="70"/>
            <w:rPr>
              <w:rFonts w:eastAsiaTheme="minorEastAsia"/>
              <w:i w:val="0"/>
              <w:sz w:val="22"/>
              <w:szCs w:val="22"/>
              <w:lang w:val="en-US"/>
            </w:rPr>
          </w:pPr>
          <w:r>
            <w:fldChar w:fldCharType="begin"/>
          </w:r>
          <w:r>
            <w:instrText xml:space="preserve"> HYPERLINK \l "_Toc115447442" </w:instrText>
          </w:r>
          <w:r>
            <w:fldChar w:fldCharType="separate"/>
          </w:r>
          <w:r>
            <w:rPr>
              <w:rStyle w:val="39"/>
              <w:rFonts w:ascii="Times New Roman" w:hAnsi="Times New Roman"/>
              <w:b/>
              <w:lang w:val="en-US"/>
            </w:rPr>
            <w:t>4.14.</w:t>
          </w:r>
          <w:r>
            <w:rPr>
              <w:rFonts w:eastAsiaTheme="minorEastAsia"/>
              <w:i w:val="0"/>
              <w:sz w:val="22"/>
              <w:szCs w:val="22"/>
              <w:lang w:val="en-US"/>
            </w:rPr>
            <w:tab/>
          </w:r>
          <w:r>
            <w:rPr>
              <w:rStyle w:val="39"/>
              <w:rFonts w:ascii="Times New Roman" w:hAnsi="Times New Roman"/>
              <w:b/>
              <w:lang w:val="en-US"/>
            </w:rPr>
            <w:t>Deeplink tính năng</w:t>
          </w:r>
          <w:r>
            <w:tab/>
          </w:r>
          <w:r>
            <w:fldChar w:fldCharType="begin"/>
          </w:r>
          <w:r>
            <w:instrText xml:space="preserve"> PAGEREF _Toc115447442 \h </w:instrText>
          </w:r>
          <w:r>
            <w:fldChar w:fldCharType="separate"/>
          </w:r>
          <w:r>
            <w:t>106</w:t>
          </w:r>
          <w:r>
            <w:fldChar w:fldCharType="end"/>
          </w:r>
          <w:r>
            <w:fldChar w:fldCharType="end"/>
          </w:r>
        </w:p>
        <w:p w14:paraId="059CE4BF">
          <w:pPr>
            <w:rPr>
              <w:rFonts w:ascii="Times New Roman" w:hAnsi="Times New Roman"/>
              <w:sz w:val="24"/>
              <w:szCs w:val="24"/>
            </w:rPr>
          </w:pPr>
          <w:r>
            <w:rPr>
              <w:rFonts w:ascii="Times New Roman" w:hAnsi="Times New Roman"/>
              <w:b/>
              <w:bCs/>
              <w:sz w:val="24"/>
              <w:szCs w:val="24"/>
            </w:rPr>
            <w:fldChar w:fldCharType="end"/>
          </w:r>
        </w:p>
      </w:sdtContent>
    </w:sdt>
    <w:p w14:paraId="6F001DDE">
      <w:pPr>
        <w:pStyle w:val="682"/>
        <w:tabs>
          <w:tab w:val="left" w:pos="9090"/>
        </w:tabs>
        <w:spacing w:before="120" w:after="120" w:line="360" w:lineRule="auto"/>
        <w:ind w:right="463"/>
        <w:rPr>
          <w:rFonts w:ascii="Times New Roman" w:hAnsi="Times New Roman" w:cs="Times New Roman"/>
          <w:color w:val="auto"/>
          <w:szCs w:val="24"/>
        </w:rPr>
      </w:pPr>
    </w:p>
    <w:p w14:paraId="7286CD79">
      <w:pPr>
        <w:pStyle w:val="2"/>
        <w:rPr>
          <w:rFonts w:ascii="Times New Roman" w:hAnsi="Times New Roman" w:cs="Times New Roman"/>
          <w:sz w:val="24"/>
          <w:szCs w:val="24"/>
        </w:rPr>
      </w:pPr>
      <w:bookmarkStart w:id="9" w:name="_Toc99539983"/>
      <w:bookmarkStart w:id="10" w:name="_Toc52885679"/>
      <w:bookmarkStart w:id="11" w:name="_Toc115447367"/>
      <w:bookmarkStart w:id="12" w:name="_Toc95403140"/>
      <w:r>
        <w:rPr>
          <w:rFonts w:ascii="Times New Roman" w:hAnsi="Times New Roman" w:cs="Times New Roman"/>
          <w:sz w:val="24"/>
          <w:szCs w:val="24"/>
        </w:rPr>
        <w:t>TỔNG QUAN</w:t>
      </w:r>
      <w:bookmarkEnd w:id="9"/>
      <w:bookmarkEnd w:id="10"/>
      <w:bookmarkEnd w:id="11"/>
      <w:bookmarkEnd w:id="12"/>
    </w:p>
    <w:p w14:paraId="388596AA">
      <w:pPr>
        <w:pStyle w:val="233"/>
        <w:numPr>
          <w:ilvl w:val="0"/>
          <w:numId w:val="81"/>
        </w:numPr>
        <w:spacing w:before="120" w:line="360" w:lineRule="auto"/>
        <w:ind w:left="0" w:firstLine="0"/>
        <w:contextualSpacing/>
        <w:jc w:val="left"/>
        <w:rPr>
          <w:rFonts w:ascii="Times New Roman" w:hAnsi="Times New Roman"/>
          <w:sz w:val="24"/>
          <w:szCs w:val="24"/>
        </w:rPr>
      </w:pPr>
      <w:bookmarkStart w:id="13" w:name="_Toc235255222"/>
      <w:bookmarkStart w:id="14" w:name="_Toc251833659"/>
      <w:bookmarkStart w:id="15" w:name="_Toc252004558"/>
      <w:bookmarkStart w:id="16" w:name="_Toc251833869"/>
      <w:bookmarkStart w:id="17" w:name="_Toc251844833"/>
      <w:bookmarkStart w:id="18" w:name="_Toc251844968"/>
      <w:bookmarkStart w:id="19" w:name="_Toc251943315"/>
      <w:bookmarkStart w:id="20" w:name="_Toc217791505"/>
      <w:r>
        <w:rPr>
          <w:rFonts w:ascii="Times New Roman" w:hAnsi="Times New Roman"/>
          <w:sz w:val="24"/>
          <w:szCs w:val="24"/>
        </w:rPr>
        <w:t>Tài liệu được sử dụng để:</w:t>
      </w:r>
    </w:p>
    <w:p w14:paraId="77F1CD66">
      <w:pPr>
        <w:pStyle w:val="233"/>
        <w:spacing w:before="120" w:line="360" w:lineRule="auto"/>
        <w:ind w:left="0" w:firstLine="0"/>
        <w:contextualSpacing/>
        <w:jc w:val="left"/>
        <w:rPr>
          <w:rFonts w:ascii="Times New Roman" w:hAnsi="Times New Roman"/>
          <w:sz w:val="24"/>
          <w:szCs w:val="24"/>
        </w:rPr>
      </w:pPr>
      <w:r>
        <w:rPr>
          <w:rFonts w:ascii="Times New Roman" w:hAnsi="Times New Roman"/>
          <w:sz w:val="24"/>
          <w:szCs w:val="24"/>
        </w:rPr>
        <w:t>Mô tả chi tiết các yêu cầu trên phiếu đề xuất hệ thống thông tin</w:t>
      </w:r>
    </w:p>
    <w:p w14:paraId="1261B380">
      <w:pPr>
        <w:pStyle w:val="233"/>
        <w:spacing w:before="120" w:line="360" w:lineRule="auto"/>
        <w:ind w:left="0" w:firstLine="0"/>
        <w:contextualSpacing/>
        <w:jc w:val="left"/>
        <w:rPr>
          <w:rFonts w:ascii="Times New Roman" w:hAnsi="Times New Roman"/>
          <w:sz w:val="24"/>
          <w:szCs w:val="24"/>
        </w:rPr>
      </w:pPr>
      <w:r>
        <w:rPr>
          <w:rFonts w:ascii="Times New Roman" w:hAnsi="Times New Roman"/>
          <w:sz w:val="24"/>
          <w:szCs w:val="24"/>
        </w:rPr>
        <w:t>NSD xác nhận các yêu cầu chi tiết trên phiếu đề xuất thông tin</w:t>
      </w:r>
    </w:p>
    <w:p w14:paraId="492FE946">
      <w:pPr>
        <w:pStyle w:val="233"/>
        <w:spacing w:before="120" w:line="360" w:lineRule="auto"/>
        <w:ind w:left="0" w:firstLine="0"/>
        <w:contextualSpacing/>
        <w:jc w:val="left"/>
        <w:rPr>
          <w:rFonts w:ascii="Times New Roman" w:hAnsi="Times New Roman"/>
          <w:sz w:val="24"/>
          <w:szCs w:val="24"/>
        </w:rPr>
      </w:pPr>
      <w:r>
        <w:rPr>
          <w:rFonts w:ascii="Times New Roman" w:hAnsi="Times New Roman"/>
          <w:sz w:val="24"/>
          <w:szCs w:val="24"/>
        </w:rPr>
        <w:t>Là đầu vào không thể thiếu cho các giai đoạn tiếp theo</w:t>
      </w:r>
    </w:p>
    <w:p w14:paraId="4E150FF9">
      <w:pPr>
        <w:pStyle w:val="4"/>
        <w:numPr>
          <w:ilvl w:val="1"/>
          <w:numId w:val="1"/>
        </w:numPr>
        <w:tabs>
          <w:tab w:val="left" w:pos="630"/>
        </w:tabs>
        <w:spacing w:before="120" w:after="120" w:line="360" w:lineRule="auto"/>
        <w:ind w:left="540" w:right="463" w:hanging="540"/>
        <w:rPr>
          <w:bCs/>
          <w:iCs/>
        </w:rPr>
      </w:pPr>
      <w:bookmarkStart w:id="21" w:name="_Toc95403141"/>
      <w:bookmarkStart w:id="22" w:name="_Toc52885680"/>
      <w:bookmarkStart w:id="23" w:name="_Toc115447368"/>
      <w:bookmarkStart w:id="24" w:name="_Toc99539984"/>
      <w:r>
        <w:rPr>
          <w:bCs/>
          <w:iCs/>
        </w:rPr>
        <w:t>Tài liệu liên quan</w:t>
      </w:r>
      <w:bookmarkEnd w:id="13"/>
      <w:bookmarkEnd w:id="14"/>
      <w:bookmarkEnd w:id="15"/>
      <w:bookmarkEnd w:id="16"/>
      <w:bookmarkEnd w:id="17"/>
      <w:bookmarkEnd w:id="18"/>
      <w:bookmarkEnd w:id="19"/>
      <w:bookmarkEnd w:id="21"/>
      <w:bookmarkEnd w:id="22"/>
      <w:bookmarkEnd w:id="23"/>
      <w:bookmarkEnd w:id="24"/>
    </w:p>
    <w:bookmarkEnd w:id="20"/>
    <w:p w14:paraId="1912B2BA">
      <w:pPr>
        <w:pStyle w:val="233"/>
        <w:numPr>
          <w:ilvl w:val="0"/>
          <w:numId w:val="81"/>
        </w:numPr>
        <w:spacing w:before="120" w:line="360" w:lineRule="auto"/>
        <w:ind w:left="0" w:firstLine="0"/>
        <w:contextualSpacing/>
        <w:jc w:val="left"/>
        <w:rPr>
          <w:rFonts w:ascii="Times New Roman" w:hAnsi="Times New Roman"/>
          <w:sz w:val="24"/>
          <w:szCs w:val="24"/>
        </w:rPr>
      </w:pPr>
      <w:bookmarkStart w:id="25" w:name="_Toc243121576"/>
      <w:bookmarkStart w:id="26" w:name="_Toc217791506"/>
      <w:r>
        <w:rPr>
          <w:rFonts w:ascii="Times New Roman" w:hAnsi="Times New Roman"/>
          <w:sz w:val="24"/>
          <w:szCs w:val="24"/>
        </w:rPr>
        <w:t>Phiếu đề xuất nhu cầu hệ thống thông tin kèm bản mô tả yêu cầu</w:t>
      </w:r>
    </w:p>
    <w:p w14:paraId="7D5F594A">
      <w:pPr>
        <w:pStyle w:val="4"/>
        <w:numPr>
          <w:ilvl w:val="1"/>
          <w:numId w:val="1"/>
        </w:numPr>
        <w:tabs>
          <w:tab w:val="left" w:pos="630"/>
        </w:tabs>
        <w:spacing w:before="120" w:after="120" w:line="360" w:lineRule="auto"/>
        <w:ind w:left="540" w:right="463" w:hanging="540"/>
        <w:rPr>
          <w:bCs/>
          <w:iCs/>
        </w:rPr>
      </w:pPr>
      <w:bookmarkStart w:id="27" w:name="_Toc52885681"/>
      <w:bookmarkStart w:id="28" w:name="_Toc95403142"/>
      <w:bookmarkStart w:id="29" w:name="_Toc99539985"/>
      <w:bookmarkStart w:id="30" w:name="_Toc115447369"/>
      <w:r>
        <w:rPr>
          <w:bCs/>
          <w:iCs/>
        </w:rPr>
        <w:t>Thuật ngữ và từ viết tắt</w:t>
      </w:r>
      <w:bookmarkEnd w:id="25"/>
      <w:bookmarkEnd w:id="26"/>
      <w:bookmarkEnd w:id="27"/>
      <w:bookmarkEnd w:id="28"/>
      <w:bookmarkEnd w:id="29"/>
      <w:bookmarkEnd w:id="30"/>
    </w:p>
    <w:p w14:paraId="4DF17646">
      <w:pPr>
        <w:pStyle w:val="3"/>
        <w:spacing w:line="360" w:lineRule="auto"/>
        <w:ind w:left="0" w:firstLine="0"/>
        <w:jc w:val="left"/>
        <w:rPr>
          <w:rFonts w:ascii="Times New Roman" w:hAnsi="Times New Roman"/>
          <w:sz w:val="24"/>
          <w:szCs w:val="24"/>
        </w:rPr>
      </w:pPr>
    </w:p>
    <w:tbl>
      <w:tblPr>
        <w:tblStyle w:val="13"/>
        <w:tblW w:w="8064" w:type="dxa"/>
        <w:tblInd w:w="864" w:type="dxa"/>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Layout w:type="fixed"/>
        <w:tblCellMar>
          <w:top w:w="0" w:type="dxa"/>
          <w:left w:w="108" w:type="dxa"/>
          <w:bottom w:w="0" w:type="dxa"/>
          <w:right w:w="108" w:type="dxa"/>
        </w:tblCellMar>
      </w:tblPr>
      <w:tblGrid>
        <w:gridCol w:w="2754"/>
        <w:gridCol w:w="5310"/>
      </w:tblGrid>
      <w:tr w14:paraId="45488D7F">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rPr>
          <w:tblHeader/>
        </w:trPr>
        <w:tc>
          <w:tcPr>
            <w:tcW w:w="2754" w:type="dxa"/>
            <w:tcBorders>
              <w:top w:val="single" w:color="999999" w:sz="4" w:space="0"/>
              <w:left w:val="single" w:color="999999" w:sz="4" w:space="0"/>
              <w:bottom w:val="single" w:color="999999" w:sz="4" w:space="0"/>
              <w:right w:val="single" w:color="999999" w:sz="4" w:space="0"/>
            </w:tcBorders>
            <w:shd w:val="clear" w:color="auto" w:fill="FFE8E1"/>
          </w:tcPr>
          <w:p w14:paraId="43534827">
            <w:pPr>
              <w:spacing w:before="120" w:line="360" w:lineRule="auto"/>
              <w:ind w:left="0" w:firstLine="0"/>
              <w:jc w:val="left"/>
              <w:rPr>
                <w:rFonts w:ascii="Times New Roman" w:hAnsi="Times New Roman" w:eastAsia="SimSun"/>
                <w:b/>
                <w:sz w:val="24"/>
                <w:szCs w:val="24"/>
              </w:rPr>
            </w:pPr>
            <w:r>
              <w:rPr>
                <w:rFonts w:ascii="Times New Roman" w:hAnsi="Times New Roman" w:eastAsia="SimSun"/>
                <w:b/>
                <w:sz w:val="24"/>
                <w:szCs w:val="24"/>
              </w:rPr>
              <w:t>Thuật ngữ/ Từ viết tắt</w:t>
            </w:r>
          </w:p>
        </w:tc>
        <w:tc>
          <w:tcPr>
            <w:tcW w:w="5310" w:type="dxa"/>
            <w:tcBorders>
              <w:top w:val="single" w:color="999999" w:sz="4" w:space="0"/>
              <w:left w:val="single" w:color="999999" w:sz="4" w:space="0"/>
              <w:bottom w:val="single" w:color="999999" w:sz="4" w:space="0"/>
              <w:right w:val="single" w:color="999999" w:sz="4" w:space="0"/>
            </w:tcBorders>
            <w:shd w:val="clear" w:color="auto" w:fill="FFE8E1"/>
          </w:tcPr>
          <w:p w14:paraId="6D03C925">
            <w:pPr>
              <w:spacing w:before="120" w:line="360" w:lineRule="auto"/>
              <w:ind w:left="0" w:firstLine="0"/>
              <w:jc w:val="left"/>
              <w:rPr>
                <w:rFonts w:ascii="Times New Roman" w:hAnsi="Times New Roman" w:eastAsia="SimSun"/>
                <w:b/>
                <w:sz w:val="24"/>
                <w:szCs w:val="24"/>
              </w:rPr>
            </w:pPr>
            <w:r>
              <w:rPr>
                <w:rFonts w:ascii="Times New Roman" w:hAnsi="Times New Roman" w:eastAsia="SimSun"/>
                <w:b/>
                <w:sz w:val="24"/>
                <w:szCs w:val="24"/>
              </w:rPr>
              <w:t>Định nghĩa</w:t>
            </w:r>
          </w:p>
        </w:tc>
      </w:tr>
      <w:tr w14:paraId="39593833">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754" w:type="dxa"/>
          </w:tcPr>
          <w:p w14:paraId="0B692120">
            <w:pPr>
              <w:spacing w:before="120" w:line="360" w:lineRule="auto"/>
              <w:ind w:left="0" w:firstLine="0"/>
              <w:jc w:val="left"/>
              <w:rPr>
                <w:rFonts w:ascii="Times New Roman" w:hAnsi="Times New Roman"/>
                <w:sz w:val="24"/>
                <w:szCs w:val="24"/>
                <w:lang w:val="da-DK"/>
              </w:rPr>
            </w:pPr>
            <w:r>
              <w:rPr>
                <w:rFonts w:ascii="Times New Roman" w:hAnsi="Times New Roman"/>
                <w:sz w:val="24"/>
                <w:szCs w:val="24"/>
                <w:lang w:val="da-DK"/>
              </w:rPr>
              <w:t>TPBank</w:t>
            </w:r>
          </w:p>
        </w:tc>
        <w:tc>
          <w:tcPr>
            <w:tcW w:w="5310" w:type="dxa"/>
          </w:tcPr>
          <w:p w14:paraId="5B286FE3">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Ngân hàng Tiên Phong</w:t>
            </w:r>
          </w:p>
        </w:tc>
      </w:tr>
      <w:tr w14:paraId="1E26F4C8">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754" w:type="dxa"/>
          </w:tcPr>
          <w:p w14:paraId="2ECDC31C">
            <w:pPr>
              <w:spacing w:before="120" w:line="360" w:lineRule="auto"/>
              <w:ind w:left="0" w:firstLine="0"/>
              <w:jc w:val="left"/>
              <w:rPr>
                <w:rFonts w:ascii="Times New Roman" w:hAnsi="Times New Roman"/>
                <w:sz w:val="24"/>
                <w:szCs w:val="24"/>
                <w:lang w:val="da-DK"/>
              </w:rPr>
            </w:pPr>
            <w:r>
              <w:rPr>
                <w:rFonts w:ascii="Times New Roman" w:hAnsi="Times New Roman"/>
                <w:sz w:val="24"/>
                <w:szCs w:val="24"/>
                <w:lang w:val="da-DK"/>
              </w:rPr>
              <w:t>NSD</w:t>
            </w:r>
          </w:p>
        </w:tc>
        <w:tc>
          <w:tcPr>
            <w:tcW w:w="5310" w:type="dxa"/>
            <w:vAlign w:val="center"/>
          </w:tcPr>
          <w:p w14:paraId="26C2E70F">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Người sử dụng</w:t>
            </w:r>
          </w:p>
        </w:tc>
      </w:tr>
      <w:tr w14:paraId="3E934713">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754" w:type="dxa"/>
          </w:tcPr>
          <w:p w14:paraId="57895753">
            <w:pPr>
              <w:spacing w:before="120" w:line="360" w:lineRule="auto"/>
              <w:ind w:left="0" w:firstLine="0"/>
              <w:jc w:val="left"/>
              <w:rPr>
                <w:rFonts w:ascii="Times New Roman" w:hAnsi="Times New Roman"/>
                <w:sz w:val="24"/>
                <w:szCs w:val="24"/>
                <w:lang w:val="da-DK"/>
              </w:rPr>
            </w:pPr>
            <w:r>
              <w:rPr>
                <w:rFonts w:ascii="Times New Roman" w:hAnsi="Times New Roman"/>
                <w:sz w:val="24"/>
                <w:szCs w:val="24"/>
                <w:lang w:val="da-DK"/>
              </w:rPr>
              <w:t>KH</w:t>
            </w:r>
          </w:p>
        </w:tc>
        <w:tc>
          <w:tcPr>
            <w:tcW w:w="5310" w:type="dxa"/>
            <w:vAlign w:val="center"/>
          </w:tcPr>
          <w:p w14:paraId="4AE7ED9C">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KH</w:t>
            </w:r>
          </w:p>
        </w:tc>
      </w:tr>
      <w:tr w14:paraId="7DC9337F">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754" w:type="dxa"/>
          </w:tcPr>
          <w:p w14:paraId="331A6FBB">
            <w:pPr>
              <w:spacing w:before="120" w:line="360" w:lineRule="auto"/>
              <w:ind w:left="0" w:firstLine="0"/>
              <w:jc w:val="left"/>
              <w:rPr>
                <w:rFonts w:ascii="Times New Roman" w:hAnsi="Times New Roman"/>
                <w:sz w:val="24"/>
                <w:szCs w:val="24"/>
                <w:lang w:val="da-DK"/>
              </w:rPr>
            </w:pPr>
            <w:r>
              <w:rPr>
                <w:rFonts w:ascii="Times New Roman" w:hAnsi="Times New Roman"/>
                <w:sz w:val="24"/>
                <w:szCs w:val="24"/>
                <w:lang w:val="da-DK"/>
              </w:rPr>
              <w:t>GD</w:t>
            </w:r>
          </w:p>
        </w:tc>
        <w:tc>
          <w:tcPr>
            <w:tcW w:w="5310" w:type="dxa"/>
            <w:vAlign w:val="center"/>
          </w:tcPr>
          <w:p w14:paraId="183D2BE2">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Giao dịch</w:t>
            </w:r>
          </w:p>
        </w:tc>
      </w:tr>
      <w:bookmarkEnd w:id="0"/>
      <w:bookmarkEnd w:id="1"/>
      <w:tr w14:paraId="73ADE644">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754" w:type="dxa"/>
          </w:tcPr>
          <w:p w14:paraId="2AC98A65">
            <w:pPr>
              <w:spacing w:before="120" w:line="360" w:lineRule="auto"/>
              <w:ind w:left="0" w:firstLine="0"/>
              <w:jc w:val="left"/>
              <w:rPr>
                <w:rFonts w:ascii="Times New Roman" w:hAnsi="Times New Roman"/>
                <w:sz w:val="24"/>
                <w:szCs w:val="24"/>
                <w:lang w:val="da-DK"/>
              </w:rPr>
            </w:pPr>
            <w:bookmarkStart w:id="31" w:name="_Toc375294140"/>
            <w:bookmarkEnd w:id="31"/>
            <w:bookmarkStart w:id="32" w:name="_Toc375136608"/>
            <w:bookmarkEnd w:id="32"/>
            <w:bookmarkStart w:id="33" w:name="_Toc218312276"/>
            <w:r>
              <w:rPr>
                <w:rFonts w:ascii="Times New Roman" w:hAnsi="Times New Roman"/>
                <w:sz w:val="24"/>
                <w:szCs w:val="24"/>
                <w:lang w:val="da-DK"/>
              </w:rPr>
              <w:t>SMV</w:t>
            </w:r>
          </w:p>
        </w:tc>
        <w:tc>
          <w:tcPr>
            <w:tcW w:w="5310" w:type="dxa"/>
            <w:vAlign w:val="center"/>
          </w:tcPr>
          <w:p w14:paraId="10CF16E4">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Tool Smart Vista</w:t>
            </w:r>
          </w:p>
        </w:tc>
      </w:tr>
      <w:tr w14:paraId="5FA20409">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754" w:type="dxa"/>
          </w:tcPr>
          <w:p w14:paraId="7167BCCE">
            <w:pPr>
              <w:spacing w:before="120" w:line="360" w:lineRule="auto"/>
              <w:ind w:left="0" w:firstLine="0"/>
              <w:jc w:val="left"/>
              <w:rPr>
                <w:rFonts w:ascii="Times New Roman" w:hAnsi="Times New Roman"/>
                <w:sz w:val="24"/>
                <w:szCs w:val="24"/>
                <w:lang w:val="da-DK"/>
              </w:rPr>
            </w:pPr>
            <w:r>
              <w:rPr>
                <w:rFonts w:ascii="Times New Roman" w:hAnsi="Times New Roman"/>
                <w:sz w:val="24"/>
                <w:szCs w:val="24"/>
                <w:lang w:val="da-DK"/>
              </w:rPr>
              <w:t>HT</w:t>
            </w:r>
          </w:p>
        </w:tc>
        <w:tc>
          <w:tcPr>
            <w:tcW w:w="5310" w:type="dxa"/>
            <w:vAlign w:val="center"/>
          </w:tcPr>
          <w:p w14:paraId="33C31FA6">
            <w:pPr>
              <w:spacing w:before="120" w:line="360" w:lineRule="auto"/>
              <w:ind w:left="0" w:firstLine="0"/>
              <w:jc w:val="left"/>
              <w:rPr>
                <w:rFonts w:ascii="Times New Roman" w:hAnsi="Times New Roman" w:eastAsia="SimSun"/>
                <w:sz w:val="24"/>
                <w:szCs w:val="24"/>
              </w:rPr>
            </w:pPr>
            <w:r>
              <w:rPr>
                <w:rFonts w:ascii="Times New Roman" w:hAnsi="Times New Roman" w:eastAsia="SimSun"/>
                <w:sz w:val="24"/>
                <w:szCs w:val="24"/>
              </w:rPr>
              <w:t>Hệ thống</w:t>
            </w:r>
          </w:p>
        </w:tc>
      </w:tr>
      <w:tr w14:paraId="5307E7FA">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754" w:type="dxa"/>
          </w:tcPr>
          <w:p w14:paraId="6581BA37">
            <w:pPr>
              <w:spacing w:before="120" w:line="360" w:lineRule="auto"/>
              <w:ind w:left="0" w:firstLine="0"/>
              <w:jc w:val="left"/>
              <w:rPr>
                <w:rFonts w:ascii="Times New Roman" w:hAnsi="Times New Roman"/>
                <w:sz w:val="24"/>
                <w:szCs w:val="24"/>
                <w:lang w:val="da-DK"/>
              </w:rPr>
            </w:pPr>
            <w:r>
              <w:rPr>
                <w:rFonts w:ascii="Times New Roman" w:hAnsi="Times New Roman"/>
                <w:sz w:val="24"/>
                <w:szCs w:val="24"/>
                <w:lang w:val="da-DK"/>
              </w:rPr>
              <w:t>FCC</w:t>
            </w:r>
          </w:p>
        </w:tc>
        <w:tc>
          <w:tcPr>
            <w:tcW w:w="5310" w:type="dxa"/>
            <w:vAlign w:val="center"/>
          </w:tcPr>
          <w:p w14:paraId="3CD1ADDE">
            <w:pPr>
              <w:spacing w:before="120" w:line="360" w:lineRule="auto"/>
              <w:ind w:left="0" w:firstLine="0"/>
              <w:jc w:val="left"/>
              <w:rPr>
                <w:rFonts w:ascii="Times New Roman" w:hAnsi="Times New Roman" w:eastAsia="SimSun"/>
                <w:sz w:val="24"/>
                <w:szCs w:val="24"/>
              </w:rPr>
            </w:pPr>
          </w:p>
        </w:tc>
      </w:tr>
      <w:tr w14:paraId="5C00DF38">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754" w:type="dxa"/>
          </w:tcPr>
          <w:p w14:paraId="715B42DA">
            <w:pPr>
              <w:spacing w:before="120" w:line="360" w:lineRule="auto"/>
              <w:ind w:left="0" w:firstLine="0"/>
              <w:jc w:val="left"/>
              <w:rPr>
                <w:rFonts w:ascii="Times New Roman" w:hAnsi="Times New Roman"/>
                <w:sz w:val="24"/>
                <w:szCs w:val="24"/>
                <w:lang w:val="da-DK"/>
              </w:rPr>
            </w:pPr>
            <w:r>
              <w:rPr>
                <w:rFonts w:ascii="Times New Roman" w:hAnsi="Times New Roman"/>
                <w:sz w:val="24"/>
                <w:szCs w:val="24"/>
                <w:lang w:val="da-DK"/>
              </w:rPr>
              <w:t>ESB</w:t>
            </w:r>
          </w:p>
        </w:tc>
        <w:tc>
          <w:tcPr>
            <w:tcW w:w="5310" w:type="dxa"/>
            <w:vAlign w:val="center"/>
          </w:tcPr>
          <w:p w14:paraId="552087A6">
            <w:pPr>
              <w:spacing w:before="120" w:line="360" w:lineRule="auto"/>
              <w:ind w:left="0" w:firstLine="0"/>
              <w:jc w:val="left"/>
              <w:rPr>
                <w:rFonts w:ascii="Times New Roman" w:hAnsi="Times New Roman" w:eastAsia="SimSun"/>
                <w:sz w:val="24"/>
                <w:szCs w:val="24"/>
              </w:rPr>
            </w:pPr>
          </w:p>
        </w:tc>
      </w:tr>
      <w:tr w14:paraId="717203E2">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754" w:type="dxa"/>
          </w:tcPr>
          <w:p w14:paraId="2880411C">
            <w:pPr>
              <w:spacing w:before="120" w:line="360" w:lineRule="auto"/>
              <w:ind w:left="0" w:firstLine="0"/>
              <w:jc w:val="left"/>
              <w:rPr>
                <w:rFonts w:ascii="Times New Roman" w:hAnsi="Times New Roman"/>
                <w:sz w:val="24"/>
                <w:szCs w:val="24"/>
                <w:lang w:val="da-DK"/>
              </w:rPr>
            </w:pPr>
            <w:r>
              <w:rPr>
                <w:rFonts w:ascii="Times New Roman" w:hAnsi="Times New Roman"/>
                <w:sz w:val="24"/>
                <w:szCs w:val="24"/>
                <w:lang w:val="da-DK"/>
              </w:rPr>
              <w:t>SLS</w:t>
            </w:r>
          </w:p>
        </w:tc>
        <w:tc>
          <w:tcPr>
            <w:tcW w:w="5310" w:type="dxa"/>
            <w:vAlign w:val="center"/>
          </w:tcPr>
          <w:p w14:paraId="5B4E99E0">
            <w:pPr>
              <w:spacing w:before="120" w:line="360" w:lineRule="auto"/>
              <w:ind w:left="0" w:firstLine="0"/>
              <w:jc w:val="left"/>
              <w:rPr>
                <w:rFonts w:ascii="Times New Roman" w:hAnsi="Times New Roman" w:eastAsia="SimSun"/>
                <w:sz w:val="24"/>
                <w:szCs w:val="24"/>
              </w:rPr>
            </w:pPr>
          </w:p>
        </w:tc>
      </w:tr>
      <w:tr w14:paraId="00856E7C">
        <w:tblPrEx>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top w:w="0" w:type="dxa"/>
            <w:left w:w="108" w:type="dxa"/>
            <w:bottom w:w="0" w:type="dxa"/>
            <w:right w:w="108" w:type="dxa"/>
          </w:tblCellMar>
        </w:tblPrEx>
        <w:tc>
          <w:tcPr>
            <w:tcW w:w="2754" w:type="dxa"/>
          </w:tcPr>
          <w:p w14:paraId="3E0BE951">
            <w:pPr>
              <w:spacing w:before="120" w:line="360" w:lineRule="auto"/>
              <w:ind w:left="0" w:firstLine="0"/>
              <w:jc w:val="left"/>
              <w:rPr>
                <w:rFonts w:ascii="Times New Roman" w:hAnsi="Times New Roman"/>
                <w:sz w:val="24"/>
                <w:szCs w:val="24"/>
                <w:lang w:val="da-DK"/>
              </w:rPr>
            </w:pPr>
            <w:r>
              <w:rPr>
                <w:rFonts w:ascii="Times New Roman" w:hAnsi="Times New Roman"/>
                <w:sz w:val="24"/>
                <w:szCs w:val="24"/>
                <w:lang w:val="da-DK"/>
              </w:rPr>
              <w:t>CRM</w:t>
            </w:r>
          </w:p>
        </w:tc>
        <w:tc>
          <w:tcPr>
            <w:tcW w:w="5310" w:type="dxa"/>
            <w:vAlign w:val="center"/>
          </w:tcPr>
          <w:p w14:paraId="6A0297C6">
            <w:pPr>
              <w:spacing w:before="120" w:line="360" w:lineRule="auto"/>
              <w:ind w:left="0" w:firstLine="0"/>
              <w:jc w:val="left"/>
              <w:rPr>
                <w:rFonts w:ascii="Times New Roman" w:hAnsi="Times New Roman" w:eastAsia="SimSun"/>
                <w:sz w:val="24"/>
                <w:szCs w:val="24"/>
              </w:rPr>
            </w:pPr>
          </w:p>
        </w:tc>
      </w:tr>
    </w:tbl>
    <w:p w14:paraId="19EC3F93">
      <w:pPr>
        <w:pStyle w:val="2"/>
        <w:rPr>
          <w:rFonts w:ascii="Times New Roman" w:hAnsi="Times New Roman" w:cs="Times New Roman"/>
          <w:sz w:val="24"/>
          <w:szCs w:val="24"/>
        </w:rPr>
      </w:pPr>
      <w:bookmarkStart w:id="34" w:name="_Toc115447370"/>
      <w:bookmarkStart w:id="35" w:name="_Toc99539986"/>
      <w:bookmarkStart w:id="36" w:name="_Toc95403143"/>
      <w:bookmarkStart w:id="37" w:name="_Toc52885682"/>
      <w:r>
        <w:rPr>
          <w:rFonts w:ascii="Times New Roman" w:hAnsi="Times New Roman" w:cs="Times New Roman"/>
          <w:sz w:val="24"/>
          <w:szCs w:val="24"/>
        </w:rPr>
        <w:t>CÁC YÊU CẦU TRÊN PHIẾU ĐỀ XUẤT</w:t>
      </w:r>
      <w:bookmarkEnd w:id="34"/>
      <w:bookmarkEnd w:id="35"/>
      <w:bookmarkEnd w:id="36"/>
      <w:bookmarkEnd w:id="37"/>
    </w:p>
    <w:p w14:paraId="174FAA8C">
      <w:pPr>
        <w:pStyle w:val="233"/>
        <w:widowControl/>
        <w:numPr>
          <w:ilvl w:val="1"/>
          <w:numId w:val="1"/>
        </w:numPr>
        <w:autoSpaceDE w:val="0"/>
        <w:autoSpaceDN w:val="0"/>
        <w:adjustRightInd w:val="0"/>
        <w:spacing w:before="240" w:after="0" w:line="276" w:lineRule="auto"/>
        <w:ind w:left="540" w:hanging="540"/>
        <w:jc w:val="left"/>
        <w:rPr>
          <w:rFonts w:ascii="Times New Roman" w:hAnsi="Times New Roman" w:eastAsia="Calibri"/>
          <w:b/>
          <w:bCs/>
          <w:sz w:val="24"/>
          <w:szCs w:val="24"/>
          <w:lang w:val="en-US"/>
        </w:rPr>
      </w:pPr>
      <w:r>
        <w:rPr>
          <w:rFonts w:ascii="Times New Roman" w:hAnsi="Times New Roman" w:eastAsia="Calibri"/>
          <w:b/>
          <w:bCs/>
          <w:sz w:val="24"/>
          <w:szCs w:val="24"/>
          <w:lang w:val="en-US"/>
        </w:rPr>
        <w:t>M</w:t>
      </w:r>
      <w:r>
        <w:rPr>
          <w:rFonts w:ascii="Times New Roman" w:hAnsi="Times New Roman" w:eastAsia="Calibri"/>
          <w:b/>
          <w:bCs/>
          <w:sz w:val="24"/>
          <w:szCs w:val="24"/>
          <w:lang w:val="vi-VN"/>
        </w:rPr>
        <w:t>ục đích</w:t>
      </w:r>
    </w:p>
    <w:p w14:paraId="664E680E">
      <w:pPr>
        <w:pStyle w:val="679"/>
        <w:numPr>
          <w:ilvl w:val="0"/>
          <w:numId w:val="82"/>
        </w:numPr>
      </w:pPr>
      <w:r>
        <w:t>KH hiện tại đang không có kênh mở thẻ tín dụng trực tuyến, khi có nhu cầu mở thẻ không thể mở ngay lập tức mà phải thông qua các chi nhánh ngân hàng.</w:t>
      </w:r>
    </w:p>
    <w:p w14:paraId="68FAC334">
      <w:pPr>
        <w:pStyle w:val="679"/>
        <w:numPr>
          <w:ilvl w:val="0"/>
          <w:numId w:val="82"/>
        </w:numPr>
      </w:pPr>
      <w:r>
        <w:t>Thủ tục đăng ký, thẩm định và giải ngân vẫn đang phức tạp, mất thời gian.</w:t>
      </w:r>
    </w:p>
    <w:p w14:paraId="771F8970">
      <w:pPr>
        <w:pStyle w:val="679"/>
        <w:numPr>
          <w:ilvl w:val="0"/>
          <w:numId w:val="82"/>
        </w:numPr>
      </w:pPr>
      <w:r>
        <w:t>Hiện tại trên thị trường đã có 1 vài ngân hàng đối thủ đã phát triển và go live thành công kênh mở thẻ tín dụng trực tuyến (VIB), gây hiệu ứng truyền thông lớn đến KH.</w:t>
      </w:r>
    </w:p>
    <w:p w14:paraId="0FE88EF1">
      <w:pPr>
        <w:pStyle w:val="679"/>
        <w:numPr>
          <w:ilvl w:val="0"/>
          <w:numId w:val="82"/>
        </w:numPr>
      </w:pPr>
      <w:r>
        <w:t>Ngân hàng muốn mở rộng quy mô kinh doanh vẫn phải dựa vào việc mở rộng các chi nhánh, phụ thuộc vào địa lý và con người.</w:t>
      </w:r>
    </w:p>
    <w:p w14:paraId="67C073C3">
      <w:pPr>
        <w:pStyle w:val="679"/>
        <w:numPr>
          <w:ilvl w:val="0"/>
          <w:numId w:val="82"/>
        </w:numPr>
      </w:pPr>
      <w:r>
        <w:t>Đã có giải pháp cho việc chấm điểm tín dụng trực tuyến theo thời gian thực, giải pháp đã thông qua đánh giá, giúp cho việc thẩm định rủi ro và lựa chọn hạn mức cho KH được tự động hóa, hạn chế tối đa rủi ro tín dụng.</w:t>
      </w:r>
    </w:p>
    <w:p w14:paraId="5D25F33A">
      <w:pPr>
        <w:pStyle w:val="233"/>
        <w:widowControl/>
        <w:numPr>
          <w:ilvl w:val="0"/>
          <w:numId w:val="83"/>
        </w:numPr>
        <w:autoSpaceDE w:val="0"/>
        <w:autoSpaceDN w:val="0"/>
        <w:adjustRightInd w:val="0"/>
        <w:spacing w:before="0" w:after="0" w:line="276" w:lineRule="auto"/>
        <w:ind w:left="360"/>
        <w:jc w:val="left"/>
        <w:rPr>
          <w:rFonts w:ascii="Times New Roman" w:hAnsi="Times New Roman" w:eastAsia="Calibri"/>
          <w:bCs/>
          <w:sz w:val="24"/>
          <w:szCs w:val="24"/>
          <w:lang w:val="en-US"/>
        </w:rPr>
      </w:pPr>
      <w:r>
        <w:rPr>
          <w:rFonts w:ascii="Times New Roman" w:hAnsi="Times New Roman" w:eastAsia="Calibri"/>
          <w:bCs/>
          <w:sz w:val="24"/>
          <w:szCs w:val="24"/>
          <w:lang w:val="vi-VN"/>
        </w:rPr>
        <w:t>Cần xây dựng tính năng cho phép KH mở thẻ tín dụng tự động trên các kênh Digital của TPBank.</w:t>
      </w:r>
    </w:p>
    <w:p w14:paraId="13F0EDC9">
      <w:pPr>
        <w:widowControl/>
        <w:autoSpaceDE w:val="0"/>
        <w:autoSpaceDN w:val="0"/>
        <w:adjustRightInd w:val="0"/>
        <w:spacing w:before="0" w:after="0" w:line="276" w:lineRule="auto"/>
        <w:ind w:left="0" w:firstLine="0"/>
        <w:jc w:val="left"/>
        <w:rPr>
          <w:rFonts w:ascii="Times New Roman" w:hAnsi="Times New Roman" w:eastAsia="Calibri"/>
          <w:b/>
          <w:bCs/>
          <w:sz w:val="24"/>
          <w:szCs w:val="24"/>
          <w:lang w:val="en-US"/>
        </w:rPr>
      </w:pPr>
      <w:r>
        <w:rPr>
          <w:rFonts w:ascii="Times New Roman" w:hAnsi="Times New Roman" w:eastAsia="Calibri"/>
          <w:b/>
          <w:bCs/>
          <w:sz w:val="24"/>
          <w:szCs w:val="24"/>
          <w:lang w:val="en-US"/>
        </w:rPr>
        <w:t>2.2 Tổng quan</w:t>
      </w:r>
    </w:p>
    <w:p w14:paraId="1CDEF936">
      <w:pPr>
        <w:pStyle w:val="233"/>
        <w:widowControl/>
        <w:numPr>
          <w:ilvl w:val="0"/>
          <w:numId w:val="84"/>
        </w:numPr>
        <w:spacing w:before="0" w:after="0" w:line="276" w:lineRule="auto"/>
        <w:contextualSpacing/>
        <w:jc w:val="left"/>
        <w:rPr>
          <w:rFonts w:ascii="Times New Roman" w:hAnsi="Times New Roman"/>
          <w:sz w:val="24"/>
          <w:szCs w:val="24"/>
          <w:lang w:val="en-US"/>
        </w:rPr>
      </w:pPr>
      <w:r>
        <w:rPr>
          <w:rFonts w:ascii="Times New Roman" w:hAnsi="Times New Roman"/>
          <w:sz w:val="24"/>
          <w:szCs w:val="24"/>
        </w:rPr>
        <w:t>Tính năng áp dụng cho tất cả các KH:</w:t>
      </w:r>
    </w:p>
    <w:p w14:paraId="310B4125">
      <w:pPr>
        <w:pStyle w:val="679"/>
      </w:pPr>
      <w:r>
        <w:t xml:space="preserve">Các KH chưa sở hữu thẻ tín dụng TPBank hoặc đang ở trạng thái đóng đã đăng ký tài khoản eBank, </w:t>
      </w:r>
      <w:r>
        <w:rPr>
          <w:strike/>
        </w:rPr>
        <w:t>bao gồm các CIF KYC Level 3,</w:t>
      </w:r>
      <w:r>
        <w:t xml:space="preserve"> </w:t>
      </w:r>
      <w:r>
        <w:rPr>
          <w:strike/>
        </w:rPr>
        <w:t>1, 2, -101, -102</w:t>
      </w:r>
    </w:p>
    <w:p w14:paraId="17CEE895">
      <w:pPr>
        <w:pStyle w:val="679"/>
      </w:pPr>
      <w:r>
        <w:t>Không áp dụng cho các KH thuộc diện Potential Fraud và Fraud, chỉ áp dụng cho KH có trạng thái hậu kiểm là Verify hoặc null (đăng ký tại quầy/livebank)</w:t>
      </w:r>
    </w:p>
    <w:p w14:paraId="77BD622F">
      <w:pPr>
        <w:pStyle w:val="679"/>
      </w:pPr>
      <w:r>
        <w:t>Chỉ áp dụng cho KH thuộc độ tuổi từ 22-60 tuổi</w:t>
      </w:r>
    </w:p>
    <w:p w14:paraId="376C9EE9">
      <w:pPr>
        <w:pStyle w:val="679"/>
        <w:rPr>
          <w:strike/>
        </w:rPr>
      </w:pPr>
      <w:r>
        <w:t xml:space="preserve">Chỉ áp dụng cho KH có thông tin </w:t>
      </w:r>
      <w:r>
        <w:rPr>
          <w:strike/>
        </w:rPr>
        <w:t>CMND/</w:t>
      </w:r>
      <w:r>
        <w:t xml:space="preserve">CCCD, không áp dụng cho KH chỉ có thông tin hộ chiếu và CMND. </w:t>
      </w:r>
      <w:r>
        <w:rPr>
          <w:strike/>
        </w:rPr>
        <w:t>Lưu ý: Kiểm tra hiệu lực còn lại của Giấy tờ tùy thân &gt;=30 ngày</w:t>
      </w:r>
    </w:p>
    <w:p w14:paraId="5D19119B">
      <w:pPr>
        <w:pStyle w:val="233"/>
        <w:widowControl/>
        <w:numPr>
          <w:ilvl w:val="2"/>
          <w:numId w:val="85"/>
        </w:numPr>
        <w:spacing w:before="120" w:line="360" w:lineRule="auto"/>
        <w:jc w:val="left"/>
        <w:rPr>
          <w:rFonts w:ascii="Times New Roman" w:hAnsi="Times New Roman"/>
          <w:strike/>
          <w:sz w:val="24"/>
          <w:szCs w:val="24"/>
          <w:lang w:val="en-US"/>
        </w:rPr>
      </w:pPr>
      <w:r>
        <w:rPr>
          <w:rFonts w:ascii="Times New Roman" w:hAnsi="Times New Roman"/>
          <w:strike/>
          <w:sz w:val="24"/>
          <w:szCs w:val="24"/>
          <w:lang w:val="en-US"/>
        </w:rPr>
        <w:t>TH 1: CCCD gắn chip có ngày hết hạn là ngày cụ thể</w:t>
      </w:r>
    </w:p>
    <w:p w14:paraId="25C553A8">
      <w:pPr>
        <w:pStyle w:val="233"/>
        <w:widowControl/>
        <w:numPr>
          <w:ilvl w:val="3"/>
          <w:numId w:val="85"/>
        </w:numPr>
        <w:spacing w:before="120" w:line="360" w:lineRule="auto"/>
        <w:jc w:val="left"/>
        <w:rPr>
          <w:rFonts w:ascii="Times New Roman" w:hAnsi="Times New Roman"/>
          <w:strike/>
          <w:sz w:val="24"/>
          <w:szCs w:val="24"/>
          <w:lang w:val="en-US"/>
        </w:rPr>
      </w:pPr>
      <w:r>
        <w:rPr>
          <w:rFonts w:ascii="Times New Roman" w:hAnsi="Times New Roman"/>
          <w:strike/>
          <w:sz w:val="24"/>
          <w:szCs w:val="24"/>
          <w:lang w:val="en-US"/>
        </w:rPr>
        <w:t>Lấy ngày hết hạn là ngày trên thẻ.</w:t>
      </w:r>
    </w:p>
    <w:p w14:paraId="1E272089">
      <w:pPr>
        <w:pStyle w:val="233"/>
        <w:widowControl/>
        <w:numPr>
          <w:ilvl w:val="2"/>
          <w:numId w:val="85"/>
        </w:numPr>
        <w:spacing w:before="120" w:line="360" w:lineRule="auto"/>
        <w:jc w:val="left"/>
        <w:rPr>
          <w:rFonts w:ascii="Times New Roman" w:hAnsi="Times New Roman"/>
          <w:strike/>
          <w:sz w:val="24"/>
          <w:szCs w:val="24"/>
          <w:lang w:val="en-US"/>
        </w:rPr>
      </w:pPr>
      <w:r>
        <w:rPr>
          <w:rFonts w:ascii="Times New Roman" w:hAnsi="Times New Roman"/>
          <w:strike/>
          <w:sz w:val="24"/>
          <w:szCs w:val="24"/>
          <w:lang w:val="en-US"/>
        </w:rPr>
        <w:t>TH 2: CCCD gắn chip có ngày hết hạn là vô thời hạn</w:t>
      </w:r>
    </w:p>
    <w:p w14:paraId="5E17ECB4">
      <w:pPr>
        <w:pStyle w:val="679"/>
      </w:pPr>
      <w:r>
        <w:t>Lấy ngày hết hạn là  01/01/3000.</w:t>
      </w:r>
    </w:p>
    <w:p w14:paraId="56E0936D">
      <w:pPr>
        <w:pStyle w:val="679"/>
      </w:pPr>
      <w:r>
        <w:t xml:space="preserve">Không áp dụng cho KH </w:t>
      </w:r>
      <w:r>
        <w:rPr>
          <w:strike/>
        </w:rPr>
        <w:t>không</w:t>
      </w:r>
      <w:r>
        <w:t xml:space="preserve"> bị từ chối phê duyệt mở thẻ qua luồng Instant Card trên eBank trong vòng 30 ngày kể từ ngày hiện tại.</w:t>
      </w:r>
    </w:p>
    <w:p w14:paraId="008494DE">
      <w:pPr>
        <w:pStyle w:val="679"/>
      </w:pPr>
      <w:r>
        <w:t>Không cho phép KH không có tài khoản thanh toán hợp lệ mở thẻ.</w:t>
      </w:r>
    </w:p>
    <w:p w14:paraId="794FBB12">
      <w:pPr>
        <w:pStyle w:val="233"/>
        <w:widowControl/>
        <w:numPr>
          <w:ilvl w:val="0"/>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Tính năng cho phép KH nhập thông tin hồ sơ mở thẻ ngay trên ứng dụng. KH sẽ được chấm điểm tín dụng, phê duyệt hạn mức tự động.</w:t>
      </w:r>
    </w:p>
    <w:p w14:paraId="02C8AB1D">
      <w:pPr>
        <w:pStyle w:val="233"/>
        <w:widowControl/>
        <w:numPr>
          <w:ilvl w:val="0"/>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Cho phép nhập thông tin người giới thiệu để ghi nhận cho sale/KH</w:t>
      </w:r>
    </w:p>
    <w:p w14:paraId="67592311">
      <w:pPr>
        <w:pStyle w:val="233"/>
        <w:widowControl/>
        <w:numPr>
          <w:ilvl w:val="0"/>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 xml:space="preserve">Hợp đồng điện tử: </w:t>
      </w:r>
    </w:p>
    <w:p w14:paraId="61A33179">
      <w:pPr>
        <w:pStyle w:val="233"/>
        <w:widowControl/>
        <w:numPr>
          <w:ilvl w:val="1"/>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Giai đoạn 1: khi chưa tích hợp chữ ký số: thực hiện chuyển phát nhanh 2 chiều hồ sơ của KH</w:t>
      </w:r>
    </w:p>
    <w:p w14:paraId="4CADC7D2">
      <w:pPr>
        <w:pStyle w:val="233"/>
        <w:widowControl/>
        <w:numPr>
          <w:ilvl w:val="1"/>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Giai đoạn 2: đã tích hợp chữ ký số: KH không cần bổ sung giấy tờ</w:t>
      </w:r>
    </w:p>
    <w:p w14:paraId="41D7AD76">
      <w:pPr>
        <w:pStyle w:val="233"/>
        <w:widowControl/>
        <w:numPr>
          <w:ilvl w:val="0"/>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Cho phép mở các loại thẻ thuộc danh sách tại phụ lục 4.13 tài liệu này.</w:t>
      </w:r>
    </w:p>
    <w:p w14:paraId="0A267078">
      <w:pPr>
        <w:pStyle w:val="779"/>
        <w:rPr>
          <w:rFonts w:cs="Times New Roman"/>
        </w:rPr>
      </w:pPr>
      <w:r>
        <w:rPr>
          <w:rFonts w:cs="Times New Roman"/>
          <w:strike/>
        </w:rPr>
        <w:t>phụ thuộc vào hạn mức của KH được phê duyệt thẻ khi mở có trạng thái CSTS0012 – Not active</w:t>
      </w:r>
      <w:r>
        <w:rPr>
          <w:rFonts w:cs="Times New Roman"/>
        </w:rPr>
        <w:t xml:space="preserve"> Thẻ khi mở sẽ được cấp full hạn mức (exceed limit) nhưng hạn mức thanh toán POS, rút tiền = 0, </w:t>
      </w:r>
      <w:r>
        <w:rPr>
          <w:rFonts w:cs="Times New Roman"/>
          <w:strike/>
        </w:rPr>
        <w:t>thanh toán online full hạn mức.</w:t>
      </w:r>
      <w:r>
        <w:rPr>
          <w:rFonts w:cs="Times New Roman"/>
        </w:rPr>
        <w:t xml:space="preserve"> cho đến khi thẻ được chuyển trạng thái “KH đã nhận thẻ vật lý” trên Cardtool2 (KH đã được CPN bàn giao thẻ cứng thành công</w:t>
      </w:r>
    </w:p>
    <w:p w14:paraId="7FB574F2">
      <w:pPr>
        <w:pStyle w:val="233"/>
        <w:widowControl/>
        <w:numPr>
          <w:ilvl w:val="0"/>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 xml:space="preserve">Áp dụng giải pháp Credit Scoring, hợp đồng điện tử, </w:t>
      </w:r>
      <w:r>
        <w:rPr>
          <w:rFonts w:ascii="Times New Roman" w:hAnsi="Times New Roman"/>
          <w:strike/>
          <w:sz w:val="24"/>
          <w:szCs w:val="24"/>
        </w:rPr>
        <w:t>chữ ký số.</w:t>
      </w:r>
    </w:p>
    <w:p w14:paraId="6F546172">
      <w:pPr>
        <w:pStyle w:val="233"/>
        <w:widowControl/>
        <w:numPr>
          <w:ilvl w:val="0"/>
          <w:numId w:val="84"/>
        </w:numPr>
        <w:spacing w:before="0" w:after="0" w:line="276" w:lineRule="auto"/>
        <w:contextualSpacing/>
        <w:jc w:val="left"/>
        <w:rPr>
          <w:rFonts w:ascii="Times New Roman" w:hAnsi="Times New Roman"/>
          <w:strike/>
          <w:sz w:val="24"/>
          <w:szCs w:val="24"/>
        </w:rPr>
      </w:pPr>
      <w:r>
        <w:rPr>
          <w:rFonts w:ascii="Times New Roman" w:hAnsi="Times New Roman"/>
          <w:strike/>
          <w:sz w:val="24"/>
          <w:szCs w:val="24"/>
        </w:rPr>
        <w:t>Cho phép lưu thông tin KH đã điền nếu KH drop luồng mở thẻ (save as draft).</w:t>
      </w:r>
    </w:p>
    <w:p w14:paraId="132B443C">
      <w:pPr>
        <w:pStyle w:val="233"/>
        <w:widowControl/>
        <w:numPr>
          <w:ilvl w:val="0"/>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 xml:space="preserve">Hệ thống lưu thông tin Credit score của KH trong </w:t>
      </w:r>
      <w:r>
        <w:rPr>
          <w:rFonts w:ascii="Times New Roman" w:hAnsi="Times New Roman"/>
          <w:b/>
          <w:sz w:val="24"/>
          <w:szCs w:val="24"/>
        </w:rPr>
        <w:t xml:space="preserve">X ngày (X là tham số ngày có thể thay đổi theo từng thời kỳ. Hiện tại X=30) </w:t>
      </w:r>
      <w:r>
        <w:rPr>
          <w:rFonts w:ascii="Times New Roman" w:hAnsi="Times New Roman"/>
          <w:sz w:val="24"/>
          <w:szCs w:val="24"/>
        </w:rPr>
        <w:t>để sử dụng khi KH thực hiện đăng ký lại thẻ.</w:t>
      </w:r>
    </w:p>
    <w:p w14:paraId="7DE561F9">
      <w:pPr>
        <w:pStyle w:val="2"/>
        <w:rPr>
          <w:rFonts w:ascii="Times New Roman" w:hAnsi="Times New Roman" w:cs="Times New Roman"/>
          <w:sz w:val="24"/>
          <w:szCs w:val="24"/>
        </w:rPr>
      </w:pPr>
      <w:bookmarkStart w:id="38" w:name="_Toc52885683"/>
      <w:bookmarkStart w:id="39" w:name="_Toc95403144"/>
      <w:bookmarkStart w:id="40" w:name="_Toc99539987"/>
      <w:bookmarkStart w:id="41" w:name="_Toc115447371"/>
      <w:r>
        <w:rPr>
          <w:rFonts w:ascii="Times New Roman" w:hAnsi="Times New Roman" w:cs="Times New Roman"/>
          <w:sz w:val="24"/>
          <w:szCs w:val="24"/>
        </w:rPr>
        <w:t>CHI TIẾT XÂY DỰNG CHƯƠNG TRÌNH</w:t>
      </w:r>
      <w:bookmarkEnd w:id="38"/>
      <w:bookmarkEnd w:id="39"/>
      <w:bookmarkEnd w:id="40"/>
      <w:bookmarkEnd w:id="41"/>
    </w:p>
    <w:p w14:paraId="63EC85CA">
      <w:pPr>
        <w:pStyle w:val="4"/>
        <w:keepNext/>
        <w:widowControl/>
        <w:numPr>
          <w:ilvl w:val="1"/>
          <w:numId w:val="1"/>
        </w:numPr>
        <w:tabs>
          <w:tab w:val="clear" w:pos="1800"/>
        </w:tabs>
        <w:spacing w:before="120" w:after="120" w:line="360" w:lineRule="auto"/>
        <w:ind w:left="540" w:right="463" w:hanging="540"/>
        <w:rPr>
          <w:lang w:val="en-US"/>
        </w:rPr>
      </w:pPr>
      <w:bookmarkStart w:id="42" w:name="_Toc115447372"/>
      <w:bookmarkStart w:id="43" w:name="_Toc95403145"/>
      <w:bookmarkStart w:id="44" w:name="_Toc99539988"/>
      <w:bookmarkStart w:id="45" w:name="_Toc3219749"/>
      <w:bookmarkStart w:id="46" w:name="_Toc13564016"/>
      <w:r>
        <w:rPr>
          <w:lang w:val="en-US"/>
        </w:rPr>
        <w:t>Lưu đồ thực hiện</w:t>
      </w:r>
      <w:bookmarkEnd w:id="42"/>
      <w:bookmarkEnd w:id="43"/>
      <w:bookmarkEnd w:id="44"/>
    </w:p>
    <w:p w14:paraId="03D58BCD">
      <w:pPr>
        <w:pStyle w:val="5"/>
        <w:numPr>
          <w:ilvl w:val="2"/>
          <w:numId w:val="1"/>
        </w:numPr>
        <w:spacing w:line="360" w:lineRule="auto"/>
        <w:ind w:left="0" w:firstLine="0"/>
        <w:rPr>
          <w:sz w:val="24"/>
          <w:lang w:val="en-US"/>
        </w:rPr>
      </w:pPr>
      <w:bookmarkStart w:id="47" w:name="_Toc52885685"/>
      <w:bookmarkStart w:id="48" w:name="_Toc99539989"/>
      <w:bookmarkStart w:id="49" w:name="_Toc95403146"/>
      <w:bookmarkStart w:id="50" w:name="_Toc115447373"/>
      <w:r>
        <w:rPr>
          <w:sz w:val="24"/>
          <w:lang w:val="en-US"/>
        </w:rPr>
        <w:t>Quy trìn</w:t>
      </w:r>
      <w:bookmarkEnd w:id="47"/>
      <w:bookmarkEnd w:id="48"/>
      <w:bookmarkEnd w:id="49"/>
      <w:r>
        <w:rPr>
          <w:sz w:val="24"/>
          <w:lang w:val="en-US"/>
        </w:rPr>
        <w:t>h</w:t>
      </w:r>
      <w:bookmarkEnd w:id="50"/>
    </w:p>
    <w:p w14:paraId="3260DCCA">
      <w:pPr>
        <w:pStyle w:val="5"/>
        <w:numPr>
          <w:ilvl w:val="2"/>
          <w:numId w:val="1"/>
        </w:numPr>
        <w:spacing w:line="360" w:lineRule="auto"/>
        <w:ind w:left="0" w:firstLine="0"/>
        <w:rPr>
          <w:sz w:val="24"/>
          <w:lang w:val="en-US"/>
        </w:rPr>
      </w:pPr>
      <w:bookmarkStart w:id="51" w:name="_Toc115447374"/>
      <w:r>
        <w:rPr>
          <w:sz w:val="24"/>
          <w:lang w:val="en-US"/>
        </w:rPr>
        <w:t>Quy trình phát hành thẻ tín dụng trên Eba</w:t>
      </w:r>
      <w:bookmarkStart w:id="52" w:name="_Toc99539990"/>
      <w:bookmarkEnd w:id="52"/>
      <w:r>
        <w:rPr>
          <w:sz w:val="24"/>
          <w:lang w:val="en-US"/>
        </w:rPr>
        <w:t>nk</w:t>
      </w:r>
      <w:bookmarkEnd w:id="51"/>
    </w:p>
    <w:p w14:paraId="4902F664">
      <w:pPr>
        <w:pStyle w:val="3"/>
        <w:ind w:left="0" w:firstLine="0"/>
        <w:rPr>
          <w:rFonts w:ascii="Times New Roman" w:hAnsi="Times New Roman"/>
        </w:rPr>
      </w:pPr>
      <w:r>
        <w:rPr>
          <w:rFonts w:ascii="Times New Roman" w:hAnsi="Times New Roman"/>
        </w:rPr>
        <w:object>
          <v:shape id="_x0000_i1025" o:spt="75" alt="" type="#_x0000_t75" style="height:658.35pt;width:511.6pt;" o:ole="t" filled="f" o:preferrelative="t" stroked="f" coordsize="21600,21600">
            <v:path/>
            <v:fill on="f" focussize="0,0"/>
            <v:stroke on="f"/>
            <v:imagedata r:id="rId24" o:title=""/>
            <o:lock v:ext="edit" aspectratio="t"/>
            <w10:wrap type="none"/>
            <w10:anchorlock/>
          </v:shape>
          <o:OLEObject Type="Embed" ProgID="Visio.Drawing.15" ShapeID="_x0000_i1025" DrawAspect="Content" ObjectID="_1468075725" r:id="rId23">
            <o:LockedField>false</o:LockedField>
          </o:OLEObject>
        </w:object>
      </w:r>
      <w:bookmarkStart w:id="162" w:name="_GoBack"/>
      <w:r>
        <w:rPr>
          <w:rFonts w:ascii="Times New Roman" w:hAnsi="Times New Roman"/>
        </w:rPr>
        <w:object>
          <v:shape id="_x0000_i1041" o:spt="75" type="#_x0000_t75" style="height:658.35pt;width:511.6pt;" o:ole="t" filled="f" o:preferrelative="t" stroked="f" coordsize="21600,21600">
            <v:path/>
            <v:fill on="f" focussize="0,0"/>
            <v:stroke on="f"/>
            <v:imagedata r:id="rId24" o:title=""/>
            <o:lock v:ext="edit" aspectratio="t"/>
            <w10:wrap type="none"/>
            <w10:anchorlock/>
          </v:shape>
          <o:OLEObject Type="Embed" ProgID="Visio.Drawing.15" ShapeID="_x0000_i1041" DrawAspect="Content" ObjectID="_1468075726" r:id="rId25">
            <o:LockedField>false</o:LockedField>
          </o:OLEObject>
        </w:object>
      </w:r>
      <w:bookmarkEnd w:id="162"/>
    </w:p>
    <w:p w14:paraId="511C2881">
      <w:pPr>
        <w:pStyle w:val="3"/>
        <w:ind w:left="0" w:firstLine="0"/>
        <w:rPr>
          <w:rFonts w:ascii="Times New Roman" w:hAnsi="Times New Roman"/>
        </w:rPr>
      </w:pPr>
    </w:p>
    <w:p w14:paraId="29B3E605">
      <w:pPr>
        <w:pStyle w:val="3"/>
        <w:ind w:left="0" w:firstLine="0"/>
        <w:rPr>
          <w:rFonts w:ascii="Times New Roman" w:hAnsi="Times New Roman"/>
        </w:rPr>
      </w:pPr>
    </w:p>
    <w:p w14:paraId="73035BD1">
      <w:pPr>
        <w:pStyle w:val="3"/>
        <w:ind w:left="0" w:firstLine="0"/>
        <w:rPr>
          <w:rFonts w:ascii="Times New Roman" w:hAnsi="Times New Roman"/>
          <w:lang w:val="en-US"/>
        </w:rPr>
      </w:pPr>
    </w:p>
    <w:p w14:paraId="11B33F56">
      <w:pPr>
        <w:ind w:left="0" w:firstLine="0"/>
        <w:rPr>
          <w:rFonts w:ascii="Times New Roman" w:hAnsi="Times New Roman"/>
          <w:b/>
        </w:rPr>
      </w:pPr>
      <w:bookmarkStart w:id="53" w:name="_Toc99539991"/>
      <w:bookmarkStart w:id="54" w:name="_Toc115447377"/>
      <w:r>
        <w:rPr>
          <w:rFonts w:ascii="Times New Roman" w:hAnsi="Times New Roman"/>
          <w:b/>
        </w:rPr>
        <w:t>Mô tả quy trình</w:t>
      </w:r>
      <w:bookmarkEnd w:id="53"/>
      <w:bookmarkEnd w:id="54"/>
      <w:r>
        <w:rPr>
          <w:rFonts w:ascii="Times New Roman" w:hAnsi="Times New Roman"/>
          <w:b/>
        </w:rPr>
        <w:t>:</w:t>
      </w:r>
    </w:p>
    <w:tbl>
      <w:tblPr>
        <w:tblStyle w:val="64"/>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72" w:type="dxa"/>
          <w:left w:w="115" w:type="dxa"/>
          <w:bottom w:w="72" w:type="dxa"/>
          <w:right w:w="115" w:type="dxa"/>
        </w:tblCellMar>
      </w:tblPr>
      <w:tblGrid>
        <w:gridCol w:w="1515"/>
        <w:gridCol w:w="2475"/>
        <w:gridCol w:w="8042"/>
        <w:gridCol w:w="2157"/>
      </w:tblGrid>
      <w:tr w14:paraId="5E54A5B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72" w:type="dxa"/>
            <w:left w:w="115" w:type="dxa"/>
            <w:bottom w:w="72" w:type="dxa"/>
            <w:right w:w="115" w:type="dxa"/>
          </w:tblCellMar>
        </w:tblPrEx>
        <w:trPr>
          <w:jc w:val="center"/>
        </w:trPr>
        <w:tc>
          <w:tcPr>
            <w:tcW w:w="534" w:type="pct"/>
            <w:vAlign w:val="center"/>
          </w:tcPr>
          <w:p w14:paraId="24917406">
            <w:pPr>
              <w:widowControl/>
              <w:spacing w:before="120" w:line="360" w:lineRule="auto"/>
              <w:ind w:left="0" w:firstLine="0"/>
              <w:jc w:val="center"/>
              <w:rPr>
                <w:rFonts w:ascii="Times New Roman" w:hAnsi="Times New Roman"/>
                <w:b/>
                <w:sz w:val="24"/>
                <w:szCs w:val="24"/>
                <w:lang w:val="en-US"/>
              </w:rPr>
            </w:pPr>
            <w:r>
              <w:rPr>
                <w:rFonts w:ascii="Times New Roman" w:hAnsi="Times New Roman"/>
                <w:b/>
                <w:sz w:val="24"/>
                <w:szCs w:val="24"/>
                <w:lang w:val="en-US"/>
              </w:rPr>
              <w:t>Bước thực hiện</w:t>
            </w:r>
          </w:p>
        </w:tc>
        <w:tc>
          <w:tcPr>
            <w:tcW w:w="872" w:type="pct"/>
            <w:vAlign w:val="center"/>
          </w:tcPr>
          <w:p w14:paraId="7B1CE357">
            <w:pPr>
              <w:widowControl/>
              <w:spacing w:before="120" w:line="360" w:lineRule="auto"/>
              <w:ind w:left="0" w:firstLine="0"/>
              <w:jc w:val="center"/>
              <w:rPr>
                <w:rFonts w:ascii="Times New Roman" w:hAnsi="Times New Roman"/>
                <w:b/>
                <w:sz w:val="24"/>
                <w:szCs w:val="24"/>
                <w:lang w:val="en-US"/>
              </w:rPr>
            </w:pPr>
            <w:r>
              <w:rPr>
                <w:rFonts w:ascii="Times New Roman" w:hAnsi="Times New Roman"/>
                <w:b/>
                <w:sz w:val="24"/>
                <w:szCs w:val="24"/>
                <w:lang w:val="en-US"/>
              </w:rPr>
              <w:t>Nội dung</w:t>
            </w:r>
          </w:p>
        </w:tc>
        <w:tc>
          <w:tcPr>
            <w:tcW w:w="2834" w:type="pct"/>
            <w:vAlign w:val="center"/>
          </w:tcPr>
          <w:p w14:paraId="1E4A86A8">
            <w:pPr>
              <w:widowControl/>
              <w:spacing w:before="120" w:line="360" w:lineRule="auto"/>
              <w:ind w:left="0" w:firstLine="0"/>
              <w:jc w:val="center"/>
              <w:rPr>
                <w:rFonts w:ascii="Times New Roman" w:hAnsi="Times New Roman"/>
                <w:b/>
                <w:sz w:val="24"/>
                <w:szCs w:val="24"/>
                <w:lang w:val="en-US"/>
              </w:rPr>
            </w:pPr>
            <w:r>
              <w:rPr>
                <w:rFonts w:ascii="Times New Roman" w:hAnsi="Times New Roman"/>
                <w:b/>
                <w:sz w:val="24"/>
                <w:szCs w:val="24"/>
                <w:lang w:val="en-US"/>
              </w:rPr>
              <w:t>Mô tả</w:t>
            </w:r>
          </w:p>
        </w:tc>
        <w:tc>
          <w:tcPr>
            <w:tcW w:w="760" w:type="pct"/>
          </w:tcPr>
          <w:p w14:paraId="2C1C8CDC">
            <w:pPr>
              <w:widowControl/>
              <w:spacing w:before="120" w:line="360" w:lineRule="auto"/>
              <w:ind w:left="0" w:firstLine="0"/>
              <w:jc w:val="center"/>
              <w:rPr>
                <w:rFonts w:ascii="Times New Roman" w:hAnsi="Times New Roman"/>
                <w:b/>
                <w:sz w:val="24"/>
                <w:szCs w:val="24"/>
                <w:lang w:val="en-US"/>
              </w:rPr>
            </w:pPr>
            <w:r>
              <w:rPr>
                <w:rFonts w:ascii="Times New Roman" w:hAnsi="Times New Roman"/>
                <w:b/>
                <w:sz w:val="24"/>
                <w:szCs w:val="24"/>
                <w:lang w:val="en-US"/>
              </w:rPr>
              <w:t>Tài liệu liên quan</w:t>
            </w:r>
          </w:p>
        </w:tc>
      </w:tr>
      <w:tr w14:paraId="3585B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72" w:type="dxa"/>
            <w:left w:w="115" w:type="dxa"/>
            <w:bottom w:w="72" w:type="dxa"/>
            <w:right w:w="115" w:type="dxa"/>
          </w:tblCellMar>
        </w:tblPrEx>
        <w:trPr>
          <w:jc w:val="center"/>
        </w:trPr>
        <w:tc>
          <w:tcPr>
            <w:tcW w:w="534" w:type="pct"/>
            <w:vAlign w:val="center"/>
          </w:tcPr>
          <w:p w14:paraId="70675159">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Bước 1</w:t>
            </w:r>
          </w:p>
        </w:tc>
        <w:tc>
          <w:tcPr>
            <w:tcW w:w="872" w:type="pct"/>
            <w:vAlign w:val="center"/>
          </w:tcPr>
          <w:p w14:paraId="46A8AFAE">
            <w:pPr>
              <w:widowControl/>
              <w:spacing w:before="120" w:line="360" w:lineRule="auto"/>
              <w:ind w:left="0" w:firstLine="0"/>
              <w:jc w:val="left"/>
              <w:rPr>
                <w:rFonts w:ascii="Times New Roman" w:hAnsi="Times New Roman"/>
                <w:sz w:val="24"/>
                <w:szCs w:val="24"/>
                <w:lang w:val="en-US"/>
              </w:rPr>
            </w:pPr>
            <w:r>
              <w:rPr>
                <w:rFonts w:ascii="Times New Roman" w:hAnsi="Times New Roman" w:eastAsia="Calibri"/>
                <w:sz w:val="24"/>
                <w:szCs w:val="24"/>
                <w:lang w:val="en-US"/>
              </w:rPr>
              <w:t>Hiển thị banner/pop up + hướng dẫn cho phép mở thẻ tín dụng</w:t>
            </w:r>
          </w:p>
        </w:tc>
        <w:tc>
          <w:tcPr>
            <w:tcW w:w="2834" w:type="pct"/>
            <w:vAlign w:val="center"/>
          </w:tcPr>
          <w:p w14:paraId="506872DD">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 xml:space="preserve">Bước 1.1: </w:t>
            </w:r>
            <w:r>
              <w:rPr>
                <w:rFonts w:ascii="Times New Roman" w:hAnsi="Times New Roman"/>
                <w:sz w:val="24"/>
                <w:szCs w:val="24"/>
                <w:lang w:val="en-US"/>
              </w:rPr>
              <w:t>KH login thành công vào Ebank =&gt; Chuyển bước 1.2</w:t>
            </w:r>
          </w:p>
          <w:p w14:paraId="520B5B28">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Bước 1.2</w:t>
            </w:r>
            <w:r>
              <w:rPr>
                <w:rFonts w:ascii="Times New Roman" w:hAnsi="Times New Roman"/>
                <w:sz w:val="24"/>
                <w:szCs w:val="24"/>
                <w:lang w:val="en-US"/>
              </w:rPr>
              <w:t xml:space="preserve">: Ebank check các điều kiện hợp lệ: </w:t>
            </w:r>
          </w:p>
          <w:p w14:paraId="18B4E354">
            <w:pPr>
              <w:pStyle w:val="233"/>
              <w:widowControl/>
              <w:numPr>
                <w:ilvl w:val="0"/>
                <w:numId w:val="84"/>
              </w:numPr>
              <w:autoSpaceDE w:val="0"/>
              <w:autoSpaceDN w:val="0"/>
              <w:adjustRightInd w:val="0"/>
              <w:spacing w:before="0" w:after="0" w:line="288" w:lineRule="auto"/>
              <w:jc w:val="left"/>
              <w:rPr>
                <w:rFonts w:ascii="Times New Roman" w:hAnsi="Times New Roman" w:eastAsia="Calibri"/>
                <w:sz w:val="24"/>
                <w:szCs w:val="24"/>
                <w:lang w:val="en-US"/>
              </w:rPr>
            </w:pPr>
            <w:commentRangeStart w:id="0"/>
            <w:commentRangeStart w:id="1"/>
            <w:r>
              <w:rPr>
                <w:rFonts w:ascii="Times New Roman" w:hAnsi="Times New Roman" w:eastAsia="Calibri"/>
                <w:sz w:val="24"/>
                <w:szCs w:val="24"/>
                <w:lang w:val="en-US"/>
              </w:rPr>
              <w:t xml:space="preserve">Tài khoản EBank </w:t>
            </w:r>
            <w:commentRangeEnd w:id="0"/>
            <w:r>
              <w:rPr>
                <w:rStyle w:val="24"/>
                <w:rFonts w:ascii="Times New Roman" w:hAnsi="Times New Roman"/>
              </w:rPr>
              <w:commentReference w:id="0"/>
            </w:r>
            <w:commentRangeEnd w:id="1"/>
            <w:r>
              <w:rPr>
                <w:rStyle w:val="24"/>
                <w:rFonts w:ascii="Times New Roman" w:hAnsi="Times New Roman"/>
              </w:rPr>
              <w:commentReference w:id="1"/>
            </w:r>
            <w:r>
              <w:rPr>
                <w:rFonts w:ascii="Times New Roman" w:hAnsi="Times New Roman" w:eastAsia="Calibri"/>
                <w:sz w:val="24"/>
                <w:szCs w:val="24"/>
                <w:lang w:val="en-US"/>
              </w:rPr>
              <w:t>không phải tài khoản Potential Fraud, Fraud</w:t>
            </w:r>
          </w:p>
          <w:p w14:paraId="6E81C02A">
            <w:pPr>
              <w:pStyle w:val="233"/>
              <w:widowControl/>
              <w:numPr>
                <w:ilvl w:val="0"/>
                <w:numId w:val="84"/>
              </w:numPr>
              <w:autoSpaceDE w:val="0"/>
              <w:autoSpaceDN w:val="0"/>
              <w:adjustRightInd w:val="0"/>
              <w:spacing w:before="0" w:after="0" w:line="288" w:lineRule="auto"/>
              <w:jc w:val="left"/>
              <w:rPr>
                <w:rFonts w:ascii="Times New Roman" w:hAnsi="Times New Roman" w:eastAsia="Calibri"/>
                <w:sz w:val="24"/>
                <w:szCs w:val="24"/>
                <w:lang w:val="en-US"/>
              </w:rPr>
            </w:pPr>
            <w:r>
              <w:rPr>
                <w:rFonts w:ascii="Times New Roman" w:hAnsi="Times New Roman" w:eastAsia="Calibri"/>
                <w:strike/>
                <w:sz w:val="24"/>
                <w:szCs w:val="24"/>
                <w:lang w:val="en-US"/>
              </w:rPr>
              <w:t>CIF thuộc: KYC level 3</w:t>
            </w:r>
            <w:r>
              <w:rPr>
                <w:rFonts w:ascii="Times New Roman" w:hAnsi="Times New Roman" w:eastAsia="Calibri"/>
                <w:sz w:val="24"/>
                <w:szCs w:val="24"/>
                <w:lang w:val="en-US"/>
              </w:rPr>
              <w:t xml:space="preserve">, </w:t>
            </w:r>
            <w:r>
              <w:rPr>
                <w:rFonts w:ascii="Times New Roman" w:hAnsi="Times New Roman" w:eastAsia="Calibri"/>
                <w:strike/>
                <w:sz w:val="24"/>
                <w:szCs w:val="24"/>
                <w:lang w:val="en-US"/>
              </w:rPr>
              <w:t>1, 2, -101, -102</w:t>
            </w:r>
          </w:p>
          <w:p w14:paraId="02B6035F">
            <w:pPr>
              <w:pStyle w:val="233"/>
              <w:widowControl/>
              <w:numPr>
                <w:ilvl w:val="0"/>
                <w:numId w:val="84"/>
              </w:numPr>
              <w:spacing w:before="120" w:line="360" w:lineRule="auto"/>
              <w:jc w:val="left"/>
              <w:rPr>
                <w:rFonts w:ascii="Times New Roman" w:hAnsi="Times New Roman"/>
                <w:b/>
                <w:sz w:val="24"/>
                <w:szCs w:val="24"/>
                <w:lang w:val="en-US"/>
              </w:rPr>
            </w:pPr>
            <w:r>
              <w:rPr>
                <w:rFonts w:ascii="Times New Roman" w:hAnsi="Times New Roman" w:eastAsia="Calibri"/>
                <w:sz w:val="24"/>
                <w:szCs w:val="24"/>
                <w:lang w:val="en-US"/>
              </w:rPr>
              <w:t>Không áp dụng cho KH có IC type= Hộ chiếu,CMND</w:t>
            </w:r>
          </w:p>
          <w:p w14:paraId="1BAC0D95">
            <w:pPr>
              <w:widowControl/>
              <w:spacing w:before="120" w:line="360" w:lineRule="auto"/>
              <w:ind w:left="0" w:firstLine="0"/>
              <w:jc w:val="left"/>
              <w:rPr>
                <w:rFonts w:ascii="Times New Roman" w:hAnsi="Times New Roman"/>
                <w:strike/>
                <w:sz w:val="24"/>
                <w:szCs w:val="24"/>
                <w:lang w:val="en-US"/>
              </w:rPr>
            </w:pPr>
            <w:r>
              <w:rPr>
                <w:rFonts w:ascii="Times New Roman" w:hAnsi="Times New Roman"/>
                <w:b/>
                <w:strike/>
                <w:sz w:val="24"/>
                <w:szCs w:val="24"/>
                <w:lang w:val="en-US"/>
              </w:rPr>
              <w:t xml:space="preserve">Lưu ý: </w:t>
            </w:r>
            <w:commentRangeStart w:id="2"/>
            <w:commentRangeStart w:id="3"/>
            <w:commentRangeStart w:id="4"/>
            <w:commentRangeStart w:id="5"/>
            <w:r>
              <w:rPr>
                <w:rFonts w:ascii="Times New Roman" w:hAnsi="Times New Roman"/>
                <w:strike/>
                <w:sz w:val="24"/>
                <w:szCs w:val="24"/>
                <w:lang w:val="en-US"/>
              </w:rPr>
              <w:t>Check hiệu lực còn lại của Giấy tờ tùy thân &gt;= 30 ngày</w:t>
            </w:r>
            <w:commentRangeEnd w:id="2"/>
            <w:r>
              <w:rPr>
                <w:rStyle w:val="24"/>
                <w:rFonts w:ascii="Times New Roman" w:hAnsi="Times New Roman"/>
                <w:strike/>
              </w:rPr>
              <w:commentReference w:id="2"/>
            </w:r>
            <w:commentRangeEnd w:id="3"/>
            <w:r>
              <w:rPr>
                <w:rStyle w:val="24"/>
                <w:rFonts w:ascii="Times New Roman" w:hAnsi="Times New Roman"/>
                <w:strike/>
              </w:rPr>
              <w:commentReference w:id="3"/>
            </w:r>
            <w:commentRangeEnd w:id="4"/>
            <w:r>
              <w:rPr>
                <w:rStyle w:val="24"/>
                <w:rFonts w:ascii="Times New Roman" w:hAnsi="Times New Roman"/>
                <w:strike/>
              </w:rPr>
              <w:commentReference w:id="4"/>
            </w:r>
            <w:commentRangeEnd w:id="5"/>
            <w:r>
              <w:rPr>
                <w:rStyle w:val="24"/>
                <w:rFonts w:ascii="Times New Roman" w:hAnsi="Times New Roman"/>
                <w:strike/>
              </w:rPr>
              <w:commentReference w:id="5"/>
            </w:r>
            <w:r>
              <w:rPr>
                <w:rFonts w:ascii="Times New Roman" w:hAnsi="Times New Roman"/>
                <w:strike/>
                <w:sz w:val="24"/>
                <w:szCs w:val="24"/>
                <w:lang w:val="en-US"/>
              </w:rPr>
              <w:t>. Lấy trường thông tin “</w:t>
            </w:r>
            <w:commentRangeStart w:id="6"/>
            <w:r>
              <w:rPr>
                <w:rFonts w:ascii="Times New Roman" w:hAnsi="Times New Roman"/>
                <w:strike/>
                <w:sz w:val="24"/>
                <w:szCs w:val="24"/>
                <w:lang w:val="en-US"/>
              </w:rPr>
              <w:t>Ngày hết hạn” của căn cước công dân của khách hàng từ trong hệ thống đã lưu để kiểm tra</w:t>
            </w:r>
            <w:commentRangeEnd w:id="6"/>
            <w:r>
              <w:rPr>
                <w:rStyle w:val="24"/>
                <w:rFonts w:ascii="Times New Roman" w:hAnsi="Times New Roman"/>
                <w:strike/>
              </w:rPr>
              <w:commentReference w:id="6"/>
            </w:r>
            <w:r>
              <w:rPr>
                <w:rFonts w:ascii="Times New Roman" w:hAnsi="Times New Roman"/>
                <w:strike/>
                <w:sz w:val="24"/>
                <w:szCs w:val="24"/>
                <w:lang w:val="en-US"/>
              </w:rPr>
              <w:t>.</w:t>
            </w:r>
          </w:p>
          <w:p w14:paraId="3291DE34">
            <w:pPr>
              <w:pStyle w:val="233"/>
              <w:widowControl/>
              <w:numPr>
                <w:ilvl w:val="2"/>
                <w:numId w:val="85"/>
              </w:numPr>
              <w:spacing w:before="120" w:line="360" w:lineRule="auto"/>
              <w:jc w:val="left"/>
              <w:rPr>
                <w:rFonts w:ascii="Times New Roman" w:hAnsi="Times New Roman"/>
                <w:strike/>
                <w:sz w:val="24"/>
                <w:szCs w:val="24"/>
                <w:lang w:val="en-US"/>
              </w:rPr>
            </w:pPr>
            <w:r>
              <w:rPr>
                <w:rFonts w:ascii="Times New Roman" w:hAnsi="Times New Roman"/>
                <w:strike/>
                <w:sz w:val="24"/>
                <w:szCs w:val="24"/>
                <w:lang w:val="en-US"/>
              </w:rPr>
              <w:t>TH 1: CCCD gắn chip có ngày hết hạn là ngày cụ thể</w:t>
            </w:r>
          </w:p>
          <w:p w14:paraId="21064FE7">
            <w:pPr>
              <w:pStyle w:val="233"/>
              <w:widowControl/>
              <w:numPr>
                <w:ilvl w:val="3"/>
                <w:numId w:val="85"/>
              </w:numPr>
              <w:spacing w:before="120" w:line="360" w:lineRule="auto"/>
              <w:jc w:val="left"/>
              <w:rPr>
                <w:rFonts w:ascii="Times New Roman" w:hAnsi="Times New Roman"/>
                <w:strike/>
                <w:sz w:val="24"/>
                <w:szCs w:val="24"/>
                <w:lang w:val="en-US"/>
              </w:rPr>
            </w:pPr>
            <w:r>
              <w:rPr>
                <w:rFonts w:ascii="Times New Roman" w:hAnsi="Times New Roman"/>
                <w:strike/>
                <w:sz w:val="24"/>
                <w:szCs w:val="24"/>
                <w:lang w:val="en-US"/>
              </w:rPr>
              <w:t xml:space="preserve">Lấy ngày hết hạn là ngày trên thẻ với định dạng dd/mm/yyyy </w:t>
            </w:r>
          </w:p>
          <w:p w14:paraId="0A3410B0">
            <w:pPr>
              <w:pStyle w:val="233"/>
              <w:widowControl/>
              <w:numPr>
                <w:ilvl w:val="2"/>
                <w:numId w:val="85"/>
              </w:numPr>
              <w:spacing w:before="120" w:line="360" w:lineRule="auto"/>
              <w:jc w:val="left"/>
              <w:rPr>
                <w:rFonts w:ascii="Times New Roman" w:hAnsi="Times New Roman"/>
                <w:strike/>
                <w:sz w:val="24"/>
                <w:szCs w:val="24"/>
                <w:lang w:val="en-US"/>
              </w:rPr>
            </w:pPr>
            <w:r>
              <w:rPr>
                <w:rFonts w:ascii="Times New Roman" w:hAnsi="Times New Roman"/>
                <w:strike/>
                <w:sz w:val="24"/>
                <w:szCs w:val="24"/>
                <w:lang w:val="en-US"/>
              </w:rPr>
              <w:t>TH 2: CCCD gắn chip có ngày hết hạn là vô thời hạn</w:t>
            </w:r>
          </w:p>
          <w:p w14:paraId="0A70D328">
            <w:pPr>
              <w:rPr>
                <w:rFonts w:ascii="Times New Roman" w:hAnsi="Times New Roman"/>
                <w:strike/>
                <w:sz w:val="20"/>
              </w:rPr>
            </w:pPr>
            <w:r>
              <w:rPr>
                <w:rFonts w:ascii="Times New Roman" w:hAnsi="Times New Roman"/>
                <w:strike/>
                <w:sz w:val="20"/>
              </w:rPr>
              <w:t>Lấy ngày hết hạn là  01/01/3000</w:t>
            </w:r>
          </w:p>
          <w:p w14:paraId="2561673F">
            <w:pPr>
              <w:widowControl/>
              <w:spacing w:before="120" w:line="360" w:lineRule="auto"/>
              <w:ind w:left="0" w:firstLine="0"/>
              <w:jc w:val="left"/>
              <w:rPr>
                <w:rFonts w:ascii="Times New Roman" w:hAnsi="Times New Roman"/>
                <w:b/>
                <w:strike/>
                <w:sz w:val="24"/>
                <w:szCs w:val="24"/>
                <w:lang w:val="en-US"/>
              </w:rPr>
            </w:pPr>
            <w:r>
              <w:rPr>
                <w:rFonts w:ascii="Times New Roman" w:hAnsi="Times New Roman" w:eastAsia="Calibri"/>
                <w:strike/>
                <w:sz w:val="24"/>
                <w:szCs w:val="24"/>
                <w:lang w:val="en-US"/>
              </w:rPr>
              <w:t xml:space="preserve">KH không bị từ chối phê duyệt trong vòng 30 ngày </w:t>
            </w:r>
            <w:r>
              <w:rPr>
                <w:rFonts w:ascii="Times New Roman" w:hAnsi="Times New Roman"/>
                <w:strike/>
                <w:sz w:val="24"/>
                <w:szCs w:val="24"/>
              </w:rPr>
              <w:t>kể từ lúc có kết quả phê duyệt từ chối</w:t>
            </w:r>
          </w:p>
          <w:p w14:paraId="24C29AD4">
            <w:pPr>
              <w:pStyle w:val="233"/>
              <w:numPr>
                <w:ilvl w:val="0"/>
                <w:numId w:val="84"/>
              </w:numPr>
              <w:rPr>
                <w:rFonts w:ascii="Times New Roman" w:hAnsi="Times New Roman"/>
                <w:sz w:val="24"/>
                <w:szCs w:val="24"/>
                <w:lang w:val="en-US"/>
              </w:rPr>
            </w:pPr>
            <w:commentRangeStart w:id="7"/>
            <w:commentRangeStart w:id="8"/>
            <w:r>
              <w:rPr>
                <w:rFonts w:ascii="Times New Roman" w:hAnsi="Times New Roman"/>
                <w:sz w:val="24"/>
                <w:szCs w:val="24"/>
                <w:lang w:val="en-US"/>
              </w:rPr>
              <w:t>Không áp dụng cho KH  bị từ chối phê duyệt mở thẻ qua luồng Instant Card trên eBank trong vòng 30 ngày.</w:t>
            </w:r>
            <w:commentRangeEnd w:id="7"/>
            <w:r>
              <w:rPr>
                <w:rStyle w:val="24"/>
                <w:rFonts w:ascii="Times New Roman" w:hAnsi="Times New Roman"/>
              </w:rPr>
              <w:commentReference w:id="7"/>
            </w:r>
            <w:commentRangeEnd w:id="8"/>
            <w:r>
              <w:rPr>
                <w:rStyle w:val="24"/>
                <w:rFonts w:ascii="Times New Roman" w:hAnsi="Times New Roman"/>
              </w:rPr>
              <w:commentReference w:id="8"/>
            </w:r>
            <w:r>
              <w:rPr>
                <w:rFonts w:ascii="Times New Roman" w:hAnsi="Times New Roman"/>
                <w:sz w:val="24"/>
                <w:szCs w:val="24"/>
                <w:lang w:val="en-US"/>
              </w:rPr>
              <w:t xml:space="preserve"> </w:t>
            </w:r>
          </w:p>
          <w:p w14:paraId="58BA80AB">
            <w:pPr>
              <w:pStyle w:val="233"/>
              <w:widowControl/>
              <w:numPr>
                <w:ilvl w:val="1"/>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Lưu thông tin KH bị từ chối trong vòng 30 ngày tại DB của card ebank</w:t>
            </w:r>
          </w:p>
          <w:p w14:paraId="05E70F2B">
            <w:pPr>
              <w:pStyle w:val="233"/>
              <w:widowControl/>
              <w:numPr>
                <w:ilvl w:val="0"/>
                <w:numId w:val="83"/>
              </w:numPr>
              <w:spacing w:before="120" w:line="360" w:lineRule="auto"/>
              <w:jc w:val="left"/>
              <w:rPr>
                <w:rFonts w:ascii="Times New Roman" w:hAnsi="Times New Roman"/>
                <w:sz w:val="24"/>
                <w:szCs w:val="24"/>
                <w:lang w:val="en-US"/>
              </w:rPr>
            </w:pPr>
            <w:r>
              <w:rPr>
                <w:rFonts w:ascii="Times New Roman" w:hAnsi="Times New Roman"/>
                <w:sz w:val="24"/>
                <w:szCs w:val="24"/>
                <w:lang w:val="en-US"/>
              </w:rPr>
              <w:t>Trong trường hợp không hợp lệ sẽ không hiển thị banner và pop-up cho khách hàng thấy.</w:t>
            </w:r>
          </w:p>
          <w:p w14:paraId="0C3D9F71">
            <w:pPr>
              <w:pStyle w:val="233"/>
              <w:widowControl/>
              <w:numPr>
                <w:ilvl w:val="0"/>
                <w:numId w:val="83"/>
              </w:numPr>
              <w:spacing w:before="120" w:line="360" w:lineRule="auto"/>
              <w:jc w:val="left"/>
              <w:rPr>
                <w:rFonts w:ascii="Times New Roman" w:hAnsi="Times New Roman"/>
                <w:sz w:val="24"/>
                <w:szCs w:val="24"/>
                <w:lang w:val="en-US"/>
              </w:rPr>
            </w:pPr>
            <w:commentRangeStart w:id="9"/>
            <w:commentRangeStart w:id="10"/>
            <w:r>
              <w:rPr>
                <w:rFonts w:ascii="Times New Roman" w:hAnsi="Times New Roman"/>
                <w:sz w:val="24"/>
                <w:szCs w:val="24"/>
                <w:lang w:val="en-US"/>
              </w:rPr>
              <w:t>Nếu hợp lệ thì hiển thị banner ở màn hình Home và Pop up khi vào mục Quản lý thẻ:</w:t>
            </w:r>
          </w:p>
          <w:p w14:paraId="331A7C15">
            <w:pPr>
              <w:pStyle w:val="233"/>
              <w:widowControl/>
              <w:numPr>
                <w:ilvl w:val="1"/>
                <w:numId w:val="84"/>
              </w:numPr>
              <w:spacing w:before="120" w:line="360" w:lineRule="auto"/>
              <w:jc w:val="left"/>
              <w:rPr>
                <w:rFonts w:ascii="Times New Roman" w:hAnsi="Times New Roman"/>
                <w:b/>
                <w:sz w:val="24"/>
                <w:szCs w:val="24"/>
                <w:lang w:val="en-US"/>
              </w:rPr>
            </w:pPr>
            <w:commentRangeStart w:id="11"/>
            <w:commentRangeStart w:id="12"/>
            <w:r>
              <w:rPr>
                <w:rFonts w:ascii="Times New Roman" w:hAnsi="Times New Roman"/>
                <w:sz w:val="24"/>
                <w:szCs w:val="24"/>
                <w:lang w:val="en-US"/>
              </w:rPr>
              <w:t>Tại Homepage, hiển thị banner</w:t>
            </w:r>
            <w:r>
              <w:rPr>
                <w:rFonts w:ascii="Times New Roman" w:hAnsi="Times New Roman"/>
                <w:b/>
                <w:sz w:val="24"/>
                <w:szCs w:val="24"/>
                <w:lang w:val="en-US"/>
              </w:rPr>
              <w:t xml:space="preserve"> “5 phút đăng ký, mở thẻ tín dụng như ý”. </w:t>
            </w:r>
            <w:commentRangeEnd w:id="11"/>
            <w:r>
              <w:rPr>
                <w:rStyle w:val="24"/>
                <w:rFonts w:ascii="Times New Roman" w:hAnsi="Times New Roman"/>
              </w:rPr>
              <w:commentReference w:id="11"/>
            </w:r>
            <w:commentRangeEnd w:id="12"/>
            <w:r>
              <w:rPr>
                <w:rStyle w:val="24"/>
                <w:rFonts w:ascii="Times New Roman" w:hAnsi="Times New Roman"/>
              </w:rPr>
              <w:commentReference w:id="12"/>
            </w:r>
            <w:r>
              <w:rPr>
                <w:rFonts w:ascii="Times New Roman" w:hAnsi="Times New Roman"/>
                <w:sz w:val="24"/>
                <w:szCs w:val="24"/>
                <w:lang w:val="en-US"/>
              </w:rPr>
              <w:t>Như hình ảnh trong mục 3.3.2.</w:t>
            </w:r>
          </w:p>
          <w:p w14:paraId="1A16F6CA">
            <w:pPr>
              <w:pStyle w:val="233"/>
              <w:widowControl/>
              <w:numPr>
                <w:ilvl w:val="1"/>
                <w:numId w:val="84"/>
              </w:numPr>
              <w:spacing w:before="120" w:line="360" w:lineRule="auto"/>
              <w:jc w:val="left"/>
              <w:rPr>
                <w:rFonts w:ascii="Times New Roman" w:hAnsi="Times New Roman"/>
                <w:b/>
                <w:sz w:val="24"/>
                <w:szCs w:val="24"/>
                <w:lang w:val="en-US"/>
              </w:rPr>
            </w:pPr>
            <w:r>
              <w:rPr>
                <w:rFonts w:ascii="Times New Roman" w:hAnsi="Times New Roman"/>
                <w:sz w:val="24"/>
                <w:szCs w:val="24"/>
                <w:lang w:val="en-US"/>
              </w:rPr>
              <w:t>Hoặc tại MH Quản lý thẻ, hiển thị Popup</w:t>
            </w:r>
            <w:r>
              <w:rPr>
                <w:rFonts w:ascii="Times New Roman" w:hAnsi="Times New Roman"/>
                <w:b/>
                <w:sz w:val="24"/>
                <w:szCs w:val="24"/>
                <w:lang w:val="en-US"/>
              </w:rPr>
              <w:t xml:space="preserve"> “Mở thẻ tín dụng online 100% không cần chứng minh thu nhập”.</w:t>
            </w:r>
            <w:r>
              <w:rPr>
                <w:rFonts w:ascii="Times New Roman" w:hAnsi="Times New Roman"/>
                <w:sz w:val="24"/>
                <w:szCs w:val="24"/>
                <w:lang w:val="en-US"/>
              </w:rPr>
              <w:t xml:space="preserve"> Như hình ảnh trong mục 3.3.2.</w:t>
            </w:r>
          </w:p>
          <w:p w14:paraId="7E066FF5">
            <w:pPr>
              <w:pStyle w:val="233"/>
              <w:widowControl/>
              <w:numPr>
                <w:ilvl w:val="0"/>
                <w:numId w:val="83"/>
              </w:numPr>
              <w:spacing w:before="120" w:line="360" w:lineRule="auto"/>
              <w:jc w:val="left"/>
              <w:rPr>
                <w:rFonts w:ascii="Times New Roman" w:hAnsi="Times New Roman"/>
                <w:sz w:val="24"/>
                <w:szCs w:val="24"/>
                <w:lang w:val="en-US"/>
              </w:rPr>
            </w:pPr>
            <w:r>
              <w:rPr>
                <w:rFonts w:ascii="Times New Roman" w:hAnsi="Times New Roman"/>
                <w:sz w:val="24"/>
                <w:szCs w:val="24"/>
                <w:lang w:val="en-US"/>
              </w:rPr>
              <w:t>Chuyển bước 1.3</w:t>
            </w:r>
            <w:commentRangeEnd w:id="9"/>
            <w:r>
              <w:rPr>
                <w:rStyle w:val="24"/>
                <w:rFonts w:ascii="Times New Roman" w:hAnsi="Times New Roman"/>
              </w:rPr>
              <w:commentReference w:id="9"/>
            </w:r>
            <w:commentRangeEnd w:id="10"/>
            <w:r>
              <w:rPr>
                <w:rStyle w:val="24"/>
                <w:rFonts w:ascii="Times New Roman" w:hAnsi="Times New Roman"/>
              </w:rPr>
              <w:commentReference w:id="10"/>
            </w:r>
          </w:p>
          <w:p w14:paraId="5801FC45">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 xml:space="preserve">Bước 1.3: </w:t>
            </w:r>
            <w:r>
              <w:rPr>
                <w:rFonts w:ascii="Times New Roman" w:hAnsi="Times New Roman"/>
                <w:sz w:val="24"/>
                <w:szCs w:val="24"/>
                <w:lang w:val="en-US"/>
              </w:rPr>
              <w:t xml:space="preserve">KH có thể vào màn hình giới thiệu mở thẻ tín dụng bằng </w:t>
            </w:r>
            <w:r>
              <w:rPr>
                <w:rFonts w:ascii="Times New Roman" w:hAnsi="Times New Roman"/>
                <w:strike/>
                <w:sz w:val="24"/>
                <w:szCs w:val="24"/>
                <w:lang w:val="en-US"/>
              </w:rPr>
              <w:t>bằng 4</w:t>
            </w:r>
            <w:r>
              <w:rPr>
                <w:rFonts w:ascii="Times New Roman" w:hAnsi="Times New Roman"/>
                <w:sz w:val="24"/>
                <w:szCs w:val="24"/>
                <w:lang w:val="en-US"/>
              </w:rPr>
              <w:t xml:space="preserve"> cách: </w:t>
            </w:r>
          </w:p>
          <w:p w14:paraId="5F37BD0E">
            <w:pPr>
              <w:pStyle w:val="233"/>
              <w:widowControl/>
              <w:numPr>
                <w:ilvl w:val="0"/>
                <w:numId w:val="84"/>
              </w:numPr>
              <w:spacing w:before="120" w:line="360" w:lineRule="auto"/>
              <w:jc w:val="left"/>
              <w:rPr>
                <w:rFonts w:ascii="Times New Roman" w:hAnsi="Times New Roman"/>
                <w:strike/>
                <w:sz w:val="24"/>
                <w:szCs w:val="24"/>
                <w:lang w:val="en-US"/>
              </w:rPr>
            </w:pPr>
            <w:r>
              <w:rPr>
                <w:rFonts w:ascii="Times New Roman" w:hAnsi="Times New Roman"/>
                <w:strike/>
                <w:sz w:val="24"/>
                <w:szCs w:val="24"/>
                <w:lang w:val="en-US"/>
              </w:rPr>
              <w:t xml:space="preserve">Tại banner, KH chọn nút [Mở thẻ ngay!] </w:t>
            </w:r>
          </w:p>
          <w:p w14:paraId="785CA1B1">
            <w:pPr>
              <w:pStyle w:val="233"/>
              <w:widowControl/>
              <w:numPr>
                <w:ilvl w:val="0"/>
                <w:numId w:val="84"/>
              </w:numPr>
              <w:spacing w:before="120" w:line="360" w:lineRule="auto"/>
              <w:jc w:val="left"/>
              <w:rPr>
                <w:rFonts w:ascii="Times New Roman" w:hAnsi="Times New Roman"/>
                <w:strike/>
                <w:sz w:val="24"/>
                <w:szCs w:val="24"/>
                <w:lang w:val="en-US"/>
              </w:rPr>
            </w:pPr>
            <w:r>
              <w:rPr>
                <w:rFonts w:ascii="Times New Roman" w:hAnsi="Times New Roman"/>
                <w:strike/>
                <w:sz w:val="24"/>
                <w:szCs w:val="24"/>
                <w:lang w:val="en-US"/>
              </w:rPr>
              <w:t>Tại popup, KH chọn nút [Mở thẻ ngay!]</w:t>
            </w:r>
          </w:p>
          <w:p w14:paraId="14B3FAD0">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Tại màn hình Quản lý thẻ, KH chọn Thẻ tín dụng mới : </w:t>
            </w:r>
            <w:r>
              <w:rPr>
                <w:rFonts w:ascii="Times New Roman" w:hAnsi="Times New Roman"/>
                <w:sz w:val="24"/>
                <w:szCs w:val="24"/>
                <w:lang w:val="en-US"/>
              </w:rPr>
              <w:drawing>
                <wp:inline distT="0" distB="0" distL="0" distR="0">
                  <wp:extent cx="2019300" cy="53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a:stretch>
                            <a:fillRect/>
                          </a:stretch>
                        </pic:blipFill>
                        <pic:spPr>
                          <a:xfrm>
                            <a:off x="0" y="0"/>
                            <a:ext cx="2068805" cy="546796"/>
                          </a:xfrm>
                          <a:prstGeom prst="rect">
                            <a:avLst/>
                          </a:prstGeom>
                        </pic:spPr>
                      </pic:pic>
                    </a:graphicData>
                  </a:graphic>
                </wp:inline>
              </w:drawing>
            </w:r>
          </w:p>
          <w:p w14:paraId="57A9CC9C">
            <w:pPr>
              <w:pStyle w:val="233"/>
              <w:widowControl/>
              <w:numPr>
                <w:ilvl w:val="0"/>
                <w:numId w:val="84"/>
              </w:numPr>
              <w:spacing w:before="120" w:line="360" w:lineRule="auto"/>
              <w:jc w:val="left"/>
              <w:rPr>
                <w:rFonts w:ascii="Times New Roman" w:hAnsi="Times New Roman"/>
                <w:strike/>
                <w:color w:val="0070C0"/>
                <w:sz w:val="24"/>
                <w:szCs w:val="24"/>
                <w:lang w:val="en-US"/>
              </w:rPr>
            </w:pPr>
            <w:commentRangeStart w:id="13"/>
            <w:commentRangeStart w:id="14"/>
            <w:r>
              <w:rPr>
                <w:rFonts w:ascii="Times New Roman" w:hAnsi="Times New Roman"/>
                <w:strike/>
                <w:color w:val="0070C0"/>
                <w:sz w:val="24"/>
                <w:szCs w:val="24"/>
                <w:lang w:val="en-US"/>
              </w:rPr>
              <w:t>Sau khi KH thực hiện action để vào luồng mở thẻ, Ebank gửi yêu cầu sang SMV kiểm tra CIF chưa tồn tại thẻ tín dụng hoặc đang có thẻ ở trạng thái đóng:</w:t>
            </w:r>
          </w:p>
          <w:p w14:paraId="401C2F94">
            <w:pPr>
              <w:pStyle w:val="233"/>
              <w:widowControl/>
              <w:numPr>
                <w:ilvl w:val="0"/>
                <w:numId w:val="86"/>
              </w:numPr>
              <w:spacing w:before="120" w:line="360" w:lineRule="auto"/>
              <w:jc w:val="left"/>
              <w:rPr>
                <w:rFonts w:ascii="Times New Roman" w:hAnsi="Times New Roman"/>
                <w:strike/>
                <w:color w:val="0070C0"/>
                <w:sz w:val="24"/>
                <w:szCs w:val="24"/>
                <w:lang w:val="en-US"/>
              </w:rPr>
            </w:pPr>
            <w:r>
              <w:rPr>
                <w:rFonts w:ascii="Times New Roman" w:hAnsi="Times New Roman"/>
                <w:strike/>
                <w:color w:val="0070C0"/>
                <w:sz w:val="24"/>
                <w:szCs w:val="24"/>
                <w:lang w:val="en-US"/>
              </w:rPr>
              <w:t>Nếu hợp lệ =&gt; chuyển bước 1.4.</w:t>
            </w:r>
          </w:p>
          <w:p w14:paraId="429A154B">
            <w:pPr>
              <w:pStyle w:val="233"/>
              <w:widowControl/>
              <w:numPr>
                <w:ilvl w:val="0"/>
                <w:numId w:val="86"/>
              </w:numPr>
              <w:spacing w:before="120" w:line="360" w:lineRule="auto"/>
              <w:jc w:val="left"/>
              <w:rPr>
                <w:rFonts w:ascii="Times New Roman" w:hAnsi="Times New Roman"/>
                <w:sz w:val="24"/>
                <w:szCs w:val="24"/>
                <w:lang w:val="en-US"/>
              </w:rPr>
            </w:pPr>
            <w:r>
              <w:rPr>
                <w:rFonts w:ascii="Times New Roman" w:hAnsi="Times New Roman"/>
                <w:strike/>
                <w:color w:val="0070C0"/>
                <w:sz w:val="24"/>
                <w:szCs w:val="24"/>
                <w:lang w:val="en-US"/>
              </w:rPr>
              <w:t>Nếu không hợp lệ =&gt; hiển thị thông báo lỗi (refer phụ lục 4.4) =&gt; Kết thúc quy trình</w:t>
            </w:r>
            <w:r>
              <w:rPr>
                <w:rFonts w:ascii="Times New Roman" w:hAnsi="Times New Roman"/>
                <w:sz w:val="24"/>
                <w:szCs w:val="24"/>
                <w:lang w:val="en-US"/>
              </w:rPr>
              <w:t>.</w:t>
            </w:r>
            <w:commentRangeEnd w:id="13"/>
            <w:r>
              <w:rPr>
                <w:rStyle w:val="24"/>
              </w:rPr>
              <w:commentReference w:id="13"/>
            </w:r>
            <w:commentRangeEnd w:id="14"/>
            <w:r>
              <w:rPr>
                <w:rStyle w:val="24"/>
              </w:rPr>
              <w:commentReference w:id="14"/>
            </w:r>
          </w:p>
          <w:p w14:paraId="4AFAB657">
            <w:pPr>
              <w:pStyle w:val="233"/>
              <w:widowControl/>
              <w:spacing w:before="0" w:after="160" w:line="259" w:lineRule="auto"/>
              <w:ind w:left="630" w:firstLine="0"/>
              <w:contextualSpacing/>
              <w:jc w:val="left"/>
              <w:rPr>
                <w:rFonts w:ascii="Times New Roman" w:hAnsi="Times New Roman"/>
                <w:bCs/>
                <w:sz w:val="24"/>
                <w:szCs w:val="24"/>
              </w:rPr>
            </w:pPr>
          </w:p>
          <w:p w14:paraId="3FBECB6A">
            <w:pPr>
              <w:pStyle w:val="233"/>
              <w:widowControl/>
              <w:tabs>
                <w:tab w:val="left" w:pos="334"/>
              </w:tabs>
              <w:spacing w:before="120" w:line="360" w:lineRule="auto"/>
              <w:ind w:left="154" w:hanging="154"/>
              <w:jc w:val="left"/>
              <w:rPr>
                <w:rFonts w:ascii="Times New Roman" w:hAnsi="Times New Roman"/>
                <w:sz w:val="24"/>
                <w:szCs w:val="24"/>
                <w:lang w:val="en-US"/>
              </w:rPr>
            </w:pPr>
            <w:r>
              <w:rPr>
                <w:rFonts w:ascii="Times New Roman" w:hAnsi="Times New Roman"/>
                <w:b/>
                <w:sz w:val="24"/>
                <w:szCs w:val="24"/>
                <w:lang w:val="en-US"/>
              </w:rPr>
              <w:t>Bước 1.4</w:t>
            </w:r>
            <w:r>
              <w:rPr>
                <w:rFonts w:ascii="Times New Roman" w:hAnsi="Times New Roman"/>
                <w:sz w:val="24"/>
                <w:szCs w:val="24"/>
                <w:lang w:val="en-US"/>
              </w:rPr>
              <w:t xml:space="preserve"> Ebank check KH thuộc tập whitelist:</w:t>
            </w:r>
          </w:p>
          <w:p w14:paraId="158E75A8">
            <w:pPr>
              <w:pStyle w:val="233"/>
              <w:widowControl/>
              <w:numPr>
                <w:ilvl w:val="0"/>
                <w:numId w:val="84"/>
              </w:numPr>
              <w:tabs>
                <w:tab w:val="left" w:pos="334"/>
              </w:tabs>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Nếu KH thuộc tệp whitelist =&gt; </w:t>
            </w:r>
            <w:commentRangeStart w:id="15"/>
            <w:commentRangeStart w:id="16"/>
            <w:r>
              <w:rPr>
                <w:rFonts w:ascii="Times New Roman" w:hAnsi="Times New Roman"/>
                <w:sz w:val="24"/>
                <w:szCs w:val="24"/>
                <w:lang w:val="en-US"/>
              </w:rPr>
              <w:t>KH tiếp tục mở thẻ theo luồng whitelist</w:t>
            </w:r>
            <w:commentRangeEnd w:id="15"/>
            <w:r>
              <w:rPr>
                <w:rStyle w:val="24"/>
                <w:rFonts w:ascii="Times New Roman" w:hAnsi="Times New Roman"/>
              </w:rPr>
              <w:commentReference w:id="15"/>
            </w:r>
            <w:commentRangeEnd w:id="16"/>
            <w:r>
              <w:rPr>
                <w:rStyle w:val="24"/>
                <w:rFonts w:ascii="Times New Roman" w:hAnsi="Times New Roman"/>
              </w:rPr>
              <w:commentReference w:id="16"/>
            </w:r>
            <w:r>
              <w:rPr>
                <w:rFonts w:ascii="Times New Roman" w:hAnsi="Times New Roman"/>
                <w:sz w:val="24"/>
                <w:szCs w:val="24"/>
                <w:lang w:val="en-US"/>
              </w:rPr>
              <w:t xml:space="preserve"> </w:t>
            </w:r>
          </w:p>
          <w:p w14:paraId="154460D6">
            <w:pPr>
              <w:pStyle w:val="233"/>
              <w:widowControl/>
              <w:tabs>
                <w:tab w:val="left" w:pos="334"/>
              </w:tabs>
              <w:spacing w:before="120" w:line="360" w:lineRule="auto"/>
              <w:ind w:left="630" w:firstLine="0"/>
              <w:jc w:val="left"/>
              <w:rPr>
                <w:rFonts w:ascii="Times New Roman" w:hAnsi="Times New Roman"/>
                <w:sz w:val="24"/>
                <w:szCs w:val="24"/>
                <w:lang w:val="en-US"/>
              </w:rPr>
            </w:pPr>
            <w:r>
              <w:rPr>
                <w:rFonts w:ascii="Times New Roman" w:hAnsi="Times New Roman"/>
                <w:sz w:val="24"/>
                <w:szCs w:val="24"/>
                <w:lang w:val="en-US"/>
              </w:rPr>
              <w:t>Refer theo tài liệu “DEXUAT_MO THE TIN DUNG TAI EBANK_ver 1.6.6” tại \\10.1.12.27\Du an\Du An Dang Trien Khai\18.NHCN.02-Hydro Bank\Working\Khac\08. QBA\6. Giai đoạn 6 - 2024\33. Instand card\Ebank\Whitelist\TLPT</w:t>
            </w:r>
          </w:p>
          <w:p w14:paraId="7B43AB0F">
            <w:pPr>
              <w:pStyle w:val="233"/>
              <w:widowControl/>
              <w:numPr>
                <w:ilvl w:val="0"/>
                <w:numId w:val="84"/>
              </w:numPr>
              <w:tabs>
                <w:tab w:val="left" w:pos="334"/>
              </w:tabs>
              <w:spacing w:before="120" w:line="360" w:lineRule="auto"/>
              <w:jc w:val="left"/>
              <w:rPr>
                <w:rFonts w:ascii="Times New Roman" w:hAnsi="Times New Roman"/>
                <w:sz w:val="24"/>
                <w:szCs w:val="24"/>
                <w:lang w:val="en-US"/>
              </w:rPr>
            </w:pPr>
            <w:r>
              <w:rPr>
                <w:rFonts w:ascii="Times New Roman" w:hAnsi="Times New Roman"/>
                <w:sz w:val="24"/>
                <w:szCs w:val="24"/>
                <w:lang w:val="en-US"/>
              </w:rPr>
              <w:t>Nếu KH không thuộc tệp whitelist, ebank hiển thị màn hình giới thiệu thẻ tín dụng =&gt; chuyển bước 1.5</w:t>
            </w:r>
          </w:p>
          <w:p w14:paraId="6E065CED">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 xml:space="preserve">Bước 1.5: </w:t>
            </w:r>
            <w:r>
              <w:rPr>
                <w:rFonts w:ascii="Times New Roman" w:hAnsi="Times New Roman"/>
                <w:sz w:val="24"/>
                <w:szCs w:val="24"/>
                <w:lang w:val="en-US"/>
              </w:rPr>
              <w:t>KH chọn button [Mở thẻ ngay] ở màn hình giới thiệu =&gt; chuyển bước 1.6.</w:t>
            </w:r>
          </w:p>
          <w:p w14:paraId="0527E151">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Bước 1.6:</w:t>
            </w:r>
            <w:r>
              <w:rPr>
                <w:rFonts w:ascii="Times New Roman" w:hAnsi="Times New Roman"/>
                <w:sz w:val="24"/>
                <w:szCs w:val="24"/>
                <w:lang w:val="en-US"/>
              </w:rPr>
              <w:t xml:space="preserve"> </w:t>
            </w:r>
            <w:commentRangeStart w:id="17"/>
            <w:commentRangeStart w:id="18"/>
            <w:r>
              <w:rPr>
                <w:rFonts w:ascii="Times New Roman" w:hAnsi="Times New Roman"/>
                <w:sz w:val="24"/>
                <w:szCs w:val="24"/>
                <w:lang w:val="en-US"/>
              </w:rPr>
              <w:t>Ebank thực hiện check KH có thông tin thu thập khuôn mặt không:</w:t>
            </w:r>
            <w:commentRangeEnd w:id="17"/>
            <w:r>
              <w:rPr>
                <w:rStyle w:val="24"/>
                <w:rFonts w:ascii="Times New Roman" w:hAnsi="Times New Roman"/>
              </w:rPr>
              <w:commentReference w:id="17"/>
            </w:r>
            <w:commentRangeEnd w:id="18"/>
            <w:r>
              <w:rPr>
                <w:rStyle w:val="24"/>
                <w:rFonts w:ascii="Times New Roman" w:hAnsi="Times New Roman"/>
              </w:rPr>
              <w:commentReference w:id="18"/>
            </w:r>
            <w:r>
              <w:rPr>
                <w:rFonts w:ascii="Times New Roman" w:hAnsi="Times New Roman"/>
                <w:sz w:val="24"/>
                <w:szCs w:val="24"/>
                <w:lang w:val="en-US"/>
              </w:rPr>
              <w:t xml:space="preserve"> </w:t>
            </w:r>
          </w:p>
          <w:p w14:paraId="65FBA595">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Nếu đã cập nhật thông tin thu thập khuôn mặt, </w:t>
            </w:r>
            <w:r>
              <w:rPr>
                <w:rFonts w:ascii="Times New Roman" w:hAnsi="Times New Roman"/>
                <w:sz w:val="24"/>
                <w:szCs w:val="24"/>
                <w:lang w:val="en-US"/>
              </w:rPr>
              <w:sym w:font="Wingdings" w:char="F0E0"/>
            </w:r>
            <w:r>
              <w:rPr>
                <w:rFonts w:ascii="Times New Roman" w:hAnsi="Times New Roman"/>
                <w:sz w:val="24"/>
                <w:szCs w:val="24"/>
                <w:lang w:val="en-US"/>
              </w:rPr>
              <w:t xml:space="preserve">  Chuyển sang bước 1.7</w:t>
            </w:r>
          </w:p>
          <w:p w14:paraId="020C3813">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Nếu chưa cập nhật thông tin thu thập khuôn mặt </w:t>
            </w:r>
            <w:r>
              <w:rPr>
                <w:rFonts w:ascii="Times New Roman" w:hAnsi="Times New Roman"/>
                <w:sz w:val="24"/>
                <w:szCs w:val="24"/>
                <w:lang w:val="en-US"/>
              </w:rPr>
              <w:sym w:font="Wingdings" w:char="F0E0"/>
            </w:r>
            <w:r>
              <w:rPr>
                <w:rFonts w:ascii="Times New Roman" w:hAnsi="Times New Roman"/>
                <w:sz w:val="24"/>
                <w:szCs w:val="24"/>
                <w:lang w:val="en-US"/>
              </w:rPr>
              <w:t xml:space="preserve"> Luồng thu thập khuôn mặt.</w:t>
            </w:r>
          </w:p>
          <w:p w14:paraId="29CFD671">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 xml:space="preserve">Refer mục 3.26 tài liệu </w:t>
            </w:r>
            <w:r>
              <w:rPr>
                <w:rFonts w:ascii="Times New Roman" w:hAnsi="Times New Roman"/>
                <w:sz w:val="20"/>
              </w:rPr>
              <w:t xml:space="preserve"> </w:t>
            </w:r>
            <w:r>
              <w:rPr>
                <w:rFonts w:ascii="Times New Roman" w:hAnsi="Times New Roman"/>
                <w:sz w:val="24"/>
                <w:szCs w:val="24"/>
                <w:lang w:val="en-US"/>
              </w:rPr>
              <w:t>ĐỀ XUẤT_Account_ Maintenance_V4.6.5 tại \\10.1.12.27\Du an\Du An Dang Trien Khai\18.NHCN.02-Hydro Bank\Working\Khac\08. QBA\6. Giai đoạn 6 - 2024\11. Account Maintenance\TLPT</w:t>
            </w:r>
          </w:p>
          <w:p w14:paraId="256286F8">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 xml:space="preserve">Bước 1.7: </w:t>
            </w:r>
            <w:r>
              <w:rPr>
                <w:rFonts w:ascii="Times New Roman" w:hAnsi="Times New Roman"/>
                <w:sz w:val="24"/>
                <w:szCs w:val="24"/>
                <w:lang w:val="en-US"/>
              </w:rPr>
              <w:t xml:space="preserve">Ebank thực hiện check các điều kiện sau: </w:t>
            </w:r>
          </w:p>
          <w:p w14:paraId="4FE0A15F">
            <w:pPr>
              <w:pStyle w:val="233"/>
              <w:widowControl/>
              <w:numPr>
                <w:ilvl w:val="0"/>
                <w:numId w:val="84"/>
              </w:numPr>
              <w:autoSpaceDE w:val="0"/>
              <w:autoSpaceDN w:val="0"/>
              <w:adjustRightInd w:val="0"/>
              <w:spacing w:before="0" w:after="0" w:line="288" w:lineRule="auto"/>
              <w:jc w:val="left"/>
              <w:rPr>
                <w:rFonts w:ascii="Times New Roman" w:hAnsi="Times New Roman" w:eastAsia="Calibri"/>
                <w:sz w:val="24"/>
                <w:szCs w:val="24"/>
                <w:lang w:val="en-US"/>
              </w:rPr>
            </w:pPr>
            <w:r>
              <w:rPr>
                <w:rFonts w:ascii="Times New Roman" w:hAnsi="Times New Roman" w:eastAsia="Calibri"/>
                <w:sz w:val="24"/>
                <w:szCs w:val="24"/>
                <w:lang w:val="en-US"/>
              </w:rPr>
              <w:t>Tài khoản không phải tài khoản Potential Fraud, Fraud</w:t>
            </w:r>
          </w:p>
          <w:p w14:paraId="779BAC13">
            <w:pPr>
              <w:pStyle w:val="233"/>
              <w:widowControl/>
              <w:numPr>
                <w:ilvl w:val="0"/>
                <w:numId w:val="84"/>
              </w:numPr>
              <w:autoSpaceDE w:val="0"/>
              <w:autoSpaceDN w:val="0"/>
              <w:adjustRightInd w:val="0"/>
              <w:spacing w:before="0" w:after="0" w:line="288" w:lineRule="auto"/>
              <w:jc w:val="left"/>
              <w:rPr>
                <w:rFonts w:ascii="Times New Roman" w:hAnsi="Times New Roman" w:eastAsia="Calibri"/>
                <w:sz w:val="24"/>
                <w:szCs w:val="24"/>
                <w:lang w:val="en-US"/>
              </w:rPr>
            </w:pPr>
            <w:r>
              <w:rPr>
                <w:rFonts w:ascii="Times New Roman" w:hAnsi="Times New Roman" w:eastAsia="Calibri"/>
                <w:strike/>
                <w:sz w:val="24"/>
                <w:szCs w:val="24"/>
                <w:lang w:val="en-US"/>
              </w:rPr>
              <w:t>CIF thuộc: KYC level 3,</w:t>
            </w:r>
            <w:r>
              <w:rPr>
                <w:rFonts w:ascii="Times New Roman" w:hAnsi="Times New Roman" w:eastAsia="Calibri"/>
                <w:sz w:val="24"/>
                <w:szCs w:val="24"/>
                <w:lang w:val="en-US"/>
              </w:rPr>
              <w:t xml:space="preserve"> </w:t>
            </w:r>
            <w:r>
              <w:rPr>
                <w:rFonts w:ascii="Times New Roman" w:hAnsi="Times New Roman" w:eastAsia="Calibri"/>
                <w:strike/>
                <w:sz w:val="24"/>
                <w:szCs w:val="24"/>
                <w:lang w:val="en-US"/>
              </w:rPr>
              <w:t>1, 2,</w:t>
            </w:r>
            <w:r>
              <w:rPr>
                <w:rFonts w:ascii="Times New Roman" w:hAnsi="Times New Roman" w:eastAsia="Calibri"/>
                <w:sz w:val="24"/>
                <w:szCs w:val="24"/>
                <w:lang w:val="en-US"/>
              </w:rPr>
              <w:t xml:space="preserve"> </w:t>
            </w:r>
            <w:r>
              <w:rPr>
                <w:rFonts w:ascii="Times New Roman" w:hAnsi="Times New Roman" w:eastAsia="Calibri"/>
                <w:strike/>
                <w:sz w:val="24"/>
                <w:szCs w:val="24"/>
                <w:lang w:val="en-US"/>
              </w:rPr>
              <w:t xml:space="preserve"> -101</w:t>
            </w:r>
          </w:p>
          <w:p w14:paraId="2A254AB1">
            <w:pPr>
              <w:pStyle w:val="233"/>
              <w:widowControl/>
              <w:numPr>
                <w:ilvl w:val="0"/>
                <w:numId w:val="84"/>
              </w:numPr>
              <w:spacing w:before="120" w:line="360" w:lineRule="auto"/>
              <w:jc w:val="left"/>
              <w:rPr>
                <w:rFonts w:ascii="Times New Roman" w:hAnsi="Times New Roman"/>
                <w:b/>
                <w:sz w:val="24"/>
                <w:szCs w:val="24"/>
                <w:lang w:val="en-US"/>
              </w:rPr>
            </w:pPr>
            <w:r>
              <w:rPr>
                <w:rFonts w:ascii="Times New Roman" w:hAnsi="Times New Roman" w:eastAsia="Calibri"/>
                <w:sz w:val="24"/>
                <w:szCs w:val="24"/>
                <w:lang w:val="en-US"/>
              </w:rPr>
              <w:t>Không áp dụng cho KH có IC type = Hộ chiếu, CMND</w:t>
            </w:r>
          </w:p>
          <w:p w14:paraId="73AF3074">
            <w:pPr>
              <w:widowControl/>
              <w:spacing w:before="120" w:line="360" w:lineRule="auto"/>
              <w:ind w:left="0" w:firstLine="0"/>
              <w:jc w:val="left"/>
              <w:rPr>
                <w:rFonts w:ascii="Times New Roman" w:hAnsi="Times New Roman"/>
                <w:b/>
                <w:strike/>
                <w:sz w:val="24"/>
                <w:szCs w:val="24"/>
                <w:lang w:val="en-US"/>
              </w:rPr>
            </w:pPr>
            <w:r>
              <w:rPr>
                <w:rFonts w:ascii="Times New Roman" w:hAnsi="Times New Roman"/>
                <w:b/>
                <w:strike/>
                <w:sz w:val="24"/>
                <w:szCs w:val="24"/>
                <w:lang w:val="en-US"/>
              </w:rPr>
              <w:t xml:space="preserve">Lưu ý: </w:t>
            </w:r>
            <w:r>
              <w:rPr>
                <w:rFonts w:ascii="Times New Roman" w:hAnsi="Times New Roman"/>
                <w:strike/>
                <w:sz w:val="24"/>
                <w:szCs w:val="24"/>
                <w:lang w:val="en-US"/>
              </w:rPr>
              <w:t xml:space="preserve">Check hiệu lực còn lại </w:t>
            </w:r>
            <w:commentRangeStart w:id="19"/>
            <w:commentRangeStart w:id="20"/>
            <w:r>
              <w:rPr>
                <w:rFonts w:ascii="Times New Roman" w:hAnsi="Times New Roman"/>
                <w:strike/>
                <w:sz w:val="24"/>
                <w:szCs w:val="24"/>
                <w:lang w:val="en-US"/>
              </w:rPr>
              <w:t>của Giấy tờ tùy thân &gt;= 30 ngày</w:t>
            </w:r>
            <w:commentRangeEnd w:id="19"/>
            <w:r>
              <w:rPr>
                <w:rStyle w:val="24"/>
                <w:rFonts w:ascii="Times New Roman" w:hAnsi="Times New Roman"/>
                <w:strike/>
              </w:rPr>
              <w:commentReference w:id="19"/>
            </w:r>
            <w:commentRangeEnd w:id="20"/>
            <w:r>
              <w:rPr>
                <w:rStyle w:val="24"/>
                <w:rFonts w:ascii="Times New Roman" w:hAnsi="Times New Roman"/>
                <w:strike/>
              </w:rPr>
              <w:commentReference w:id="20"/>
            </w:r>
          </w:p>
          <w:p w14:paraId="22E2CF46">
            <w:pPr>
              <w:pStyle w:val="233"/>
              <w:widowControl/>
              <w:numPr>
                <w:ilvl w:val="0"/>
                <w:numId w:val="84"/>
              </w:numPr>
              <w:spacing w:before="120" w:line="360" w:lineRule="auto"/>
              <w:jc w:val="left"/>
              <w:rPr>
                <w:rFonts w:ascii="Times New Roman" w:hAnsi="Times New Roman"/>
                <w:b/>
                <w:sz w:val="24"/>
                <w:szCs w:val="24"/>
                <w:lang w:val="en-US"/>
              </w:rPr>
            </w:pPr>
            <w:r>
              <w:rPr>
                <w:rFonts w:ascii="Times New Roman" w:hAnsi="Times New Roman" w:eastAsia="Calibri"/>
                <w:sz w:val="24"/>
                <w:szCs w:val="24"/>
                <w:lang w:val="en-US"/>
              </w:rPr>
              <w:t xml:space="preserve">KH không bị từ chối phê duyệt trong vòng 30 ngày </w:t>
            </w:r>
            <w:r>
              <w:rPr>
                <w:rFonts w:ascii="Times New Roman" w:hAnsi="Times New Roman"/>
                <w:sz w:val="24"/>
                <w:szCs w:val="24"/>
              </w:rPr>
              <w:t>kể từ lúc có kết quả phê duyệt từ chối</w:t>
            </w:r>
          </w:p>
          <w:p w14:paraId="72367117">
            <w:pPr>
              <w:pStyle w:val="233"/>
              <w:widowControl/>
              <w:numPr>
                <w:ilvl w:val="0"/>
                <w:numId w:val="84"/>
              </w:numPr>
              <w:spacing w:before="120" w:line="360" w:lineRule="auto"/>
              <w:jc w:val="left"/>
              <w:rPr>
                <w:rFonts w:ascii="Times New Roman" w:hAnsi="Times New Roman"/>
                <w:b/>
                <w:i/>
                <w:sz w:val="24"/>
                <w:szCs w:val="24"/>
                <w:lang w:val="en-US"/>
              </w:rPr>
            </w:pPr>
            <w:r>
              <w:rPr>
                <w:rFonts w:ascii="Times New Roman" w:hAnsi="Times New Roman" w:eastAsia="Calibri"/>
                <w:b/>
                <w:i/>
                <w:sz w:val="24"/>
                <w:szCs w:val="24"/>
                <w:lang w:val="en-US"/>
              </w:rPr>
              <w:t>KH không phải KH đã đăng ký hồ sơ thành công, nhưng chưa có kết quả Scoring</w:t>
            </w:r>
          </w:p>
          <w:p w14:paraId="2D9D7631">
            <w:pPr>
              <w:pStyle w:val="233"/>
              <w:widowControl/>
              <w:numPr>
                <w:ilvl w:val="0"/>
                <w:numId w:val="84"/>
              </w:numPr>
              <w:spacing w:before="120" w:line="360" w:lineRule="auto"/>
              <w:jc w:val="left"/>
              <w:rPr>
                <w:rFonts w:ascii="Times New Roman" w:hAnsi="Times New Roman"/>
                <w:b/>
                <w:sz w:val="24"/>
                <w:szCs w:val="24"/>
                <w:lang w:val="en-US"/>
              </w:rPr>
            </w:pPr>
            <w:r>
              <w:rPr>
                <w:rFonts w:ascii="Times New Roman" w:hAnsi="Times New Roman" w:eastAsia="Calibri"/>
                <w:sz w:val="24"/>
                <w:szCs w:val="24"/>
                <w:lang w:val="en-US"/>
              </w:rPr>
              <w:t>Tuổi của KH không nằm trong độ tuổi từ 22-60 (</w:t>
            </w:r>
            <w:r>
              <w:rPr>
                <w:rFonts w:ascii="Times New Roman" w:hAnsi="Times New Roman"/>
                <w:sz w:val="24"/>
                <w:szCs w:val="24"/>
                <w:shd w:val="clear" w:color="auto" w:fill="FFFFFF"/>
              </w:rPr>
              <w:t>Độ tuổi được tính theo năm).</w:t>
            </w:r>
          </w:p>
          <w:p w14:paraId="0CCC12F1">
            <w:pPr>
              <w:pStyle w:val="233"/>
              <w:widowControl/>
              <w:numPr>
                <w:ilvl w:val="1"/>
                <w:numId w:val="84"/>
              </w:numPr>
              <w:spacing w:before="120" w:line="360" w:lineRule="auto"/>
              <w:jc w:val="left"/>
              <w:rPr>
                <w:rFonts w:ascii="Times New Roman" w:hAnsi="Times New Roman"/>
                <w:b/>
                <w:sz w:val="24"/>
                <w:szCs w:val="24"/>
                <w:lang w:val="en-US"/>
              </w:rPr>
            </w:pPr>
            <w:r>
              <w:rPr>
                <w:rFonts w:ascii="Times New Roman" w:hAnsi="Times New Roman" w:eastAsia="Calibri"/>
                <w:sz w:val="24"/>
                <w:szCs w:val="24"/>
                <w:lang w:val="en-US"/>
              </w:rPr>
              <w:t xml:space="preserve">Công thức tính tuổi: </w:t>
            </w:r>
          </w:p>
          <w:p w14:paraId="0BFF5290">
            <w:pPr>
              <w:pStyle w:val="233"/>
              <w:widowControl/>
              <w:numPr>
                <w:ilvl w:val="2"/>
                <w:numId w:val="84"/>
              </w:numPr>
              <w:spacing w:before="120" w:line="360" w:lineRule="auto"/>
              <w:jc w:val="left"/>
              <w:rPr>
                <w:rFonts w:ascii="Times New Roman" w:hAnsi="Times New Roman"/>
                <w:sz w:val="24"/>
                <w:szCs w:val="24"/>
              </w:rPr>
            </w:pPr>
            <w:commentRangeStart w:id="21"/>
            <w:commentRangeStart w:id="22"/>
            <w:r>
              <w:rPr>
                <w:rFonts w:ascii="Times New Roman" w:hAnsi="Times New Roman"/>
                <w:sz w:val="24"/>
                <w:szCs w:val="24"/>
                <w:shd w:val="clear" w:color="auto" w:fill="FFFFFF"/>
              </w:rPr>
              <w:t>[Năm (ngày hiện tại) - Năm (Ngày sinh) +1] &lt; 22</w:t>
            </w:r>
          </w:p>
          <w:p w14:paraId="5D0F1BD4">
            <w:pPr>
              <w:pStyle w:val="233"/>
              <w:widowControl/>
              <w:numPr>
                <w:ilvl w:val="2"/>
                <w:numId w:val="84"/>
              </w:numPr>
              <w:spacing w:before="120" w:line="360" w:lineRule="auto"/>
              <w:jc w:val="left"/>
              <w:rPr>
                <w:rFonts w:ascii="Times New Roman" w:hAnsi="Times New Roman"/>
                <w:sz w:val="24"/>
                <w:szCs w:val="24"/>
                <w:shd w:val="clear" w:color="auto" w:fill="FFFFFF"/>
              </w:rPr>
            </w:pPr>
            <w:r>
              <w:rPr>
                <w:rFonts w:ascii="Times New Roman" w:hAnsi="Times New Roman"/>
                <w:sz w:val="24"/>
                <w:szCs w:val="24"/>
                <w:shd w:val="clear" w:color="auto" w:fill="FFFFFF"/>
              </w:rPr>
              <w:t>[Năm (ngày hiện tại) - Năm (Ngày sinh) +1] &gt; 60</w:t>
            </w:r>
          </w:p>
          <w:p w14:paraId="27AB72BA">
            <w:pPr>
              <w:pStyle w:val="233"/>
              <w:widowControl/>
              <w:numPr>
                <w:ilvl w:val="2"/>
                <w:numId w:val="84"/>
              </w:numPr>
              <w:spacing w:before="120" w:line="360" w:lineRule="auto"/>
              <w:jc w:val="left"/>
              <w:rPr>
                <w:rFonts w:ascii="Times New Roman" w:hAnsi="Times New Roman"/>
                <w:sz w:val="24"/>
                <w:szCs w:val="24"/>
                <w:shd w:val="clear" w:color="auto" w:fill="FFFFFF"/>
              </w:rPr>
            </w:pPr>
            <w:r>
              <w:rPr>
                <w:rFonts w:ascii="Times New Roman" w:hAnsi="Times New Roman"/>
                <w:sz w:val="24"/>
                <w:szCs w:val="24"/>
                <w:shd w:val="clear" w:color="auto" w:fill="FFFFFF"/>
              </w:rPr>
              <w:t>Ví dụ: Ví dụ ngày apply là ngày 01/10/2021 =&gt; KH sinh sau năm 2000 hoặc trước 1962 sẽ bị từ chối</w:t>
            </w:r>
            <w:commentRangeEnd w:id="21"/>
            <w:r>
              <w:rPr>
                <w:rStyle w:val="24"/>
                <w:rFonts w:ascii="Times New Roman" w:hAnsi="Times New Roman"/>
              </w:rPr>
              <w:commentReference w:id="21"/>
            </w:r>
            <w:commentRangeEnd w:id="22"/>
            <w:r>
              <w:rPr>
                <w:rStyle w:val="24"/>
                <w:rFonts w:ascii="Times New Roman" w:hAnsi="Times New Roman"/>
              </w:rPr>
              <w:commentReference w:id="22"/>
            </w:r>
          </w:p>
          <w:p w14:paraId="775D13D2">
            <w:pPr>
              <w:pStyle w:val="233"/>
              <w:widowControl/>
              <w:numPr>
                <w:ilvl w:val="0"/>
                <w:numId w:val="84"/>
              </w:numPr>
              <w:spacing w:before="120" w:line="360" w:lineRule="auto"/>
              <w:jc w:val="left"/>
              <w:rPr>
                <w:rFonts w:ascii="Times New Roman" w:hAnsi="Times New Roman"/>
                <w:b/>
                <w:strike/>
                <w:sz w:val="24"/>
                <w:szCs w:val="24"/>
                <w:lang w:val="en-US"/>
              </w:rPr>
            </w:pPr>
            <w:r>
              <w:rPr>
                <w:rFonts w:ascii="Times New Roman" w:hAnsi="Times New Roman"/>
                <w:strike/>
                <w:sz w:val="20"/>
              </w:rPr>
              <w:t>Địa chỉ nơi làm việc mà KH nhập không thuộc các tỉnh thành theo list Tỉnh thành không được mở thẻ TD (</w:t>
            </w:r>
            <w:commentRangeStart w:id="23"/>
            <w:r>
              <w:rPr>
                <w:rFonts w:ascii="Times New Roman" w:hAnsi="Times New Roman"/>
                <w:strike/>
                <w:sz w:val="20"/>
                <w:highlight w:val="yellow"/>
              </w:rPr>
              <w:t>SPT chưa gửi list tỉnh thành</w:t>
            </w:r>
            <w:r>
              <w:rPr>
                <w:rFonts w:ascii="Times New Roman" w:hAnsi="Times New Roman"/>
                <w:strike/>
                <w:sz w:val="20"/>
              </w:rPr>
              <w:t>)</w:t>
            </w:r>
            <w:commentRangeEnd w:id="23"/>
            <w:r>
              <w:rPr>
                <w:rStyle w:val="24"/>
                <w:rFonts w:ascii="Times New Roman" w:hAnsi="Times New Roman"/>
                <w:strike/>
              </w:rPr>
              <w:commentReference w:id="23"/>
            </w:r>
          </w:p>
          <w:p w14:paraId="48CE5FB7">
            <w:pPr>
              <w:pStyle w:val="233"/>
              <w:widowControl/>
              <w:numPr>
                <w:ilvl w:val="1"/>
                <w:numId w:val="84"/>
              </w:numPr>
              <w:spacing w:before="120" w:line="360" w:lineRule="auto"/>
              <w:jc w:val="left"/>
              <w:rPr>
                <w:rFonts w:ascii="Times New Roman" w:hAnsi="Times New Roman"/>
                <w:strike/>
                <w:sz w:val="24"/>
                <w:szCs w:val="24"/>
                <w:lang w:val="en-US"/>
              </w:rPr>
            </w:pPr>
            <w:r>
              <w:rPr>
                <w:rFonts w:ascii="Times New Roman" w:hAnsi="Times New Roman"/>
                <w:strike/>
                <w:sz w:val="24"/>
                <w:szCs w:val="24"/>
                <w:lang w:val="en-US"/>
              </w:rPr>
              <w:t>Nếu hợp lệ, chuyển bước 1.7</w:t>
            </w:r>
          </w:p>
          <w:p w14:paraId="303AD635">
            <w:pPr>
              <w:pStyle w:val="233"/>
              <w:widowControl/>
              <w:numPr>
                <w:ilvl w:val="1"/>
                <w:numId w:val="84"/>
              </w:numPr>
              <w:spacing w:before="120" w:line="360" w:lineRule="auto"/>
              <w:jc w:val="left"/>
              <w:rPr>
                <w:rFonts w:ascii="Times New Roman" w:hAnsi="Times New Roman"/>
                <w:strike/>
                <w:sz w:val="24"/>
                <w:szCs w:val="24"/>
                <w:lang w:val="en-US"/>
              </w:rPr>
            </w:pPr>
            <w:r>
              <w:rPr>
                <w:rFonts w:ascii="Times New Roman" w:hAnsi="Times New Roman"/>
                <w:strike/>
                <w:sz w:val="24"/>
                <w:szCs w:val="24"/>
                <w:lang w:val="en-US"/>
              </w:rPr>
              <w:t>Nếu không hợp lệ, hiển thị thông báo lỗi (refer mục 4.4 Danh sách message thông báo lỗi)</w:t>
            </w:r>
          </w:p>
          <w:p w14:paraId="03F8F543">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Bước 1.8:</w:t>
            </w:r>
            <w:r>
              <w:rPr>
                <w:rFonts w:ascii="Times New Roman" w:hAnsi="Times New Roman"/>
                <w:sz w:val="24"/>
                <w:szCs w:val="24"/>
                <w:lang w:val="en-US"/>
              </w:rPr>
              <w:t xml:space="preserve"> Ebank gọi sang share service để gửi yêu cầu sang SMV lấy danh sách thẻ của KH để kiểm tra KH đã tồn tại thẻ tín dụng hợp lệ chưa:</w:t>
            </w:r>
            <w:commentRangeStart w:id="24"/>
            <w:commentRangeStart w:id="25"/>
            <w:r>
              <w:rPr>
                <w:rFonts w:ascii="Times New Roman" w:hAnsi="Times New Roman"/>
                <w:i/>
                <w:color w:val="0070C0"/>
                <w:sz w:val="24"/>
                <w:szCs w:val="24"/>
                <w:lang w:val="en-US"/>
              </w:rPr>
              <w:t xml:space="preserve"> </w:t>
            </w:r>
            <w:commentRangeEnd w:id="24"/>
            <w:r>
              <w:rPr>
                <w:rStyle w:val="24"/>
                <w:rFonts w:ascii="Times New Roman" w:hAnsi="Times New Roman"/>
              </w:rPr>
              <w:commentReference w:id="24"/>
            </w:r>
            <w:commentRangeEnd w:id="25"/>
            <w:r>
              <w:rPr>
                <w:rStyle w:val="24"/>
                <w:rFonts w:ascii="Times New Roman" w:hAnsi="Times New Roman"/>
              </w:rPr>
              <w:commentReference w:id="25"/>
            </w:r>
          </w:p>
          <w:p w14:paraId="00E5BAA0">
            <w:pPr>
              <w:widowControl/>
              <w:spacing w:before="120" w:line="360" w:lineRule="auto"/>
              <w:ind w:left="0" w:firstLine="0"/>
              <w:jc w:val="left"/>
              <w:rPr>
                <w:rFonts w:ascii="Times New Roman" w:hAnsi="Times New Roman"/>
                <w:color w:val="0070C0"/>
                <w:sz w:val="24"/>
                <w:szCs w:val="24"/>
                <w:lang w:val="en-US"/>
              </w:rPr>
            </w:pPr>
            <w:commentRangeStart w:id="26"/>
            <w:commentRangeStart w:id="27"/>
            <w:r>
              <w:rPr>
                <w:rStyle w:val="24"/>
                <w:rFonts w:ascii="Times New Roman" w:hAnsi="Times New Roman"/>
              </w:rPr>
              <w:commentReference w:id="26"/>
            </w:r>
            <w:commentRangeEnd w:id="26"/>
            <w:commentRangeEnd w:id="27"/>
            <w:r>
              <w:rPr>
                <w:rStyle w:val="24"/>
                <w:rFonts w:ascii="Times New Roman" w:hAnsi="Times New Roman"/>
              </w:rPr>
              <w:commentReference w:id="27"/>
            </w:r>
          </w:p>
          <w:p w14:paraId="083530D8">
            <w:pPr>
              <w:pStyle w:val="233"/>
              <w:widowControl/>
              <w:numPr>
                <w:ilvl w:val="0"/>
                <w:numId w:val="86"/>
              </w:numPr>
              <w:spacing w:before="120" w:line="360" w:lineRule="auto"/>
              <w:jc w:val="left"/>
              <w:rPr>
                <w:rFonts w:ascii="Times New Roman" w:hAnsi="Times New Roman"/>
                <w:color w:val="0070C0"/>
                <w:sz w:val="24"/>
                <w:szCs w:val="24"/>
                <w:lang w:val="en-US"/>
              </w:rPr>
            </w:pPr>
            <w:r>
              <w:rPr>
                <w:rFonts w:ascii="Times New Roman" w:hAnsi="Times New Roman"/>
                <w:color w:val="0070C0"/>
                <w:sz w:val="24"/>
                <w:szCs w:val="24"/>
                <w:lang w:val="en-US"/>
              </w:rPr>
              <w:t xml:space="preserve">Nếu khách hàng có thẻ tín dụng hợp lệ là thẻ </w:t>
            </w:r>
            <w:commentRangeStart w:id="28"/>
            <w:commentRangeStart w:id="29"/>
            <w:r>
              <w:rPr>
                <w:rFonts w:ascii="Times New Roman" w:hAnsi="Times New Roman"/>
                <w:color w:val="0070C0"/>
                <w:sz w:val="24"/>
                <w:szCs w:val="24"/>
                <w:lang w:val="en-US"/>
              </w:rPr>
              <w:t xml:space="preserve">Momo, </w:t>
            </w:r>
            <w:commentRangeStart w:id="30"/>
            <w:commentRangeStart w:id="31"/>
            <w:r>
              <w:rPr>
                <w:rFonts w:ascii="Times New Roman" w:hAnsi="Times New Roman"/>
                <w:color w:val="0070C0"/>
                <w:sz w:val="24"/>
                <w:szCs w:val="24"/>
                <w:lang w:val="en-US"/>
              </w:rPr>
              <w:t>EVO</w:t>
            </w:r>
            <w:commentRangeEnd w:id="30"/>
            <w:r>
              <w:rPr>
                <w:rStyle w:val="24"/>
                <w:rFonts w:ascii="Times New Roman" w:hAnsi="Times New Roman"/>
              </w:rPr>
              <w:commentReference w:id="30"/>
            </w:r>
            <w:commentRangeEnd w:id="31"/>
            <w:r>
              <w:rPr>
                <w:rStyle w:val="24"/>
                <w:rFonts w:ascii="Times New Roman" w:hAnsi="Times New Roman"/>
              </w:rPr>
              <w:commentReference w:id="31"/>
            </w:r>
            <w:r>
              <w:rPr>
                <w:rFonts w:ascii="Times New Roman" w:hAnsi="Times New Roman"/>
                <w:color w:val="0070C0"/>
                <w:sz w:val="24"/>
                <w:szCs w:val="24"/>
                <w:lang w:val="en-US"/>
              </w:rPr>
              <w:t xml:space="preserve">, Fiza </w:t>
            </w:r>
            <w:commentRangeEnd w:id="28"/>
            <w:r>
              <w:rPr>
                <w:rStyle w:val="24"/>
              </w:rPr>
              <w:commentReference w:id="28"/>
            </w:r>
            <w:commentRangeEnd w:id="29"/>
            <w:r>
              <w:rPr>
                <w:rStyle w:val="24"/>
              </w:rPr>
              <w:commentReference w:id="29"/>
            </w:r>
            <w:r>
              <w:rPr>
                <w:rFonts w:ascii="Times New Roman" w:hAnsi="Times New Roman"/>
                <w:color w:val="0070C0"/>
                <w:sz w:val="24"/>
                <w:szCs w:val="24"/>
                <w:lang w:val="en-US"/>
              </w:rPr>
              <w:t>-&gt; Hiển thị thông báo lỗi: (refer phụ lục 4.4). Kết thúc quy trình.</w:t>
            </w:r>
          </w:p>
          <w:p w14:paraId="7B9F8218">
            <w:pPr>
              <w:pStyle w:val="233"/>
              <w:widowControl/>
              <w:numPr>
                <w:ilvl w:val="0"/>
                <w:numId w:val="86"/>
              </w:numPr>
              <w:spacing w:before="120" w:line="360" w:lineRule="auto"/>
              <w:jc w:val="left"/>
              <w:rPr>
                <w:rFonts w:ascii="Times New Roman" w:hAnsi="Times New Roman"/>
                <w:color w:val="0070C0"/>
                <w:sz w:val="24"/>
                <w:szCs w:val="24"/>
                <w:lang w:val="en-US"/>
              </w:rPr>
            </w:pPr>
            <w:r>
              <w:rPr>
                <w:rFonts w:ascii="Times New Roman" w:hAnsi="Times New Roman"/>
                <w:color w:val="0070C0"/>
                <w:sz w:val="24"/>
                <w:szCs w:val="24"/>
                <w:lang w:val="en-US"/>
              </w:rPr>
              <w:t xml:space="preserve">Nếu khách hàng có thẻ tín dụng hợp lệ không phải thẻ Momo, EVO, Fiza -&gt; Kiểm tra tiếp Cardtype của thẻ mà khách hàng muốn mở: </w:t>
            </w:r>
          </w:p>
          <w:p w14:paraId="314EBDD4">
            <w:pPr>
              <w:pStyle w:val="233"/>
              <w:widowControl/>
              <w:numPr>
                <w:ilvl w:val="0"/>
                <w:numId w:val="87"/>
              </w:numPr>
              <w:spacing w:before="120" w:line="360" w:lineRule="auto"/>
              <w:jc w:val="left"/>
              <w:rPr>
                <w:rFonts w:ascii="Times New Roman" w:hAnsi="Times New Roman"/>
                <w:color w:val="0070C0"/>
                <w:sz w:val="24"/>
                <w:szCs w:val="24"/>
                <w:lang w:val="en-US"/>
              </w:rPr>
            </w:pPr>
            <w:r>
              <w:rPr>
                <w:rFonts w:ascii="Times New Roman" w:hAnsi="Times New Roman"/>
                <w:color w:val="0070C0"/>
                <w:sz w:val="24"/>
                <w:szCs w:val="24"/>
                <w:lang w:val="en-US"/>
              </w:rPr>
              <w:t>Nếu cardType của thẻ KH đang có trùng khớp với cardType thẻ khách hàng muốn mở -&gt; Hiển thị thông báo lỗi (refer phụ lục 4.4). Kết thúc quy trình</w:t>
            </w:r>
          </w:p>
          <w:p w14:paraId="48D652FD">
            <w:pPr>
              <w:pStyle w:val="233"/>
              <w:widowControl/>
              <w:numPr>
                <w:ilvl w:val="0"/>
                <w:numId w:val="87"/>
              </w:numPr>
              <w:spacing w:before="120" w:line="360" w:lineRule="auto"/>
              <w:jc w:val="left"/>
              <w:rPr>
                <w:rFonts w:ascii="Times New Roman" w:hAnsi="Times New Roman"/>
                <w:color w:val="0070C0"/>
                <w:sz w:val="24"/>
                <w:szCs w:val="24"/>
                <w:lang w:val="en-US"/>
              </w:rPr>
            </w:pPr>
            <w:r>
              <w:rPr>
                <w:rFonts w:ascii="Times New Roman" w:hAnsi="Times New Roman"/>
                <w:color w:val="0070C0"/>
                <w:sz w:val="24"/>
                <w:szCs w:val="24"/>
                <w:lang w:val="en-US"/>
              </w:rPr>
              <w:t>Nếu cardType của thẻ KH đang có khác cardType thẻ khách hàng muốn mở -&gt; Chuyển bước 1.9.</w:t>
            </w:r>
          </w:p>
          <w:p w14:paraId="45FC4832">
            <w:pPr>
              <w:widowControl/>
              <w:spacing w:before="120" w:line="360" w:lineRule="auto"/>
              <w:ind w:left="0" w:firstLine="0"/>
              <w:jc w:val="left"/>
              <w:rPr>
                <w:rFonts w:ascii="Times New Roman" w:hAnsi="Times New Roman"/>
                <w:bCs/>
                <w:sz w:val="24"/>
                <w:szCs w:val="24"/>
              </w:rPr>
            </w:pPr>
            <w:r>
              <w:rPr>
                <w:rFonts w:ascii="Times New Roman" w:hAnsi="Times New Roman"/>
                <w:sz w:val="24"/>
                <w:szCs w:val="24"/>
                <w:lang w:val="en-US"/>
              </w:rPr>
              <w:t>T</w:t>
            </w:r>
            <w:r>
              <w:rPr>
                <w:rFonts w:ascii="Times New Roman" w:hAnsi="Times New Roman"/>
                <w:bCs/>
                <w:sz w:val="24"/>
                <w:szCs w:val="24"/>
              </w:rPr>
              <w:t>hẻ tín dụng hợp lệ nếu thỏa mãn đồng thời các điều kiện sau:</w:t>
            </w:r>
          </w:p>
          <w:p w14:paraId="7A6A8C37">
            <w:pPr>
              <w:pStyle w:val="233"/>
              <w:widowControl/>
              <w:numPr>
                <w:ilvl w:val="0"/>
                <w:numId w:val="84"/>
              </w:numPr>
              <w:spacing w:before="120" w:line="360" w:lineRule="auto"/>
              <w:jc w:val="left"/>
              <w:rPr>
                <w:rFonts w:ascii="Times New Roman" w:hAnsi="Times New Roman"/>
                <w:i/>
                <w:sz w:val="24"/>
                <w:szCs w:val="24"/>
                <w:lang w:val="en-US"/>
              </w:rPr>
            </w:pPr>
            <w:r>
              <w:rPr>
                <w:rFonts w:ascii="Times New Roman" w:hAnsi="Times New Roman"/>
                <w:bCs/>
                <w:i/>
                <w:sz w:val="24"/>
                <w:szCs w:val="24"/>
              </w:rPr>
              <w:t>Thẻ thuộc một trong các mã thẻ tín dụng: VC;</w:t>
            </w:r>
            <w:r>
              <w:rPr>
                <w:rStyle w:val="82"/>
                <w:rFonts w:ascii="Times New Roman" w:hAnsi="Times New Roman" w:cs="Times New Roman"/>
                <w:i/>
              </w:rPr>
              <w:t xml:space="preserve"> </w:t>
            </w:r>
            <w:r>
              <w:rPr>
                <w:rFonts w:ascii="Times New Roman" w:hAnsi="Times New Roman"/>
                <w:bCs/>
                <w:i/>
                <w:sz w:val="24"/>
                <w:szCs w:val="24"/>
              </w:rPr>
              <w:t>JC, MC.</w:t>
            </w:r>
          </w:p>
          <w:p w14:paraId="649202F4">
            <w:pPr>
              <w:pStyle w:val="233"/>
              <w:widowControl/>
              <w:numPr>
                <w:ilvl w:val="0"/>
                <w:numId w:val="84"/>
              </w:numPr>
              <w:spacing w:before="0" w:after="160" w:line="259" w:lineRule="auto"/>
              <w:contextualSpacing/>
              <w:jc w:val="left"/>
              <w:rPr>
                <w:rFonts w:ascii="Times New Roman" w:hAnsi="Times New Roman"/>
                <w:bCs/>
                <w:sz w:val="24"/>
                <w:szCs w:val="24"/>
              </w:rPr>
            </w:pPr>
            <w:r>
              <w:rPr>
                <w:rFonts w:ascii="Times New Roman" w:hAnsi="Times New Roman"/>
                <w:bCs/>
                <w:i/>
                <w:sz w:val="24"/>
                <w:szCs w:val="24"/>
              </w:rPr>
              <w:t xml:space="preserve">Trạng thái khác CSTS0005 - Not permitted và CSTS0021 - Permanent bloked by client, CSTS0022 – Expiry of card, CSTS0031 </w:t>
            </w:r>
            <w:r>
              <w:rPr>
                <w:rFonts w:ascii="Times New Roman" w:hAnsi="Times New Roman"/>
                <w:bCs/>
                <w:sz w:val="24"/>
                <w:szCs w:val="24"/>
              </w:rPr>
              <w:t>(</w:t>
            </w:r>
            <w:r>
              <w:rPr>
                <w:rFonts w:ascii="Times New Roman" w:hAnsi="Times New Roman"/>
                <w:bCs/>
                <w:i/>
                <w:sz w:val="24"/>
                <w:szCs w:val="24"/>
              </w:rPr>
              <w:t>REPLACED PERMANENT BLOCK)</w:t>
            </w:r>
          </w:p>
          <w:p w14:paraId="3F06FEC4">
            <w:pPr>
              <w:pStyle w:val="233"/>
              <w:widowControl/>
              <w:numPr>
                <w:ilvl w:val="0"/>
                <w:numId w:val="84"/>
              </w:numPr>
              <w:spacing w:before="120" w:line="360" w:lineRule="auto"/>
              <w:jc w:val="left"/>
              <w:rPr>
                <w:rFonts w:ascii="Times New Roman" w:hAnsi="Times New Roman"/>
                <w:i/>
                <w:sz w:val="24"/>
                <w:szCs w:val="24"/>
                <w:lang w:val="en-US"/>
              </w:rPr>
            </w:pPr>
            <w:r>
              <w:rPr>
                <w:rFonts w:ascii="Times New Roman" w:hAnsi="Times New Roman"/>
                <w:bCs/>
                <w:i/>
                <w:sz w:val="24"/>
                <w:szCs w:val="24"/>
              </w:rPr>
              <w:t>Thẻ tìm được trả về có Exceed limit (Hạn mức được cấp) &gt; 0.</w:t>
            </w:r>
          </w:p>
          <w:p w14:paraId="0A6879CD">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Bước 1.9</w:t>
            </w:r>
            <w:r>
              <w:rPr>
                <w:rFonts w:ascii="Times New Roman" w:hAnsi="Times New Roman"/>
                <w:sz w:val="24"/>
                <w:szCs w:val="24"/>
                <w:lang w:val="en-US"/>
              </w:rPr>
              <w:t>: Share service gửi yêu cầu sang AML/VMS check KH có thuộc Blacklist không?</w:t>
            </w:r>
          </w:p>
          <w:p w14:paraId="651563B8">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Nếu KH thuộc blacklist =&gt; Ebank hiển thị thông báo lỗi cho KH (refer mục 4.4 Danh sách message thông báo lỗi)</w:t>
            </w:r>
          </w:p>
          <w:p w14:paraId="009F772B">
            <w:pPr>
              <w:pStyle w:val="233"/>
              <w:widowControl/>
              <w:numPr>
                <w:ilvl w:val="0"/>
                <w:numId w:val="84"/>
              </w:numPr>
              <w:spacing w:before="120" w:line="360" w:lineRule="auto"/>
              <w:jc w:val="left"/>
              <w:rPr>
                <w:rFonts w:ascii="Times New Roman" w:hAnsi="Times New Roman"/>
                <w:sz w:val="24"/>
                <w:szCs w:val="24"/>
                <w:lang w:val="en-US"/>
              </w:rPr>
            </w:pPr>
            <w:commentRangeStart w:id="32"/>
            <w:commentRangeStart w:id="33"/>
            <w:r>
              <w:rPr>
                <w:rFonts w:ascii="Times New Roman" w:hAnsi="Times New Roman"/>
                <w:sz w:val="24"/>
                <w:szCs w:val="24"/>
                <w:lang w:val="en-US"/>
              </w:rPr>
              <w:t>Nếu KH không thuộc blacklist =&gt; chuyển bước 1.10</w:t>
            </w:r>
            <w:commentRangeEnd w:id="32"/>
            <w:r>
              <w:rPr>
                <w:rStyle w:val="24"/>
                <w:rFonts w:ascii="Times New Roman" w:hAnsi="Times New Roman"/>
              </w:rPr>
              <w:commentReference w:id="32"/>
            </w:r>
            <w:commentRangeEnd w:id="33"/>
            <w:r>
              <w:rPr>
                <w:rStyle w:val="24"/>
                <w:rFonts w:ascii="Times New Roman" w:hAnsi="Times New Roman"/>
              </w:rPr>
              <w:commentReference w:id="33"/>
            </w:r>
          </w:p>
          <w:p w14:paraId="00AB60A0">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Bước 1.10:</w:t>
            </w:r>
            <w:r>
              <w:rPr>
                <w:rFonts w:ascii="Times New Roman" w:hAnsi="Times New Roman"/>
                <w:sz w:val="24"/>
                <w:szCs w:val="24"/>
                <w:lang w:val="en-US"/>
              </w:rPr>
              <w:t xml:space="preserve"> Share service gửi yêu cầu truy vấn sang FCC xem KH có TKTT hợp lệ không:</w:t>
            </w:r>
          </w:p>
          <w:p w14:paraId="49A68FD9">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Tài khoản thanh toán hợp lệ có điều kiện:</w:t>
            </w:r>
          </w:p>
          <w:p w14:paraId="15E9663D">
            <w:pPr>
              <w:pStyle w:val="3"/>
              <w:numPr>
                <w:ilvl w:val="0"/>
                <w:numId w:val="84"/>
              </w:numPr>
              <w:spacing w:line="276" w:lineRule="auto"/>
              <w:jc w:val="left"/>
              <w:rPr>
                <w:rFonts w:ascii="Times New Roman" w:hAnsi="Times New Roman"/>
                <w:bCs/>
                <w:sz w:val="24"/>
                <w:szCs w:val="24"/>
              </w:rPr>
            </w:pPr>
            <w:r>
              <w:rPr>
                <w:rFonts w:ascii="Times New Roman" w:hAnsi="Times New Roman"/>
                <w:bCs/>
                <w:sz w:val="24"/>
                <w:szCs w:val="24"/>
              </w:rPr>
              <w:t xml:space="preserve">Điều kiện hiển thị của TKTT: </w:t>
            </w:r>
          </w:p>
          <w:p w14:paraId="3603FAB1">
            <w:pPr>
              <w:pStyle w:val="233"/>
              <w:widowControl/>
              <w:numPr>
                <w:ilvl w:val="0"/>
                <w:numId w:val="84"/>
              </w:numPr>
              <w:spacing w:before="0" w:after="0" w:line="240" w:lineRule="auto"/>
              <w:contextualSpacing/>
              <w:jc w:val="left"/>
              <w:rPr>
                <w:rFonts w:ascii="Times New Roman" w:hAnsi="Times New Roman"/>
                <w:sz w:val="24"/>
                <w:szCs w:val="24"/>
                <w:lang w:val="en-US"/>
              </w:rPr>
            </w:pPr>
            <w:r>
              <w:rPr>
                <w:rFonts w:ascii="Times New Roman" w:hAnsi="Times New Roman"/>
                <w:sz w:val="24"/>
                <w:szCs w:val="24"/>
              </w:rPr>
              <w:t>Current account (ACCOUNT_TYPE = U/S)</w:t>
            </w:r>
          </w:p>
          <w:p w14:paraId="51B52B8C">
            <w:pPr>
              <w:pStyle w:val="233"/>
              <w:widowControl/>
              <w:numPr>
                <w:ilvl w:val="0"/>
                <w:numId w:val="84"/>
              </w:numPr>
              <w:spacing w:before="0" w:after="0" w:line="240" w:lineRule="auto"/>
              <w:contextualSpacing/>
              <w:jc w:val="left"/>
              <w:rPr>
                <w:rFonts w:ascii="Times New Roman" w:hAnsi="Times New Roman"/>
                <w:sz w:val="24"/>
                <w:szCs w:val="24"/>
              </w:rPr>
            </w:pPr>
            <w:r>
              <w:rPr>
                <w:rFonts w:ascii="Times New Roman" w:hAnsi="Times New Roman"/>
                <w:sz w:val="24"/>
                <w:szCs w:val="24"/>
              </w:rPr>
              <w:t>Open, Authorized account </w:t>
            </w:r>
          </w:p>
          <w:p w14:paraId="2E546C22">
            <w:pPr>
              <w:pStyle w:val="233"/>
              <w:widowControl/>
              <w:numPr>
                <w:ilvl w:val="0"/>
                <w:numId w:val="84"/>
              </w:numPr>
              <w:spacing w:before="0" w:after="0" w:line="240" w:lineRule="auto"/>
              <w:contextualSpacing/>
              <w:jc w:val="left"/>
              <w:rPr>
                <w:rFonts w:ascii="Times New Roman" w:hAnsi="Times New Roman"/>
                <w:sz w:val="24"/>
                <w:szCs w:val="24"/>
              </w:rPr>
            </w:pPr>
            <w:r>
              <w:rPr>
                <w:rFonts w:ascii="Times New Roman" w:hAnsi="Times New Roman"/>
                <w:sz w:val="24"/>
                <w:szCs w:val="24"/>
              </w:rPr>
              <w:t>ACCOUNT_CLASS NOT IN ('T6A001', 'D8A001', 'D8YTGN','SDHDKT', 'SDVINN', 'D7A000', 'D3A004', 'U0A206', 'U0A207', 'Z0Z300','U0A208',</w:t>
            </w:r>
            <w:r>
              <w:rPr>
                <w:rFonts w:ascii="Times New Roman" w:hAnsi="Times New Roman"/>
                <w:sz w:val="20"/>
              </w:rPr>
              <w:t xml:space="preserve"> D7FPTQ, D7YPTV, D8YCTK, PRFMD, SAVLAT, SBVANN, SSVICV, SUSCOL, ZXVZBN, PRVBMD</w:t>
            </w:r>
            <w:r>
              <w:rPr>
                <w:rFonts w:ascii="Times New Roman" w:hAnsi="Times New Roman"/>
                <w:sz w:val="24"/>
                <w:szCs w:val="24"/>
              </w:rPr>
              <w:t>) - configured as parameter for changing if any</w:t>
            </w:r>
          </w:p>
          <w:p w14:paraId="77C518C2">
            <w:pPr>
              <w:pStyle w:val="233"/>
              <w:widowControl/>
              <w:numPr>
                <w:ilvl w:val="0"/>
                <w:numId w:val="84"/>
              </w:numPr>
              <w:spacing w:before="0" w:after="0" w:line="240" w:lineRule="auto"/>
              <w:contextualSpacing/>
              <w:jc w:val="left"/>
              <w:rPr>
                <w:rFonts w:ascii="Times New Roman" w:hAnsi="Times New Roman"/>
                <w:sz w:val="24"/>
                <w:szCs w:val="24"/>
              </w:rPr>
            </w:pPr>
            <w:r>
              <w:rPr>
                <w:rFonts w:ascii="Times New Roman" w:hAnsi="Times New Roman"/>
                <w:sz w:val="24"/>
                <w:szCs w:val="24"/>
              </w:rPr>
              <w:t>CCY not in XAU, Foreign CCY </w:t>
            </w:r>
          </w:p>
          <w:p w14:paraId="5F53C475">
            <w:pPr>
              <w:pStyle w:val="233"/>
              <w:widowControl/>
              <w:numPr>
                <w:ilvl w:val="0"/>
                <w:numId w:val="84"/>
              </w:numPr>
              <w:spacing w:before="0" w:after="0" w:line="240" w:lineRule="auto"/>
              <w:contextualSpacing/>
              <w:jc w:val="left"/>
              <w:rPr>
                <w:rFonts w:ascii="Times New Roman" w:hAnsi="Times New Roman"/>
                <w:sz w:val="24"/>
                <w:szCs w:val="24"/>
              </w:rPr>
            </w:pPr>
            <w:r>
              <w:rPr>
                <w:rFonts w:ascii="Times New Roman" w:hAnsi="Times New Roman"/>
                <w:sz w:val="24"/>
                <w:szCs w:val="24"/>
              </w:rPr>
              <w:t>Not be sub account of Easylink – ok (function provied by UDCORE-TPB)</w:t>
            </w:r>
          </w:p>
          <w:p w14:paraId="2BA4B19E">
            <w:pPr>
              <w:pStyle w:val="233"/>
              <w:widowControl/>
              <w:numPr>
                <w:ilvl w:val="0"/>
                <w:numId w:val="84"/>
              </w:numPr>
              <w:spacing w:before="0" w:after="0" w:line="240" w:lineRule="auto"/>
              <w:contextualSpacing/>
              <w:jc w:val="left"/>
              <w:rPr>
                <w:rFonts w:ascii="Times New Roman" w:hAnsi="Times New Roman"/>
                <w:sz w:val="24"/>
                <w:szCs w:val="24"/>
              </w:rPr>
            </w:pPr>
            <w:r>
              <w:rPr>
                <w:rFonts w:ascii="Times New Roman" w:hAnsi="Times New Roman"/>
                <w:sz w:val="24"/>
                <w:szCs w:val="24"/>
              </w:rPr>
              <w:t>Not be 'No Debit' account</w:t>
            </w:r>
          </w:p>
          <w:p w14:paraId="683ED090">
            <w:pPr>
              <w:pStyle w:val="233"/>
              <w:widowControl/>
              <w:numPr>
                <w:ilvl w:val="0"/>
                <w:numId w:val="84"/>
              </w:numPr>
              <w:spacing w:before="0" w:after="0" w:line="240" w:lineRule="auto"/>
              <w:contextualSpacing/>
              <w:jc w:val="left"/>
              <w:rPr>
                <w:rFonts w:ascii="Times New Roman" w:hAnsi="Times New Roman"/>
                <w:sz w:val="24"/>
                <w:szCs w:val="24"/>
              </w:rPr>
            </w:pPr>
            <w:r>
              <w:rPr>
                <w:rFonts w:ascii="Times New Roman" w:hAnsi="Times New Roman"/>
                <w:sz w:val="24"/>
                <w:szCs w:val="24"/>
              </w:rPr>
              <w:t>Not be a join account</w:t>
            </w:r>
          </w:p>
          <w:p w14:paraId="4CD4202B">
            <w:pPr>
              <w:pStyle w:val="233"/>
              <w:widowControl/>
              <w:numPr>
                <w:ilvl w:val="0"/>
                <w:numId w:val="84"/>
              </w:numPr>
              <w:spacing w:before="0" w:after="0" w:line="240" w:lineRule="auto"/>
              <w:contextualSpacing/>
              <w:jc w:val="left"/>
              <w:rPr>
                <w:rFonts w:ascii="Times New Roman" w:hAnsi="Times New Roman"/>
                <w:sz w:val="24"/>
                <w:szCs w:val="24"/>
                <w:lang w:val="en-US"/>
              </w:rPr>
            </w:pPr>
            <w:r>
              <w:rPr>
                <w:rFonts w:ascii="Times New Roman" w:hAnsi="Times New Roman"/>
                <w:sz w:val="24"/>
                <w:szCs w:val="24"/>
              </w:rPr>
              <w:t>ATM FACILITY = Y</w:t>
            </w:r>
          </w:p>
          <w:p w14:paraId="00E2F521">
            <w:pPr>
              <w:pStyle w:val="233"/>
              <w:numPr>
                <w:ilvl w:val="0"/>
                <w:numId w:val="84"/>
              </w:numPr>
              <w:rPr>
                <w:rFonts w:ascii="Times New Roman" w:hAnsi="Times New Roman"/>
                <w:sz w:val="24"/>
                <w:szCs w:val="24"/>
                <w:lang w:val="en-US"/>
              </w:rPr>
            </w:pPr>
            <w:r>
              <w:rPr>
                <w:rFonts w:ascii="Times New Roman" w:hAnsi="Times New Roman"/>
                <w:sz w:val="24"/>
                <w:szCs w:val="24"/>
                <w:lang w:val="en-US"/>
              </w:rPr>
              <w:t xml:space="preserve">Tài khoản không còn thấu chi: Account được xác định còn thấu chi có hiệu lực theo nguyên tắc: HMTC được cấp &gt; 0: Temporary Overdraft Limit &gt; 0 và HMTC chưa hết hạn: Temporary Overdraft End = null hoặc Temporary Overdraft End &gt;= Today) </w:t>
            </w:r>
          </w:p>
          <w:p w14:paraId="1DE2AEDC">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z w:val="24"/>
                <w:szCs w:val="24"/>
              </w:rPr>
              <w:t>Order by Open date + default: Hydro</w:t>
            </w:r>
          </w:p>
          <w:p w14:paraId="1C5AE66C">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 Nếu KH có TKTT hợp lệ, Ebank hiển thị màn hình hướng dẫn mở thẻ =&gt; Chuyển bước 2 </w:t>
            </w:r>
          </w:p>
          <w:p w14:paraId="66467A90">
            <w:pPr>
              <w:pStyle w:val="233"/>
              <w:widowControl/>
              <w:numPr>
                <w:ilvl w:val="1"/>
                <w:numId w:val="84"/>
              </w:numPr>
              <w:spacing w:before="120" w:line="360" w:lineRule="auto"/>
              <w:jc w:val="left"/>
              <w:rPr>
                <w:rFonts w:ascii="Times New Roman" w:hAnsi="Times New Roman"/>
                <w:b/>
                <w:sz w:val="24"/>
                <w:szCs w:val="24"/>
                <w:lang w:val="en-US"/>
              </w:rPr>
            </w:pPr>
            <w:r>
              <w:rPr>
                <w:rFonts w:ascii="Times New Roman" w:hAnsi="Times New Roman"/>
                <w:sz w:val="24"/>
                <w:szCs w:val="24"/>
                <w:lang w:val="en-US"/>
              </w:rPr>
              <w:t>Nếu KH chưa có TKTT hợp lệ, Ebank hiển thị thông báo lỗi: (refer phụ lục 4.4)</w:t>
            </w:r>
            <w:r>
              <w:rPr>
                <w:rFonts w:ascii="Times New Roman" w:hAnsi="Times New Roman"/>
                <w:b/>
                <w:sz w:val="24"/>
                <w:szCs w:val="24"/>
                <w:lang w:val="en-US"/>
              </w:rPr>
              <w:t xml:space="preserve"> </w:t>
            </w:r>
            <w:r>
              <w:rPr>
                <w:rFonts w:ascii="Times New Roman" w:hAnsi="Times New Roman"/>
                <w:b/>
                <w:sz w:val="24"/>
                <w:szCs w:val="24"/>
                <w:lang w:val="en-US"/>
              </w:rPr>
              <w:drawing>
                <wp:inline distT="0" distB="0" distL="0" distR="0">
                  <wp:extent cx="1466850" cy="10661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a:stretch>
                            <a:fillRect/>
                          </a:stretch>
                        </pic:blipFill>
                        <pic:spPr>
                          <a:xfrm>
                            <a:off x="0" y="0"/>
                            <a:ext cx="1471974" cy="1070062"/>
                          </a:xfrm>
                          <a:prstGeom prst="rect">
                            <a:avLst/>
                          </a:prstGeom>
                        </pic:spPr>
                      </pic:pic>
                    </a:graphicData>
                  </a:graphic>
                </wp:inline>
              </w:drawing>
            </w:r>
          </w:p>
          <w:p w14:paraId="38D8C6C9">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Bước 1.11:</w:t>
            </w:r>
            <w:r>
              <w:rPr>
                <w:rFonts w:ascii="Times New Roman" w:hAnsi="Times New Roman"/>
                <w:sz w:val="24"/>
                <w:szCs w:val="24"/>
                <w:lang w:val="en-US"/>
              </w:rPr>
              <w:t xml:space="preserve"> Ebank thực hiện check KH có thông tin Score hay không: </w:t>
            </w:r>
          </w:p>
          <w:p w14:paraId="6F4ECE5B">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Nếu KH chưa có thông  tin Score hoặc [KH đã tồn tại thông tin Score và KH không được phê duyệt (bị reject) ngoài 30 ngày]  =&gt; Chuyển bước 2.1</w:t>
            </w:r>
          </w:p>
          <w:p w14:paraId="3D4F61E2">
            <w:pPr>
              <w:pStyle w:val="233"/>
              <w:widowControl/>
              <w:numPr>
                <w:ilvl w:val="0"/>
                <w:numId w:val="84"/>
              </w:numPr>
              <w:spacing w:before="120" w:line="360" w:lineRule="auto"/>
              <w:jc w:val="left"/>
              <w:rPr>
                <w:rFonts w:ascii="Times New Roman" w:hAnsi="Times New Roman"/>
                <w:sz w:val="24"/>
                <w:szCs w:val="24"/>
                <w:lang w:val="en-US"/>
              </w:rPr>
            </w:pPr>
            <w:commentRangeStart w:id="34"/>
            <w:commentRangeStart w:id="35"/>
            <w:r>
              <w:rPr>
                <w:rFonts w:ascii="Times New Roman" w:hAnsi="Times New Roman"/>
                <w:sz w:val="24"/>
                <w:szCs w:val="24"/>
                <w:lang w:val="en-US"/>
              </w:rPr>
              <w:t>Nếu KH đã tồn tại thông tin Score và kết quả là đã được phê duyệt thành công</w:t>
            </w:r>
            <w:commentRangeEnd w:id="34"/>
            <w:r>
              <w:rPr>
                <w:rStyle w:val="24"/>
                <w:rFonts w:ascii="Times New Roman" w:hAnsi="Times New Roman"/>
              </w:rPr>
              <w:commentReference w:id="34"/>
            </w:r>
            <w:commentRangeEnd w:id="35"/>
            <w:r>
              <w:rPr>
                <w:rStyle w:val="24"/>
                <w:rFonts w:ascii="Times New Roman" w:hAnsi="Times New Roman"/>
              </w:rPr>
              <w:commentReference w:id="35"/>
            </w:r>
            <w:r>
              <w:rPr>
                <w:rFonts w:ascii="Times New Roman" w:hAnsi="Times New Roman"/>
                <w:sz w:val="24"/>
                <w:szCs w:val="24"/>
                <w:lang w:val="en-US"/>
              </w:rPr>
              <w:t xml:space="preserve"> </w:t>
            </w:r>
            <w:r>
              <w:rPr>
                <w:rFonts w:ascii="Times New Roman" w:hAnsi="Times New Roman"/>
                <w:strike/>
                <w:color w:val="0070C0"/>
                <w:sz w:val="24"/>
                <w:szCs w:val="24"/>
                <w:lang w:val="en-US"/>
              </w:rPr>
              <w:t>(ngoài 30 ngày của KH tại hệ thống ebank)</w:t>
            </w:r>
            <w:r>
              <w:rPr>
                <w:rFonts w:ascii="Times New Roman" w:hAnsi="Times New Roman"/>
                <w:sz w:val="24"/>
                <w:szCs w:val="24"/>
                <w:lang w:val="en-US"/>
              </w:rPr>
              <w:t xml:space="preserve"> =&gt; Chuyển bước 2.1</w:t>
            </w:r>
          </w:p>
          <w:p w14:paraId="296AF970">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trike/>
                <w:color w:val="0070C0"/>
                <w:sz w:val="24"/>
                <w:szCs w:val="24"/>
                <w:lang w:val="en-US"/>
              </w:rPr>
              <w:t>Nếu KH đã tồn tại thông tin Score và kết quả là đã được phê duyệt thành công (trong vòng 30 ngày của KH tại hệ thống ebank) =&gt;</w:t>
            </w:r>
            <w:r>
              <w:rPr>
                <w:rFonts w:ascii="Times New Roman" w:hAnsi="Times New Roman"/>
                <w:color w:val="0070C0"/>
                <w:sz w:val="24"/>
                <w:szCs w:val="24"/>
                <w:lang w:val="en-US"/>
              </w:rPr>
              <w:t xml:space="preserve"> </w:t>
            </w:r>
            <w:r>
              <w:rPr>
                <w:rFonts w:ascii="Times New Roman" w:hAnsi="Times New Roman"/>
                <w:strike/>
                <w:color w:val="0070C0"/>
                <w:sz w:val="24"/>
                <w:szCs w:val="24"/>
                <w:lang w:val="en-US"/>
              </w:rPr>
              <w:t>Chuyển bước 3.2</w:t>
            </w:r>
          </w:p>
          <w:p w14:paraId="07F00B78">
            <w:pPr>
              <w:pStyle w:val="233"/>
              <w:widowControl/>
              <w:numPr>
                <w:ilvl w:val="0"/>
                <w:numId w:val="84"/>
              </w:numPr>
              <w:spacing w:before="120" w:line="360" w:lineRule="auto"/>
              <w:jc w:val="left"/>
              <w:rPr>
                <w:rFonts w:ascii="Times New Roman" w:hAnsi="Times New Roman"/>
                <w:b/>
                <w:i/>
                <w:sz w:val="24"/>
                <w:szCs w:val="24"/>
                <w:lang w:val="en-US"/>
              </w:rPr>
            </w:pPr>
            <w:r>
              <w:rPr>
                <w:rFonts w:ascii="Times New Roman" w:hAnsi="Times New Roman"/>
                <w:sz w:val="24"/>
                <w:szCs w:val="24"/>
                <w:lang w:val="en-US"/>
              </w:rPr>
              <w:t xml:space="preserve">Nếu KH đã tồn tại thông tin Score và KH không được phê duyệt (bị reject) =&gt; </w:t>
            </w:r>
            <w:r>
              <w:rPr>
                <w:rFonts w:ascii="Times New Roman" w:hAnsi="Times New Roman"/>
                <w:b/>
                <w:i/>
                <w:sz w:val="24"/>
                <w:szCs w:val="24"/>
                <w:lang w:val="en-US"/>
              </w:rPr>
              <w:t>Hiển thị pop up KH bị reject trong vòng 30 ngày</w:t>
            </w:r>
          </w:p>
          <w:p w14:paraId="1EF49C8A">
            <w:pPr>
              <w:pStyle w:val="233"/>
              <w:widowControl/>
              <w:spacing w:before="120" w:line="360" w:lineRule="auto"/>
              <w:ind w:left="360" w:firstLine="0"/>
              <w:jc w:val="left"/>
              <w:rPr>
                <w:rFonts w:ascii="Times New Roman" w:hAnsi="Times New Roman"/>
                <w:sz w:val="24"/>
                <w:szCs w:val="24"/>
              </w:rPr>
            </w:pPr>
            <w:r>
              <w:rPr>
                <w:rFonts w:ascii="Times New Roman" w:hAnsi="Times New Roman"/>
                <w:bCs/>
                <w:sz w:val="24"/>
                <w:szCs w:val="24"/>
              </w:rPr>
              <w:t>=&gt; Kết thúc luồng.</w:t>
            </w:r>
          </w:p>
        </w:tc>
        <w:tc>
          <w:tcPr>
            <w:tcW w:w="760" w:type="pct"/>
          </w:tcPr>
          <w:p w14:paraId="2926187A">
            <w:pPr>
              <w:pStyle w:val="233"/>
              <w:widowControl/>
              <w:spacing w:before="120" w:line="360" w:lineRule="auto"/>
              <w:ind w:left="302" w:firstLine="0"/>
              <w:jc w:val="left"/>
              <w:rPr>
                <w:rFonts w:ascii="Times New Roman" w:hAnsi="Times New Roman"/>
                <w:sz w:val="24"/>
                <w:szCs w:val="24"/>
                <w:lang w:val="en-US"/>
              </w:rPr>
            </w:pPr>
            <w:r>
              <w:rPr>
                <w:rFonts w:ascii="Times New Roman" w:hAnsi="Times New Roman"/>
                <w:sz w:val="24"/>
                <w:szCs w:val="24"/>
                <w:lang w:val="en-US"/>
              </w:rPr>
              <w:t>TL liên quan: Bankadmin-DS KH được phê duyệt trước mở thẻ tín dụng</w:t>
            </w:r>
          </w:p>
        </w:tc>
      </w:tr>
      <w:tr w14:paraId="5E1B22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72" w:type="dxa"/>
            <w:left w:w="115" w:type="dxa"/>
            <w:bottom w:w="72" w:type="dxa"/>
            <w:right w:w="115" w:type="dxa"/>
          </w:tblCellMar>
        </w:tblPrEx>
        <w:trPr>
          <w:jc w:val="center"/>
        </w:trPr>
        <w:tc>
          <w:tcPr>
            <w:tcW w:w="534" w:type="pct"/>
            <w:vAlign w:val="center"/>
          </w:tcPr>
          <w:p w14:paraId="66076281">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Bước 2</w:t>
            </w:r>
          </w:p>
        </w:tc>
        <w:tc>
          <w:tcPr>
            <w:tcW w:w="872" w:type="pct"/>
            <w:vAlign w:val="center"/>
          </w:tcPr>
          <w:p w14:paraId="445ACD0C">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Điền thông tin cá nhân và gửi y/c thực hiện Scoring</w:t>
            </w:r>
          </w:p>
        </w:tc>
        <w:tc>
          <w:tcPr>
            <w:tcW w:w="2834" w:type="pct"/>
            <w:shd w:val="clear" w:color="auto" w:fill="auto"/>
            <w:vAlign w:val="center"/>
          </w:tcPr>
          <w:p w14:paraId="6A792B8F">
            <w:pPr>
              <w:widowControl/>
              <w:spacing w:before="120" w:line="360" w:lineRule="auto"/>
              <w:ind w:left="334" w:firstLine="0"/>
              <w:jc w:val="left"/>
              <w:rPr>
                <w:rFonts w:ascii="Times New Roman" w:hAnsi="Times New Roman"/>
                <w:sz w:val="24"/>
                <w:szCs w:val="24"/>
                <w:lang w:val="en-US"/>
              </w:rPr>
            </w:pPr>
            <w:r>
              <w:rPr>
                <w:rFonts w:ascii="Times New Roman" w:hAnsi="Times New Roman"/>
                <w:b/>
                <w:sz w:val="24"/>
                <w:szCs w:val="24"/>
                <w:lang w:val="en-US"/>
              </w:rPr>
              <w:t>Bước 2.1:</w:t>
            </w:r>
            <w:r>
              <w:rPr>
                <w:rFonts w:ascii="Times New Roman" w:hAnsi="Times New Roman"/>
                <w:sz w:val="24"/>
                <w:szCs w:val="24"/>
                <w:lang w:val="en-US"/>
              </w:rPr>
              <w:t xml:space="preserve"> Tại MH giới thiệu mở thẻ tín dụng trên Ebank, nếu KH nhấn button [Tiếp Tục], Ebank hiển thị màn hình nhập thông tin cá nhân =&gt; chuyển bước 2.2</w:t>
            </w:r>
          </w:p>
          <w:p w14:paraId="458903DC">
            <w:pPr>
              <w:widowControl/>
              <w:spacing w:before="120" w:line="360" w:lineRule="auto"/>
              <w:ind w:left="334" w:firstLine="0"/>
              <w:jc w:val="left"/>
              <w:rPr>
                <w:rFonts w:ascii="Times New Roman" w:hAnsi="Times New Roman"/>
                <w:b/>
                <w:sz w:val="24"/>
                <w:szCs w:val="24"/>
                <w:lang w:val="en-US"/>
              </w:rPr>
            </w:pPr>
            <w:r>
              <w:rPr>
                <w:rFonts w:ascii="Times New Roman" w:hAnsi="Times New Roman"/>
                <w:b/>
                <w:sz w:val="24"/>
                <w:szCs w:val="24"/>
                <w:lang w:val="en-US"/>
              </w:rPr>
              <w:t xml:space="preserve">Bước 2.2: </w:t>
            </w:r>
          </w:p>
          <w:p w14:paraId="3465F2E1">
            <w:pPr>
              <w:pStyle w:val="233"/>
              <w:widowControl/>
              <w:numPr>
                <w:ilvl w:val="0"/>
                <w:numId w:val="88"/>
              </w:numPr>
              <w:spacing w:before="120" w:line="360" w:lineRule="auto"/>
              <w:jc w:val="left"/>
              <w:rPr>
                <w:rFonts w:ascii="Times New Roman" w:hAnsi="Times New Roman"/>
                <w:sz w:val="24"/>
                <w:szCs w:val="24"/>
                <w:lang w:val="en-US"/>
              </w:rPr>
            </w:pPr>
            <w:r>
              <w:rPr>
                <w:rFonts w:ascii="Times New Roman" w:hAnsi="Times New Roman"/>
                <w:sz w:val="24"/>
                <w:szCs w:val="24"/>
                <w:lang w:val="en-US"/>
              </w:rPr>
              <w:t>KH nhập thông tin cá nhân ở màn hình Nhập thông tin cơ bản, sau đó ấn button [Tiếp tục] để đến màn hình Nhập Thông Tin Công Việc</w:t>
            </w:r>
          </w:p>
          <w:p w14:paraId="4623610D">
            <w:pPr>
              <w:pStyle w:val="233"/>
              <w:widowControl/>
              <w:numPr>
                <w:ilvl w:val="0"/>
                <w:numId w:val="88"/>
              </w:numPr>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KH nhập thông tin Công việc, sau đó ấn Button Tiếp tục </w:t>
            </w:r>
            <w:r>
              <w:rPr>
                <w:rFonts w:ascii="Times New Roman" w:hAnsi="Times New Roman"/>
                <w:b/>
                <w:i/>
                <w:strike/>
                <w:sz w:val="24"/>
                <w:szCs w:val="24"/>
                <w:lang w:val="en-US"/>
              </w:rPr>
              <w:t>Ebank lưu lại bản draft (Save as draft) gồm Thông tin cá nhân</w:t>
            </w:r>
            <w:r>
              <w:rPr>
                <w:rFonts w:ascii="Times New Roman" w:hAnsi="Times New Roman"/>
                <w:sz w:val="24"/>
                <w:szCs w:val="24"/>
                <w:lang w:val="en-US"/>
              </w:rPr>
              <w:t xml:space="preserve">, </w:t>
            </w:r>
            <w:r>
              <w:rPr>
                <w:rFonts w:ascii="Times New Roman" w:hAnsi="Times New Roman"/>
                <w:b/>
                <w:i/>
                <w:strike/>
                <w:sz w:val="24"/>
                <w:szCs w:val="24"/>
                <w:lang w:val="en-US"/>
              </w:rPr>
              <w:t>Thông tin công việc mà KH vừa điền trong vòng 30 ngày kể từ ngày KH thực hiện điền thông tin</w:t>
            </w:r>
            <w:r>
              <w:rPr>
                <w:rFonts w:ascii="Times New Roman" w:hAnsi="Times New Roman"/>
                <w:sz w:val="24"/>
                <w:szCs w:val="24"/>
                <w:lang w:val="en-US"/>
              </w:rPr>
              <w:t xml:space="preserve"> </w:t>
            </w:r>
          </w:p>
          <w:p w14:paraId="564F1C38">
            <w:pPr>
              <w:widowControl/>
              <w:spacing w:before="120" w:line="360" w:lineRule="auto"/>
              <w:ind w:left="334" w:firstLine="0"/>
              <w:jc w:val="left"/>
              <w:rPr>
                <w:rFonts w:ascii="Times New Roman" w:hAnsi="Times New Roman"/>
                <w:sz w:val="24"/>
                <w:szCs w:val="24"/>
                <w:lang w:val="en-US"/>
              </w:rPr>
            </w:pPr>
            <w:r>
              <w:rPr>
                <w:rFonts w:ascii="Times New Roman" w:hAnsi="Times New Roman"/>
                <w:b/>
                <w:sz w:val="24"/>
                <w:szCs w:val="24"/>
                <w:lang w:val="en-US"/>
              </w:rPr>
              <w:t xml:space="preserve">Bước 2.3: </w:t>
            </w:r>
            <w:commentRangeStart w:id="36"/>
            <w:commentRangeStart w:id="37"/>
            <w:r>
              <w:rPr>
                <w:rFonts w:ascii="Times New Roman" w:hAnsi="Times New Roman"/>
                <w:sz w:val="24"/>
                <w:szCs w:val="24"/>
                <w:lang w:val="en-US"/>
              </w:rPr>
              <w:t>EBank kiểm tra các thông tin sau:</w:t>
            </w:r>
            <w:commentRangeEnd w:id="36"/>
            <w:r>
              <w:rPr>
                <w:rStyle w:val="24"/>
                <w:rFonts w:ascii="Times New Roman" w:hAnsi="Times New Roman"/>
              </w:rPr>
              <w:commentReference w:id="36"/>
            </w:r>
            <w:commentRangeEnd w:id="37"/>
            <w:r>
              <w:rPr>
                <w:rStyle w:val="24"/>
                <w:rFonts w:ascii="Times New Roman" w:hAnsi="Times New Roman"/>
              </w:rPr>
              <w:commentReference w:id="37"/>
            </w:r>
          </w:p>
          <w:p w14:paraId="33FA6AC9">
            <w:pPr>
              <w:pStyle w:val="233"/>
              <w:widowControl/>
              <w:numPr>
                <w:ilvl w:val="0"/>
                <w:numId w:val="84"/>
              </w:numPr>
              <w:spacing w:before="120" w:line="360" w:lineRule="auto"/>
              <w:jc w:val="left"/>
              <w:rPr>
                <w:rFonts w:ascii="Times New Roman" w:hAnsi="Times New Roman"/>
                <w:b/>
                <w:sz w:val="24"/>
                <w:szCs w:val="24"/>
                <w:lang w:val="en-US"/>
              </w:rPr>
            </w:pPr>
            <w:r>
              <w:rPr>
                <w:rFonts w:ascii="Times New Roman" w:hAnsi="Times New Roman"/>
                <w:sz w:val="24"/>
                <w:szCs w:val="24"/>
                <w:lang w:val="en-US"/>
              </w:rPr>
              <w:t>Thông tin nghề nghiệp</w:t>
            </w:r>
          </w:p>
          <w:p w14:paraId="28DF5DB7">
            <w:pPr>
              <w:pStyle w:val="233"/>
              <w:widowControl/>
              <w:spacing w:before="120" w:line="360" w:lineRule="auto"/>
              <w:ind w:left="1440" w:firstLine="0"/>
              <w:jc w:val="left"/>
              <w:rPr>
                <w:rFonts w:ascii="Times New Roman" w:hAnsi="Times New Roman"/>
                <w:sz w:val="24"/>
                <w:szCs w:val="24"/>
                <w:lang w:val="en-US"/>
              </w:rPr>
            </w:pPr>
            <w:r>
              <w:rPr>
                <w:rFonts w:ascii="Times New Roman" w:hAnsi="Times New Roman"/>
                <w:sz w:val="24"/>
                <w:szCs w:val="24"/>
                <w:lang w:val="en-US"/>
              </w:rPr>
              <w:t>(1) Khách hàng chọn tình trạng việc làm:</w:t>
            </w:r>
          </w:p>
          <w:p w14:paraId="1C1AEDE7">
            <w:pPr>
              <w:pStyle w:val="233"/>
              <w:widowControl/>
              <w:numPr>
                <w:ilvl w:val="2"/>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Không đi làm</w:t>
            </w:r>
          </w:p>
          <w:p w14:paraId="50258824">
            <w:pPr>
              <w:pStyle w:val="233"/>
              <w:widowControl/>
              <w:spacing w:before="120" w:line="360" w:lineRule="auto"/>
              <w:ind w:left="1440" w:firstLine="0"/>
              <w:jc w:val="left"/>
              <w:rPr>
                <w:rFonts w:ascii="Times New Roman" w:hAnsi="Times New Roman"/>
                <w:sz w:val="24"/>
                <w:szCs w:val="24"/>
                <w:lang w:val="en-US"/>
              </w:rPr>
            </w:pPr>
            <w:r>
              <w:rPr>
                <w:rFonts w:ascii="Times New Roman" w:hAnsi="Times New Roman"/>
                <w:sz w:val="24"/>
                <w:szCs w:val="24"/>
                <w:lang w:val="en-US"/>
              </w:rPr>
              <w:t>(2) Khách hàng chọn Ngành nghề thuộc một trong hai nhóm bên dưới</w:t>
            </w:r>
          </w:p>
          <w:p w14:paraId="4AE4A305">
            <w:pPr>
              <w:pStyle w:val="233"/>
              <w:widowControl/>
              <w:numPr>
                <w:ilvl w:val="2"/>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Ngành nghề thuộc nhóm 1: </w:t>
            </w:r>
          </w:p>
          <w:p w14:paraId="404EDDC5">
            <w:pPr>
              <w:pStyle w:val="233"/>
              <w:widowControl/>
              <w:numPr>
                <w:ilvl w:val="3"/>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Bán hàng đa cấp</w:t>
            </w:r>
          </w:p>
          <w:p w14:paraId="2C9E9813">
            <w:pPr>
              <w:pStyle w:val="233"/>
              <w:widowControl/>
              <w:numPr>
                <w:ilvl w:val="3"/>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Nhân viên quán bar, hộp đêm, karaoke, massage</w:t>
            </w:r>
          </w:p>
          <w:p w14:paraId="5B3CCBA5">
            <w:pPr>
              <w:pStyle w:val="233"/>
              <w:widowControl/>
              <w:numPr>
                <w:ilvl w:val="3"/>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Nhân viên sòng bạc, tiệm cầm đồ</w:t>
            </w:r>
          </w:p>
          <w:p w14:paraId="465D625E">
            <w:pPr>
              <w:pStyle w:val="233"/>
              <w:widowControl/>
              <w:numPr>
                <w:ilvl w:val="3"/>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Nhân viên thu hồi nợ</w:t>
            </w:r>
          </w:p>
          <w:p w14:paraId="0793796F">
            <w:pPr>
              <w:pStyle w:val="233"/>
              <w:widowControl/>
              <w:numPr>
                <w:ilvl w:val="3"/>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Thuỷ thủ, thuyền viên, nhân viên giàn khoan, xa bờ</w:t>
            </w:r>
          </w:p>
          <w:p w14:paraId="3FA63D2A">
            <w:pPr>
              <w:pStyle w:val="233"/>
              <w:widowControl/>
              <w:numPr>
                <w:ilvl w:val="3"/>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Hưu trí</w:t>
            </w:r>
          </w:p>
          <w:p w14:paraId="678543AE">
            <w:pPr>
              <w:pStyle w:val="233"/>
              <w:widowControl/>
              <w:numPr>
                <w:ilvl w:val="0"/>
                <w:numId w:val="84"/>
              </w:numPr>
              <w:spacing w:before="120" w:line="360" w:lineRule="auto"/>
              <w:jc w:val="left"/>
              <w:rPr>
                <w:rFonts w:ascii="Times New Roman" w:hAnsi="Times New Roman"/>
                <w:b/>
                <w:sz w:val="24"/>
                <w:szCs w:val="24"/>
                <w:lang w:val="en-US"/>
              </w:rPr>
            </w:pPr>
            <w:r>
              <w:rPr>
                <w:rFonts w:ascii="Times New Roman" w:hAnsi="Times New Roman"/>
                <w:sz w:val="24"/>
                <w:szCs w:val="24"/>
                <w:lang w:val="en-US"/>
              </w:rPr>
              <w:t>Thu nhập hàng tháng:</w:t>
            </w:r>
          </w:p>
          <w:p w14:paraId="7E8258BA">
            <w:pPr>
              <w:pStyle w:val="233"/>
              <w:widowControl/>
              <w:numPr>
                <w:ilvl w:val="1"/>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Thu nhập KH cung cấp &lt; 5 triệu đồng</w:t>
            </w:r>
          </w:p>
          <w:p w14:paraId="6992D4B3">
            <w:pPr>
              <w:widowControl/>
              <w:spacing w:before="120" w:line="360" w:lineRule="auto"/>
              <w:ind w:left="0" w:firstLine="0"/>
              <w:jc w:val="left"/>
              <w:rPr>
                <w:rFonts w:ascii="Times New Roman" w:hAnsi="Times New Roman"/>
                <w:sz w:val="24"/>
                <w:szCs w:val="24"/>
                <w:lang w:val="en-US"/>
              </w:rPr>
            </w:pPr>
            <w:commentRangeStart w:id="38"/>
            <w:commentRangeStart w:id="39"/>
            <w:r>
              <w:rPr>
                <w:rFonts w:ascii="Times New Roman" w:hAnsi="Times New Roman"/>
                <w:sz w:val="24"/>
                <w:szCs w:val="24"/>
                <w:lang w:val="en-US"/>
              </w:rPr>
              <w:t>Từ chối KH khi khách hàng lựa chọn “thông tin nghề nghiệp” hoặc “thu nhập hàng tháng” như trên.</w:t>
            </w:r>
            <w:commentRangeEnd w:id="38"/>
            <w:r>
              <w:rPr>
                <w:rStyle w:val="24"/>
                <w:rFonts w:ascii="Times New Roman" w:hAnsi="Times New Roman"/>
              </w:rPr>
              <w:commentReference w:id="38"/>
            </w:r>
            <w:commentRangeEnd w:id="39"/>
            <w:r>
              <w:rPr>
                <w:rStyle w:val="24"/>
                <w:rFonts w:ascii="Times New Roman" w:hAnsi="Times New Roman"/>
              </w:rPr>
              <w:commentReference w:id="39"/>
            </w:r>
          </w:p>
          <w:p w14:paraId="40F6BE0E">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Các trường hợp còn lại =&gt; Chuyển bước 2.4</w:t>
            </w:r>
          </w:p>
          <w:p w14:paraId="54E5EF8F">
            <w:pPr>
              <w:pStyle w:val="233"/>
              <w:widowControl/>
              <w:spacing w:before="120" w:line="360" w:lineRule="auto"/>
              <w:ind w:left="360" w:firstLine="0"/>
              <w:jc w:val="left"/>
              <w:rPr>
                <w:rFonts w:ascii="Times New Roman" w:hAnsi="Times New Roman"/>
                <w:b/>
                <w:sz w:val="24"/>
                <w:szCs w:val="24"/>
                <w:lang w:val="en-US"/>
              </w:rPr>
            </w:pPr>
            <w:r>
              <w:rPr>
                <w:rFonts w:ascii="Times New Roman" w:hAnsi="Times New Roman"/>
                <w:b/>
                <w:sz w:val="24"/>
                <w:szCs w:val="24"/>
                <w:lang w:val="en-US"/>
              </w:rPr>
              <w:t xml:space="preserve">Bước 2.4: </w:t>
            </w:r>
            <w:r>
              <w:rPr>
                <w:rFonts w:ascii="Times New Roman" w:hAnsi="Times New Roman"/>
                <w:sz w:val="24"/>
                <w:szCs w:val="24"/>
                <w:lang w:val="en-US"/>
              </w:rPr>
              <w:t>Share service kiểm tra thông tin phê duyệt SLS trả về: đã được phê duyệt trong vòng 30 ngày của KH tại hệ thống ebank:</w:t>
            </w:r>
          </w:p>
          <w:p w14:paraId="14241DF0">
            <w:pPr>
              <w:pStyle w:val="233"/>
              <w:widowControl/>
              <w:numPr>
                <w:ilvl w:val="0"/>
                <w:numId w:val="88"/>
              </w:numPr>
              <w:spacing w:before="120" w:line="360" w:lineRule="auto"/>
              <w:jc w:val="left"/>
              <w:rPr>
                <w:rFonts w:ascii="Times New Roman" w:hAnsi="Times New Roman"/>
                <w:sz w:val="24"/>
                <w:szCs w:val="24"/>
                <w:lang w:val="en-US"/>
              </w:rPr>
            </w:pPr>
            <w:r>
              <w:rPr>
                <w:rFonts w:ascii="Times New Roman" w:hAnsi="Times New Roman"/>
                <w:sz w:val="24"/>
                <w:szCs w:val="24"/>
                <w:lang w:val="en-US"/>
              </w:rPr>
              <w:t>N</w:t>
            </w:r>
            <w:commentRangeStart w:id="40"/>
            <w:commentRangeStart w:id="41"/>
            <w:r>
              <w:rPr>
                <w:rFonts w:ascii="Times New Roman" w:hAnsi="Times New Roman"/>
                <w:sz w:val="24"/>
                <w:szCs w:val="24"/>
                <w:lang w:val="en-US"/>
              </w:rPr>
              <w:t xml:space="preserve">ếu </w:t>
            </w:r>
            <w:commentRangeEnd w:id="40"/>
            <w:r>
              <w:rPr>
                <w:rStyle w:val="24"/>
                <w:rFonts w:ascii="Times New Roman" w:hAnsi="Times New Roman"/>
              </w:rPr>
              <w:commentReference w:id="40"/>
            </w:r>
            <w:commentRangeEnd w:id="41"/>
            <w:r>
              <w:rPr>
                <w:rStyle w:val="24"/>
                <w:rFonts w:ascii="Times New Roman" w:hAnsi="Times New Roman"/>
              </w:rPr>
              <w:commentReference w:id="41"/>
            </w:r>
            <w:r>
              <w:rPr>
                <w:rFonts w:ascii="Times New Roman" w:hAnsi="Times New Roman"/>
                <w:sz w:val="24"/>
                <w:szCs w:val="24"/>
                <w:lang w:val="en-US"/>
              </w:rPr>
              <w:t xml:space="preserve">KH đã được phê duyệt thành công </w:t>
            </w:r>
            <w:r>
              <w:rPr>
                <w:rFonts w:ascii="Times New Roman" w:hAnsi="Times New Roman"/>
                <w:color w:val="0070C0"/>
                <w:sz w:val="24"/>
                <w:szCs w:val="24"/>
                <w:lang w:val="en-US"/>
              </w:rPr>
              <w:t xml:space="preserve">hoặc KH chưa được phê duyệt </w:t>
            </w:r>
            <w:r>
              <w:rPr>
                <w:rFonts w:ascii="Times New Roman" w:hAnsi="Times New Roman"/>
                <w:sz w:val="24"/>
                <w:szCs w:val="24"/>
                <w:lang w:val="en-US"/>
              </w:rPr>
              <w:t xml:space="preserve">=&gt;  </w:t>
            </w:r>
            <w:r>
              <w:rPr>
                <w:rFonts w:ascii="Times New Roman" w:hAnsi="Times New Roman"/>
                <w:i/>
                <w:color w:val="0070C0"/>
                <w:sz w:val="24"/>
                <w:szCs w:val="24"/>
                <w:lang w:val="en-US"/>
              </w:rPr>
              <w:t xml:space="preserve">Chuyển bước 2.6 </w:t>
            </w:r>
            <w:r>
              <w:rPr>
                <w:rFonts w:ascii="Times New Roman" w:hAnsi="Times New Roman"/>
                <w:strike/>
                <w:sz w:val="24"/>
                <w:szCs w:val="24"/>
                <w:lang w:val="en-US"/>
              </w:rPr>
              <w:t>2.7</w:t>
            </w:r>
            <w:r>
              <w:rPr>
                <w:rFonts w:ascii="Times New Roman" w:hAnsi="Times New Roman"/>
                <w:sz w:val="24"/>
                <w:szCs w:val="24"/>
                <w:lang w:val="en-US"/>
              </w:rPr>
              <w:t xml:space="preserve"> </w:t>
            </w:r>
            <w:r>
              <w:rPr>
                <w:rFonts w:ascii="Times New Roman" w:hAnsi="Times New Roman"/>
                <w:i/>
                <w:strike/>
                <w:color w:val="0070C0"/>
                <w:sz w:val="24"/>
                <w:szCs w:val="24"/>
                <w:lang w:val="en-US"/>
              </w:rPr>
              <w:t>3.2</w:t>
            </w:r>
            <w:r>
              <w:rPr>
                <w:rFonts w:ascii="Times New Roman" w:hAnsi="Times New Roman"/>
                <w:i/>
                <w:color w:val="0070C0"/>
                <w:sz w:val="24"/>
                <w:szCs w:val="24"/>
                <w:lang w:val="en-US"/>
              </w:rPr>
              <w:t>.</w:t>
            </w:r>
          </w:p>
          <w:p w14:paraId="489D439F">
            <w:pPr>
              <w:pStyle w:val="233"/>
              <w:widowControl/>
              <w:numPr>
                <w:ilvl w:val="0"/>
                <w:numId w:val="88"/>
              </w:numPr>
              <w:spacing w:before="120" w:line="360" w:lineRule="auto"/>
              <w:jc w:val="left"/>
              <w:rPr>
                <w:rFonts w:ascii="Times New Roman" w:hAnsi="Times New Roman"/>
                <w:b/>
                <w:strike/>
                <w:color w:val="0070C0"/>
                <w:sz w:val="24"/>
                <w:szCs w:val="24"/>
                <w:lang w:val="en-US"/>
              </w:rPr>
            </w:pPr>
            <w:r>
              <w:rPr>
                <w:rFonts w:ascii="Times New Roman" w:hAnsi="Times New Roman"/>
                <w:strike/>
                <w:color w:val="0070C0"/>
                <w:sz w:val="24"/>
                <w:szCs w:val="24"/>
                <w:lang w:val="en-US"/>
              </w:rPr>
              <w:t xml:space="preserve">Nếu KH chưa được phê duyệt, </w:t>
            </w:r>
            <w:r>
              <w:rPr>
                <w:rFonts w:ascii="Times New Roman" w:hAnsi="Times New Roman"/>
                <w:strike/>
                <w:sz w:val="24"/>
                <w:szCs w:val="24"/>
                <w:lang w:val="en-US"/>
              </w:rPr>
              <w:t xml:space="preserve">hiển thị pop up xác nhận thông tin đã điền </w:t>
            </w:r>
            <w:r>
              <w:rPr>
                <w:rFonts w:ascii="Times New Roman" w:hAnsi="Times New Roman"/>
                <w:sz w:val="24"/>
                <w:szCs w:val="24"/>
                <w:lang w:val="en-US"/>
              </w:rPr>
              <w:t xml:space="preserve">=&gt; </w:t>
            </w:r>
            <w:r>
              <w:rPr>
                <w:rFonts w:ascii="Times New Roman" w:hAnsi="Times New Roman"/>
                <w:strike/>
                <w:color w:val="0070C0"/>
                <w:sz w:val="24"/>
                <w:szCs w:val="24"/>
                <w:lang w:val="en-US"/>
              </w:rPr>
              <w:t>Chuyển bước 2.6</w:t>
            </w:r>
          </w:p>
          <w:p w14:paraId="543816E2">
            <w:pPr>
              <w:pStyle w:val="233"/>
              <w:widowControl/>
              <w:numPr>
                <w:ilvl w:val="0"/>
                <w:numId w:val="88"/>
              </w:numPr>
              <w:spacing w:before="120" w:line="360" w:lineRule="auto"/>
              <w:jc w:val="left"/>
              <w:rPr>
                <w:rFonts w:ascii="Times New Roman" w:hAnsi="Times New Roman"/>
                <w:b/>
                <w:i/>
                <w:sz w:val="24"/>
                <w:szCs w:val="24"/>
                <w:lang w:val="en-US"/>
              </w:rPr>
            </w:pPr>
            <w:r>
              <w:rPr>
                <w:rFonts w:ascii="Times New Roman" w:hAnsi="Times New Roman"/>
                <w:b/>
                <w:i/>
                <w:sz w:val="24"/>
                <w:szCs w:val="24"/>
                <w:lang w:val="en-US"/>
              </w:rPr>
              <w:t>Nếu KH không được phê duyệt (bị reject) =&gt; Hiển thị pop up KH bị reject trong vòng 30 ngày</w:t>
            </w:r>
          </w:p>
          <w:p w14:paraId="06D2BA11">
            <w:pPr>
              <w:pStyle w:val="233"/>
              <w:widowControl/>
              <w:spacing w:before="120" w:line="360" w:lineRule="auto"/>
              <w:ind w:left="0" w:hanging="26"/>
              <w:jc w:val="left"/>
              <w:rPr>
                <w:rFonts w:ascii="Times New Roman" w:hAnsi="Times New Roman"/>
                <w:b/>
                <w:strike/>
                <w:sz w:val="24"/>
                <w:szCs w:val="24"/>
                <w:lang w:val="en-US"/>
              </w:rPr>
            </w:pPr>
            <w:r>
              <w:rPr>
                <w:rFonts w:ascii="Times New Roman" w:hAnsi="Times New Roman"/>
                <w:b/>
                <w:strike/>
                <w:sz w:val="24"/>
                <w:szCs w:val="24"/>
                <w:lang w:val="en-US"/>
              </w:rPr>
              <w:t xml:space="preserve">Bước 2.5: </w:t>
            </w:r>
            <w:r>
              <w:rPr>
                <w:rFonts w:ascii="Times New Roman" w:hAnsi="Times New Roman"/>
                <w:strike/>
                <w:sz w:val="24"/>
                <w:szCs w:val="24"/>
                <w:lang w:val="en-US"/>
              </w:rPr>
              <w:t>KH chọn button [Chắc chắn] trên pop up xác nhận thông tin, ebank hiển thị màn hình nhập mã xác thực (authen by TS) =&gt; Chuyển bước 2.6</w:t>
            </w:r>
          </w:p>
          <w:p w14:paraId="5D38C91C">
            <w:pPr>
              <w:pStyle w:val="233"/>
              <w:widowControl/>
              <w:spacing w:before="120" w:line="360" w:lineRule="auto"/>
              <w:ind w:left="0" w:firstLine="0"/>
              <w:jc w:val="left"/>
              <w:rPr>
                <w:rFonts w:ascii="Times New Roman" w:hAnsi="Times New Roman"/>
                <w:sz w:val="24"/>
                <w:szCs w:val="24"/>
                <w:lang w:val="en-US"/>
              </w:rPr>
            </w:pPr>
            <w:commentRangeStart w:id="42"/>
            <w:commentRangeStart w:id="43"/>
            <w:r>
              <w:rPr>
                <w:rFonts w:ascii="Times New Roman" w:hAnsi="Times New Roman"/>
                <w:b/>
                <w:sz w:val="24"/>
                <w:szCs w:val="24"/>
                <w:lang w:val="en-US"/>
              </w:rPr>
              <w:t xml:space="preserve">Bước 2.6: </w:t>
            </w:r>
            <w:r>
              <w:rPr>
                <w:rFonts w:ascii="Times New Roman" w:hAnsi="Times New Roman"/>
                <w:strike/>
                <w:sz w:val="24"/>
                <w:szCs w:val="24"/>
                <w:lang w:val="en-US"/>
              </w:rPr>
              <w:t>KH điền mã xác thực OTP (Authen by TS),</w:t>
            </w:r>
            <w:r>
              <w:rPr>
                <w:rFonts w:ascii="Times New Roman" w:hAnsi="Times New Roman"/>
                <w:sz w:val="24"/>
                <w:szCs w:val="24"/>
                <w:lang w:val="en-US"/>
              </w:rPr>
              <w:t xml:space="preserve"> share service sẽ gửi yêu cầu cho SLS để check xác thực thành công chưa:</w:t>
            </w:r>
          </w:p>
          <w:p w14:paraId="66881415">
            <w:pPr>
              <w:pStyle w:val="233"/>
              <w:widowControl/>
              <w:numPr>
                <w:ilvl w:val="0"/>
                <w:numId w:val="89"/>
              </w:numPr>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Nếu xác thực không thành công, Ebank hiển thị thông báo lỗi: (refer mục 4.4 Danh sách message thông báo lỗi) =&gt; </w:t>
            </w:r>
            <w:r>
              <w:rPr>
                <w:rFonts w:ascii="Times New Roman" w:hAnsi="Times New Roman"/>
                <w:b/>
                <w:i/>
                <w:sz w:val="24"/>
                <w:szCs w:val="24"/>
                <w:lang w:val="en-US"/>
              </w:rPr>
              <w:t>Tắt pop up lỗi, hiển thị màn hình đăng ký thất bại, cho phép KH thử lại sau</w:t>
            </w:r>
          </w:p>
          <w:p w14:paraId="0D774C76">
            <w:pPr>
              <w:pStyle w:val="233"/>
              <w:widowControl/>
              <w:numPr>
                <w:ilvl w:val="0"/>
                <w:numId w:val="89"/>
              </w:numPr>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Nếu xác thực thành công, Share service </w:t>
            </w:r>
            <w:r>
              <w:rPr>
                <w:rFonts w:ascii="Times New Roman" w:hAnsi="Times New Roman"/>
                <w:strike/>
                <w:sz w:val="24"/>
                <w:szCs w:val="24"/>
                <w:lang w:val="en-US"/>
              </w:rPr>
              <w:t xml:space="preserve">đồng thời </w:t>
            </w:r>
            <w:r>
              <w:rPr>
                <w:rFonts w:ascii="Times New Roman" w:hAnsi="Times New Roman"/>
                <w:sz w:val="24"/>
                <w:szCs w:val="24"/>
                <w:lang w:val="en-US"/>
              </w:rPr>
              <w:t xml:space="preserve">thực hiện bước 2.7 </w:t>
            </w:r>
            <w:r>
              <w:rPr>
                <w:rFonts w:ascii="Times New Roman" w:hAnsi="Times New Roman"/>
                <w:strike/>
                <w:sz w:val="24"/>
                <w:szCs w:val="24"/>
                <w:lang w:val="en-US"/>
              </w:rPr>
              <w:t>và 2.8</w:t>
            </w:r>
          </w:p>
          <w:p w14:paraId="34BD14BF">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Bước 2.7:</w:t>
            </w:r>
            <w:r>
              <w:rPr>
                <w:rFonts w:ascii="Times New Roman" w:hAnsi="Times New Roman"/>
                <w:sz w:val="24"/>
                <w:szCs w:val="24"/>
                <w:lang w:val="en-US"/>
              </w:rPr>
              <w:t xml:space="preserve"> </w:t>
            </w:r>
          </w:p>
          <w:p w14:paraId="54D1C0F9">
            <w:pPr>
              <w:widowControl/>
              <w:spacing w:before="0" w:after="0" w:line="276" w:lineRule="auto"/>
              <w:ind w:left="451" w:firstLine="0"/>
              <w:contextualSpacing/>
              <w:jc w:val="left"/>
              <w:rPr>
                <w:rFonts w:ascii="Times New Roman" w:hAnsi="Times New Roman"/>
                <w:b/>
                <w:sz w:val="24"/>
                <w:szCs w:val="24"/>
              </w:rPr>
            </w:pPr>
            <w:r>
              <w:rPr>
                <w:rFonts w:ascii="Times New Roman" w:hAnsi="Times New Roman"/>
                <w:sz w:val="24"/>
                <w:szCs w:val="24"/>
                <w:lang w:val="en-US"/>
              </w:rPr>
              <w:t xml:space="preserve">Share service gửi yêu cầu sang SLS để thực hiện chấm điểm tín dụng cho khách hàng với </w:t>
            </w:r>
            <w:r>
              <w:rPr>
                <w:rFonts w:ascii="Times New Roman" w:hAnsi="Times New Roman"/>
                <w:sz w:val="24"/>
                <w:szCs w:val="24"/>
              </w:rPr>
              <w:t>các hạng mục SLS sẽ kiểm tra (rule chi tiết theo quy định sản phẩm):</w:t>
            </w:r>
          </w:p>
          <w:p w14:paraId="0DE4E547">
            <w:pPr>
              <w:pStyle w:val="679"/>
            </w:pPr>
            <w:r>
              <w:t>CIC/PCB</w:t>
            </w:r>
          </w:p>
          <w:p w14:paraId="213C9FF3">
            <w:pPr>
              <w:pStyle w:val="679"/>
            </w:pPr>
            <w:r>
              <w:t>Credit Score</w:t>
            </w:r>
          </w:p>
          <w:p w14:paraId="2DD0E7DF">
            <w:pPr>
              <w:pStyle w:val="679"/>
            </w:pPr>
            <w:r>
              <w:t>Fraud check</w:t>
            </w:r>
          </w:p>
          <w:p w14:paraId="425C3180">
            <w:pPr>
              <w:pStyle w:val="679"/>
            </w:pPr>
            <w:r>
              <w:t>Blacklist</w:t>
            </w:r>
          </w:p>
          <w:p w14:paraId="65E3CD05">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rPr>
              <w:t>bao gồm:</w:t>
            </w:r>
          </w:p>
          <w:p w14:paraId="6F3D2AA1">
            <w:pPr>
              <w:pStyle w:val="233"/>
              <w:widowControl/>
              <w:numPr>
                <w:ilvl w:val="0"/>
                <w:numId w:val="84"/>
              </w:numPr>
              <w:spacing w:before="120" w:line="360" w:lineRule="auto"/>
              <w:ind w:left="720"/>
              <w:rPr>
                <w:rFonts w:ascii="Times New Roman" w:hAnsi="Times New Roman"/>
                <w:sz w:val="24"/>
                <w:szCs w:val="24"/>
                <w:lang w:val="en-US"/>
              </w:rPr>
            </w:pPr>
            <w:r>
              <w:rPr>
                <w:rFonts w:ascii="Times New Roman" w:hAnsi="Times New Roman"/>
                <w:sz w:val="24"/>
                <w:szCs w:val="24"/>
                <w:lang w:val="en-US"/>
              </w:rPr>
              <w:t xml:space="preserve">Thông tin Khách hàng điền </w:t>
            </w:r>
          </w:p>
          <w:p w14:paraId="18995F52">
            <w:pPr>
              <w:pStyle w:val="233"/>
              <w:widowControl/>
              <w:numPr>
                <w:ilvl w:val="0"/>
                <w:numId w:val="84"/>
              </w:numPr>
              <w:spacing w:before="120" w:line="360" w:lineRule="auto"/>
              <w:ind w:left="720"/>
              <w:rPr>
                <w:rFonts w:ascii="Times New Roman" w:hAnsi="Times New Roman"/>
                <w:sz w:val="24"/>
                <w:szCs w:val="24"/>
                <w:lang w:val="en-US"/>
              </w:rPr>
            </w:pPr>
            <w:r>
              <w:rPr>
                <w:rFonts w:ascii="Times New Roman" w:hAnsi="Times New Roman"/>
                <w:sz w:val="24"/>
                <w:szCs w:val="24"/>
                <w:lang w:val="en-US"/>
              </w:rPr>
              <w:t>Thông tin whitelist trên BankAdmin</w:t>
            </w:r>
          </w:p>
          <w:p w14:paraId="4EEA97F1">
            <w:pPr>
              <w:pStyle w:val="233"/>
              <w:widowControl/>
              <w:numPr>
                <w:ilvl w:val="0"/>
                <w:numId w:val="84"/>
              </w:numPr>
              <w:spacing w:before="120" w:line="360" w:lineRule="auto"/>
              <w:ind w:left="720"/>
              <w:rPr>
                <w:rFonts w:ascii="Times New Roman" w:hAnsi="Times New Roman"/>
                <w:sz w:val="24"/>
                <w:szCs w:val="24"/>
                <w:lang w:val="en-US"/>
              </w:rPr>
            </w:pPr>
            <w:r>
              <w:rPr>
                <w:rFonts w:ascii="Times New Roman" w:hAnsi="Times New Roman"/>
                <w:sz w:val="24"/>
                <w:szCs w:val="24"/>
                <w:lang w:val="en-US"/>
              </w:rPr>
              <w:t>Truyền product code 101010 (product code = ‘202020’ – luồng whitelist, product code = ‘101010’ – luồng non-whitelist)</w:t>
            </w:r>
          </w:p>
          <w:p w14:paraId="18D3D983">
            <w:pPr>
              <w:pStyle w:val="233"/>
              <w:widowControl/>
              <w:numPr>
                <w:ilvl w:val="0"/>
                <w:numId w:val="84"/>
              </w:numPr>
              <w:spacing w:before="120" w:line="360" w:lineRule="auto"/>
              <w:ind w:left="720"/>
              <w:rPr>
                <w:rFonts w:ascii="Times New Roman" w:hAnsi="Times New Roman"/>
                <w:color w:val="0070C0"/>
                <w:sz w:val="24"/>
                <w:szCs w:val="24"/>
                <w:lang w:val="en-US"/>
              </w:rPr>
            </w:pPr>
            <w:r>
              <w:rPr>
                <w:rFonts w:ascii="Times New Roman" w:hAnsi="Times New Roman"/>
                <w:color w:val="0070C0"/>
                <w:sz w:val="24"/>
                <w:szCs w:val="24"/>
                <w:lang w:val="en-US"/>
              </w:rPr>
              <w:t>Truyền CardType</w:t>
            </w:r>
            <w:commentRangeStart w:id="44"/>
            <w:commentRangeStart w:id="45"/>
            <w:r>
              <w:rPr>
                <w:rFonts w:ascii="Times New Roman" w:hAnsi="Times New Roman"/>
                <w:color w:val="0070C0"/>
                <w:sz w:val="24"/>
                <w:szCs w:val="24"/>
                <w:lang w:val="en-US"/>
              </w:rPr>
              <w:t xml:space="preserve"> </w:t>
            </w:r>
            <w:commentRangeEnd w:id="44"/>
            <w:r>
              <w:rPr>
                <w:rStyle w:val="24"/>
                <w:rFonts w:ascii="Times New Roman" w:hAnsi="Times New Roman"/>
              </w:rPr>
              <w:commentReference w:id="44"/>
            </w:r>
            <w:commentRangeEnd w:id="45"/>
            <w:r>
              <w:rPr>
                <w:rStyle w:val="24"/>
                <w:rFonts w:ascii="Times New Roman" w:hAnsi="Times New Roman"/>
              </w:rPr>
              <w:commentReference w:id="45"/>
            </w:r>
            <w:r>
              <w:rPr>
                <w:rFonts w:ascii="Times New Roman" w:hAnsi="Times New Roman"/>
                <w:color w:val="0070C0"/>
                <w:sz w:val="24"/>
                <w:szCs w:val="24"/>
                <w:lang w:val="en-US"/>
              </w:rPr>
              <w:t xml:space="preserve"> và hạn mức (Exceed limit) tương ứng với mỗi cardID thẻ tín dụng KH đang có (nếu khách hàng đã có thẻ tín dụng hợp lệ theo logic check bước 1.8). Mỗi cardID là 1 row. </w:t>
            </w:r>
          </w:p>
          <w:p w14:paraId="124C2BB8">
            <w:pPr>
              <w:pStyle w:val="233"/>
              <w:widowControl/>
              <w:spacing w:before="120" w:line="360" w:lineRule="auto"/>
              <w:ind w:firstLine="0"/>
              <w:rPr>
                <w:rFonts w:ascii="Times New Roman" w:hAnsi="Times New Roman"/>
                <w:sz w:val="24"/>
                <w:szCs w:val="24"/>
                <w:lang w:val="en-US"/>
              </w:rPr>
            </w:pPr>
            <w:r>
              <w:rPr>
                <w:rFonts w:ascii="Times New Roman" w:hAnsi="Times New Roman"/>
                <w:sz w:val="24"/>
                <w:szCs w:val="24"/>
                <w:lang w:val="en-US"/>
              </w:rPr>
              <w:t xml:space="preserve">Refer mục 3.1.2 tài liệu \\10.1.12.27\Du an\Du An Dang Trien Khai\18.NHCN.02-Hydro Bank\Working\Khac\08. QBA\7. Giai đoạn 7 - 2025\27. Instant Card\Ebank\TLPT\Whitelist </w:t>
            </w:r>
          </w:p>
          <w:p w14:paraId="0F35DD01">
            <w:pPr>
              <w:widowControl/>
              <w:spacing w:before="120" w:line="360" w:lineRule="auto"/>
              <w:ind w:left="0" w:firstLine="0"/>
              <w:jc w:val="left"/>
              <w:rPr>
                <w:rFonts w:ascii="Times New Roman" w:hAnsi="Times New Roman"/>
                <w:strike/>
                <w:sz w:val="24"/>
                <w:szCs w:val="24"/>
                <w:lang w:val="en-US"/>
              </w:rPr>
            </w:pPr>
            <w:r>
              <w:rPr>
                <w:rFonts w:ascii="Times New Roman" w:hAnsi="Times New Roman"/>
                <w:b/>
                <w:strike/>
                <w:sz w:val="24"/>
                <w:szCs w:val="24"/>
                <w:lang w:val="en-US"/>
              </w:rPr>
              <w:t xml:space="preserve">Bước 2.8 </w:t>
            </w:r>
            <w:r>
              <w:rPr>
                <w:rFonts w:ascii="Times New Roman" w:hAnsi="Times New Roman"/>
                <w:strike/>
                <w:sz w:val="24"/>
                <w:szCs w:val="24"/>
                <w:lang w:val="en-US"/>
              </w:rPr>
              <w:t>Share service</w:t>
            </w:r>
            <w:r>
              <w:rPr>
                <w:rFonts w:ascii="Times New Roman" w:hAnsi="Times New Roman"/>
                <w:b/>
                <w:strike/>
                <w:sz w:val="24"/>
                <w:szCs w:val="24"/>
                <w:lang w:val="en-US"/>
              </w:rPr>
              <w:t xml:space="preserve"> </w:t>
            </w:r>
            <w:r>
              <w:rPr>
                <w:rFonts w:ascii="Times New Roman" w:hAnsi="Times New Roman"/>
                <w:strike/>
                <w:sz w:val="24"/>
                <w:szCs w:val="24"/>
                <w:lang w:val="en-US"/>
              </w:rPr>
              <w:t xml:space="preserve">gen Hợp đồng điện tử từ thông tin KH đã nhập </w:t>
            </w:r>
          </w:p>
          <w:p w14:paraId="206C3AD1">
            <w:pPr>
              <w:pStyle w:val="233"/>
              <w:widowControl/>
              <w:numPr>
                <w:ilvl w:val="0"/>
                <w:numId w:val="83"/>
              </w:numPr>
              <w:spacing w:before="120" w:line="360" w:lineRule="auto"/>
              <w:jc w:val="left"/>
              <w:rPr>
                <w:rFonts w:ascii="Times New Roman" w:hAnsi="Times New Roman"/>
                <w:b/>
                <w:sz w:val="24"/>
                <w:szCs w:val="24"/>
                <w:lang w:val="en-US"/>
              </w:rPr>
            </w:pPr>
            <w:r>
              <w:rPr>
                <w:rFonts w:ascii="Times New Roman" w:hAnsi="Times New Roman"/>
                <w:sz w:val="24"/>
                <w:szCs w:val="24"/>
                <w:lang w:val="en-US"/>
              </w:rPr>
              <w:t>Chuyển bước 3</w:t>
            </w:r>
            <w:commentRangeEnd w:id="42"/>
            <w:r>
              <w:rPr>
                <w:rStyle w:val="24"/>
                <w:rFonts w:ascii="Times New Roman" w:hAnsi="Times New Roman"/>
              </w:rPr>
              <w:commentReference w:id="42"/>
            </w:r>
            <w:commentRangeEnd w:id="43"/>
            <w:r>
              <w:rPr>
                <w:rStyle w:val="24"/>
                <w:rFonts w:ascii="Times New Roman" w:hAnsi="Times New Roman"/>
              </w:rPr>
              <w:commentReference w:id="43"/>
            </w:r>
          </w:p>
        </w:tc>
        <w:tc>
          <w:tcPr>
            <w:tcW w:w="760" w:type="pct"/>
          </w:tcPr>
          <w:p w14:paraId="73193A64">
            <w:pPr>
              <w:pStyle w:val="233"/>
              <w:widowControl/>
              <w:numPr>
                <w:ilvl w:val="0"/>
                <w:numId w:val="84"/>
              </w:numPr>
              <w:spacing w:before="120" w:line="360" w:lineRule="auto"/>
              <w:ind w:left="302"/>
              <w:jc w:val="left"/>
              <w:rPr>
                <w:rFonts w:ascii="Times New Roman" w:hAnsi="Times New Roman"/>
                <w:sz w:val="24"/>
                <w:szCs w:val="24"/>
                <w:lang w:val="en-US"/>
              </w:rPr>
            </w:pPr>
            <w:r>
              <w:rPr>
                <w:rFonts w:ascii="Times New Roman" w:hAnsi="Times New Roman"/>
                <w:b/>
                <w:sz w:val="24"/>
                <w:szCs w:val="24"/>
                <w:lang w:val="en-US"/>
              </w:rPr>
              <w:t>TL liên quan</w:t>
            </w:r>
            <w:r>
              <w:rPr>
                <w:rFonts w:ascii="Times New Roman" w:hAnsi="Times New Roman"/>
                <w:sz w:val="24"/>
                <w:szCs w:val="24"/>
                <w:lang w:val="en-US"/>
              </w:rPr>
              <w:t>:</w:t>
            </w:r>
          </w:p>
          <w:p w14:paraId="29E1FFB2">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TL kết nối SLS</w:t>
            </w:r>
          </w:p>
        </w:tc>
      </w:tr>
      <w:tr w14:paraId="6ED5A3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72" w:type="dxa"/>
            <w:left w:w="115" w:type="dxa"/>
            <w:bottom w:w="72" w:type="dxa"/>
            <w:right w:w="115" w:type="dxa"/>
          </w:tblCellMar>
        </w:tblPrEx>
        <w:trPr>
          <w:jc w:val="center"/>
        </w:trPr>
        <w:tc>
          <w:tcPr>
            <w:tcW w:w="534" w:type="pct"/>
            <w:vAlign w:val="center"/>
          </w:tcPr>
          <w:p w14:paraId="5211572C">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Bước 3</w:t>
            </w:r>
          </w:p>
        </w:tc>
        <w:tc>
          <w:tcPr>
            <w:tcW w:w="872" w:type="pct"/>
            <w:vAlign w:val="center"/>
          </w:tcPr>
          <w:p w14:paraId="7E4A25FF">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Chọn TKTT và PTTN</w:t>
            </w:r>
          </w:p>
        </w:tc>
        <w:tc>
          <w:tcPr>
            <w:tcW w:w="2834" w:type="pct"/>
            <w:vAlign w:val="center"/>
          </w:tcPr>
          <w:p w14:paraId="7DA0A0DE">
            <w:pPr>
              <w:widowControl/>
              <w:spacing w:before="120" w:line="360" w:lineRule="auto"/>
              <w:ind w:left="0" w:firstLine="0"/>
              <w:jc w:val="left"/>
              <w:rPr>
                <w:rFonts w:ascii="Times New Roman" w:hAnsi="Times New Roman"/>
                <w:strike/>
                <w:sz w:val="24"/>
                <w:szCs w:val="24"/>
                <w:lang w:val="en-US"/>
              </w:rPr>
            </w:pPr>
            <w:r>
              <w:rPr>
                <w:rFonts w:ascii="Times New Roman" w:hAnsi="Times New Roman"/>
                <w:b/>
                <w:strike/>
                <w:sz w:val="24"/>
                <w:szCs w:val="24"/>
                <w:lang w:val="en-US"/>
              </w:rPr>
              <w:t xml:space="preserve">Bước 3.1 </w:t>
            </w:r>
            <w:r>
              <w:rPr>
                <w:rFonts w:ascii="Times New Roman" w:hAnsi="Times New Roman"/>
                <w:strike/>
                <w:sz w:val="24"/>
                <w:szCs w:val="24"/>
                <w:lang w:val="en-US"/>
              </w:rPr>
              <w:t>Kh chọn button [Tiếp tục] ở màn hình Hợp đồng điện tử, ebank hiển thị màn hình chọn Phương thức thu nợ và Tài khoản thanh toán =&gt; chuyển bước 3.2</w:t>
            </w:r>
          </w:p>
          <w:p w14:paraId="164860F5">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 xml:space="preserve">Bước 3.2. </w:t>
            </w:r>
            <w:r>
              <w:rPr>
                <w:rFonts w:ascii="Times New Roman" w:hAnsi="Times New Roman"/>
                <w:sz w:val="24"/>
                <w:szCs w:val="24"/>
                <w:lang w:val="en-US"/>
              </w:rPr>
              <w:t>KH chọn Phương thức thu nợ và Tài khoản thanh toán để trích tiền tự động, sau đó ấn button [Tiếp Tục]. hệ thống hiển thị màn hình Địa chỉ giao nhận thẻ =&gt; Chuyển bước 3.3</w:t>
            </w:r>
          </w:p>
          <w:p w14:paraId="71BC57AA">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 xml:space="preserve">Bước 3.3. </w:t>
            </w:r>
            <w:r>
              <w:rPr>
                <w:rFonts w:ascii="Times New Roman" w:hAnsi="Times New Roman"/>
                <w:sz w:val="24"/>
                <w:szCs w:val="24"/>
                <w:lang w:val="en-US"/>
              </w:rPr>
              <w:t>KH chọn địa chỉ nhận thẻ, Ebank hiển thị màn hình Xác nhận thông tin =&gt; Chuyển bước 4</w:t>
            </w:r>
          </w:p>
        </w:tc>
        <w:tc>
          <w:tcPr>
            <w:tcW w:w="760" w:type="pct"/>
          </w:tcPr>
          <w:p w14:paraId="617C0B98">
            <w:pPr>
              <w:pStyle w:val="233"/>
              <w:widowControl/>
              <w:spacing w:before="120" w:line="360" w:lineRule="auto"/>
              <w:ind w:left="302" w:firstLine="0"/>
              <w:jc w:val="left"/>
              <w:rPr>
                <w:rFonts w:ascii="Times New Roman" w:hAnsi="Times New Roman"/>
                <w:sz w:val="24"/>
                <w:szCs w:val="24"/>
                <w:lang w:val="en-US"/>
              </w:rPr>
            </w:pPr>
          </w:p>
        </w:tc>
      </w:tr>
      <w:tr w14:paraId="20E40F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72" w:type="dxa"/>
            <w:left w:w="115" w:type="dxa"/>
            <w:bottom w:w="72" w:type="dxa"/>
            <w:right w:w="115" w:type="dxa"/>
          </w:tblCellMar>
        </w:tblPrEx>
        <w:trPr>
          <w:trHeight w:val="143" w:hRule="atLeast"/>
          <w:jc w:val="center"/>
        </w:trPr>
        <w:tc>
          <w:tcPr>
            <w:tcW w:w="534" w:type="pct"/>
            <w:shd w:val="clear" w:color="auto" w:fill="auto"/>
            <w:vAlign w:val="center"/>
          </w:tcPr>
          <w:p w14:paraId="14E8AB6F">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Bước 4</w:t>
            </w:r>
          </w:p>
        </w:tc>
        <w:tc>
          <w:tcPr>
            <w:tcW w:w="872" w:type="pct"/>
            <w:shd w:val="clear" w:color="auto" w:fill="auto"/>
            <w:vAlign w:val="center"/>
          </w:tcPr>
          <w:p w14:paraId="3D057EFE">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Xác nhận thông tin và xác thực</w:t>
            </w:r>
          </w:p>
        </w:tc>
        <w:tc>
          <w:tcPr>
            <w:tcW w:w="2834" w:type="pct"/>
            <w:shd w:val="clear" w:color="auto" w:fill="auto"/>
            <w:vAlign w:val="center"/>
          </w:tcPr>
          <w:p w14:paraId="49406298">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Bước 4.1.</w:t>
            </w:r>
            <w:r>
              <w:rPr>
                <w:rFonts w:ascii="Times New Roman" w:hAnsi="Times New Roman"/>
                <w:sz w:val="24"/>
                <w:szCs w:val="24"/>
                <w:lang w:val="en-US"/>
              </w:rPr>
              <w:t xml:space="preserve"> KH chọn button [Xác nhận] để xác nhận thông tin mở thẻ.</w:t>
            </w:r>
          </w:p>
          <w:p w14:paraId="69C71F7B">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Hệ thống kiểm tra Khách hàng có tồn tại giao dịch đang xử lý hay không?</w:t>
            </w:r>
          </w:p>
          <w:p w14:paraId="58E2C888">
            <w:pPr>
              <w:pStyle w:val="233"/>
              <w:widowControl/>
              <w:numPr>
                <w:ilvl w:val="0"/>
                <w:numId w:val="90"/>
              </w:numPr>
              <w:spacing w:before="120" w:line="360" w:lineRule="auto"/>
              <w:jc w:val="left"/>
              <w:rPr>
                <w:rFonts w:ascii="Times New Roman" w:hAnsi="Times New Roman"/>
                <w:sz w:val="24"/>
                <w:szCs w:val="24"/>
                <w:lang w:val="en-US"/>
              </w:rPr>
            </w:pPr>
            <w:r>
              <w:rPr>
                <w:rFonts w:ascii="Times New Roman" w:hAnsi="Times New Roman"/>
                <w:sz w:val="24"/>
                <w:szCs w:val="24"/>
                <w:lang w:val="en-US"/>
              </w:rPr>
              <w:t>Nếu có giao dịch đang xử lý -&gt; Hệ thống hiển thị thông báo lỗi, refer mục 4.4 tài liệu này, kết thúc quy trình.</w:t>
            </w:r>
          </w:p>
          <w:p w14:paraId="490B750F">
            <w:pPr>
              <w:pStyle w:val="233"/>
              <w:widowControl/>
              <w:numPr>
                <w:ilvl w:val="0"/>
                <w:numId w:val="90"/>
              </w:numPr>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Nếu KH không có giao dịch đang chờ xử lý </w:t>
            </w:r>
            <w:r>
              <w:rPr>
                <w:rFonts w:ascii="Times New Roman" w:hAnsi="Times New Roman"/>
                <w:color w:val="FF0000"/>
                <w:sz w:val="24"/>
                <w:szCs w:val="24"/>
                <w:lang w:val="en-US"/>
              </w:rPr>
              <w:t>-&gt; Chuyển bước 6 hệ thống hiển thị file hợp đồng mở thẻ.</w:t>
            </w:r>
          </w:p>
          <w:p w14:paraId="16E59C8F">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w:t>
            </w:r>
            <w:r>
              <w:rPr>
                <w:rFonts w:ascii="Times New Roman" w:hAnsi="Times New Roman"/>
                <w:strike/>
                <w:sz w:val="24"/>
                <w:szCs w:val="24"/>
                <w:lang w:val="en-US"/>
              </w:rPr>
              <w:t xml:space="preserve"> Ebank hiển thị màn hình nhập mã xác thực (Authen by Tpbank) </w:t>
            </w:r>
          </w:p>
          <w:p w14:paraId="01B3DBF7">
            <w:pPr>
              <w:widowControl/>
              <w:spacing w:before="120" w:line="360" w:lineRule="auto"/>
              <w:ind w:left="0" w:firstLine="0"/>
              <w:jc w:val="left"/>
              <w:rPr>
                <w:rFonts w:ascii="Times New Roman" w:hAnsi="Times New Roman"/>
                <w:strike/>
                <w:sz w:val="24"/>
                <w:szCs w:val="24"/>
                <w:lang w:val="en-US"/>
              </w:rPr>
            </w:pPr>
            <w:r>
              <w:rPr>
                <w:rFonts w:ascii="Times New Roman" w:hAnsi="Times New Roman"/>
                <w:strike/>
                <w:sz w:val="24"/>
                <w:szCs w:val="24"/>
                <w:lang w:val="en-US"/>
              </w:rPr>
              <w:t>=&gt; Chuyển bước 4.2</w:t>
            </w:r>
          </w:p>
          <w:p w14:paraId="6C0A472E">
            <w:pPr>
              <w:widowControl/>
              <w:spacing w:before="120" w:line="360" w:lineRule="auto"/>
              <w:ind w:left="0" w:firstLine="0"/>
              <w:jc w:val="left"/>
              <w:rPr>
                <w:rFonts w:ascii="Times New Roman" w:hAnsi="Times New Roman"/>
                <w:b/>
                <w:strike/>
                <w:sz w:val="24"/>
                <w:szCs w:val="24"/>
                <w:lang w:val="en-US"/>
              </w:rPr>
            </w:pPr>
            <w:r>
              <w:rPr>
                <w:rFonts w:ascii="Times New Roman" w:hAnsi="Times New Roman"/>
                <w:b/>
                <w:strike/>
                <w:sz w:val="24"/>
                <w:szCs w:val="24"/>
                <w:lang w:val="en-US"/>
              </w:rPr>
              <w:t xml:space="preserve">Bước 4.2. </w:t>
            </w:r>
            <w:r>
              <w:rPr>
                <w:rFonts w:ascii="Times New Roman" w:hAnsi="Times New Roman"/>
                <w:strike/>
                <w:sz w:val="24"/>
                <w:szCs w:val="24"/>
                <w:lang w:val="en-US"/>
              </w:rPr>
              <w:t>KH điền mã xác thực OTP, Share service  gửi yêu cầu cho SLS thực hiện xác thực mã OTP</w:t>
            </w:r>
          </w:p>
          <w:p w14:paraId="61598F3F">
            <w:pPr>
              <w:pStyle w:val="233"/>
              <w:widowControl/>
              <w:numPr>
                <w:ilvl w:val="0"/>
                <w:numId w:val="84"/>
              </w:numPr>
              <w:spacing w:before="120" w:line="360" w:lineRule="auto"/>
              <w:jc w:val="left"/>
              <w:rPr>
                <w:rFonts w:ascii="Times New Roman" w:hAnsi="Times New Roman"/>
                <w:strike/>
                <w:sz w:val="24"/>
                <w:szCs w:val="24"/>
                <w:lang w:val="en-US"/>
              </w:rPr>
            </w:pPr>
            <w:r>
              <w:rPr>
                <w:rFonts w:ascii="Times New Roman" w:hAnsi="Times New Roman"/>
                <w:strike/>
                <w:sz w:val="24"/>
                <w:szCs w:val="24"/>
                <w:lang w:val="en-US"/>
              </w:rPr>
              <w:t xml:space="preserve">Nếu xác thực thất bại, hiển thị thông báo lỗi theo rule của ebank hiện tại =&gt; </w:t>
            </w:r>
            <w:r>
              <w:rPr>
                <w:rFonts w:ascii="Times New Roman" w:hAnsi="Times New Roman"/>
                <w:b/>
                <w:i/>
                <w:strike/>
                <w:sz w:val="24"/>
                <w:szCs w:val="24"/>
                <w:lang w:val="en-US"/>
              </w:rPr>
              <w:t>Tắt pop up lỗi, hiển thị màn hình đăng ký thất bại, cho phép KH thử lại sau</w:t>
            </w:r>
          </w:p>
          <w:p w14:paraId="43D94512">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trike/>
                <w:sz w:val="24"/>
                <w:szCs w:val="24"/>
                <w:lang w:val="en-US"/>
              </w:rPr>
              <w:t>Nếu xác thực thành công =&gt; chuyển bước 5</w:t>
            </w:r>
          </w:p>
          <w:p w14:paraId="013B8D93">
            <w:pPr>
              <w:pStyle w:val="233"/>
              <w:widowControl/>
              <w:numPr>
                <w:ilvl w:val="0"/>
                <w:numId w:val="84"/>
              </w:numPr>
              <w:spacing w:before="120" w:line="360" w:lineRule="auto"/>
              <w:jc w:val="left"/>
              <w:rPr>
                <w:rFonts w:ascii="Times New Roman" w:hAnsi="Times New Roman"/>
                <w:b/>
                <w:i/>
                <w:strike/>
                <w:color w:val="FF0000"/>
                <w:sz w:val="24"/>
                <w:szCs w:val="24"/>
                <w:lang w:val="en-US"/>
              </w:rPr>
            </w:pPr>
            <w:r>
              <w:rPr>
                <w:rFonts w:ascii="Times New Roman" w:hAnsi="Times New Roman"/>
                <w:bCs/>
                <w:strike/>
                <w:color w:val="FF0000"/>
                <w:sz w:val="24"/>
                <w:szCs w:val="24"/>
              </w:rPr>
              <w:t>Ngay sau khi xác nhận thông tin mở thẻ xong, check SLS thêm 1 lần:</w:t>
            </w:r>
          </w:p>
          <w:p w14:paraId="64B2DF32">
            <w:pPr>
              <w:pStyle w:val="233"/>
              <w:widowControl/>
              <w:spacing w:before="0" w:after="0" w:line="276" w:lineRule="auto"/>
              <w:ind w:firstLine="0"/>
              <w:contextualSpacing/>
              <w:jc w:val="left"/>
              <w:rPr>
                <w:rFonts w:ascii="Times New Roman" w:hAnsi="Times New Roman"/>
                <w:b/>
                <w:strike/>
                <w:color w:val="FF0000"/>
                <w:sz w:val="20"/>
              </w:rPr>
            </w:pPr>
            <w:r>
              <w:rPr>
                <w:rFonts w:ascii="Times New Roman" w:hAnsi="Times New Roman"/>
                <w:b/>
                <w:strike/>
                <w:color w:val="FF0000"/>
                <w:sz w:val="20"/>
              </w:rPr>
              <w:t>Sau khi KH nhập đầy đủ thông tin, hệ thông gửi thông tin KH sang hệ thống SLS để tiến hành chấm điểm tín dụng cho KH, các hạng mục SLS sẽ kiểm tra (rule chi tiết theo quy định sản phẩm):</w:t>
            </w:r>
          </w:p>
          <w:p w14:paraId="3D29741B">
            <w:pPr>
              <w:pStyle w:val="679"/>
              <w:rPr>
                <w:strike/>
                <w:color w:val="FF0000"/>
              </w:rPr>
            </w:pPr>
            <w:r>
              <w:rPr>
                <w:strike/>
                <w:color w:val="FF0000"/>
              </w:rPr>
              <w:t>CIC/PCB</w:t>
            </w:r>
          </w:p>
          <w:p w14:paraId="7A58072C">
            <w:pPr>
              <w:pStyle w:val="679"/>
              <w:rPr>
                <w:strike/>
                <w:color w:val="FF0000"/>
              </w:rPr>
            </w:pPr>
            <w:r>
              <w:rPr>
                <w:strike/>
                <w:color w:val="FF0000"/>
              </w:rPr>
              <w:t>Credit Score</w:t>
            </w:r>
          </w:p>
          <w:p w14:paraId="1E181B3F">
            <w:pPr>
              <w:pStyle w:val="679"/>
              <w:rPr>
                <w:strike/>
                <w:color w:val="FF0000"/>
              </w:rPr>
            </w:pPr>
            <w:r>
              <w:rPr>
                <w:strike/>
                <w:color w:val="FF0000"/>
              </w:rPr>
              <w:t>Fraud check</w:t>
            </w:r>
          </w:p>
          <w:p w14:paraId="1DDA07E5">
            <w:pPr>
              <w:pStyle w:val="679"/>
              <w:rPr>
                <w:strike/>
                <w:color w:val="FF0000"/>
              </w:rPr>
            </w:pPr>
            <w:r>
              <w:rPr>
                <w:strike/>
                <w:color w:val="FF0000"/>
              </w:rPr>
              <w:t>Blacklist</w:t>
            </w:r>
          </w:p>
          <w:p w14:paraId="506DA505">
            <w:pPr>
              <w:widowControl/>
              <w:spacing w:before="0" w:after="0" w:line="276" w:lineRule="auto"/>
              <w:ind w:left="0" w:firstLine="0"/>
              <w:contextualSpacing/>
              <w:jc w:val="left"/>
              <w:rPr>
                <w:rFonts w:ascii="Times New Roman" w:hAnsi="Times New Roman"/>
                <w:b/>
                <w:i/>
                <w:sz w:val="24"/>
                <w:szCs w:val="24"/>
                <w:lang w:val="en-US"/>
              </w:rPr>
            </w:pPr>
          </w:p>
          <w:p w14:paraId="19609FF0">
            <w:pPr>
              <w:pStyle w:val="233"/>
              <w:widowControl/>
              <w:numPr>
                <w:ilvl w:val="0"/>
                <w:numId w:val="84"/>
              </w:numPr>
              <w:spacing w:before="0" w:after="0" w:line="276" w:lineRule="auto"/>
              <w:contextualSpacing/>
              <w:jc w:val="left"/>
              <w:rPr>
                <w:rFonts w:ascii="Times New Roman" w:hAnsi="Times New Roman"/>
                <w:strike/>
                <w:color w:val="FF0000"/>
                <w:sz w:val="24"/>
                <w:szCs w:val="24"/>
                <w:lang w:val="en-US"/>
              </w:rPr>
            </w:pPr>
            <w:r>
              <w:rPr>
                <w:rFonts w:ascii="Times New Roman" w:hAnsi="Times New Roman"/>
                <w:strike/>
                <w:color w:val="FF0000"/>
                <w:sz w:val="24"/>
                <w:szCs w:val="24"/>
                <w:lang w:val="en-US"/>
              </w:rPr>
              <w:t>Nếu chưa có kết quả, Share service check xem SLS đã trả về kết quả chưa:</w:t>
            </w:r>
          </w:p>
          <w:p w14:paraId="2AE47BFA">
            <w:pPr>
              <w:pStyle w:val="233"/>
              <w:widowControl/>
              <w:numPr>
                <w:ilvl w:val="1"/>
                <w:numId w:val="84"/>
              </w:numPr>
              <w:spacing w:before="120" w:line="360" w:lineRule="auto"/>
              <w:jc w:val="left"/>
              <w:rPr>
                <w:rFonts w:ascii="Times New Roman" w:hAnsi="Times New Roman"/>
                <w:strike/>
                <w:color w:val="FF0000"/>
                <w:sz w:val="24"/>
                <w:szCs w:val="24"/>
                <w:lang w:val="en-US"/>
              </w:rPr>
            </w:pPr>
            <w:r>
              <w:rPr>
                <w:rFonts w:ascii="Times New Roman" w:hAnsi="Times New Roman"/>
                <w:strike/>
                <w:color w:val="FF0000"/>
                <w:sz w:val="24"/>
                <w:szCs w:val="24"/>
                <w:lang w:val="en-US"/>
              </w:rPr>
              <w:t>Nếu chưa có kết quả từ SLS, Gửi thông tin Score và chờ kết quả trả về từ SLS.</w:t>
            </w:r>
          </w:p>
          <w:p w14:paraId="1A74EBBB">
            <w:pPr>
              <w:pStyle w:val="233"/>
              <w:widowControl/>
              <w:numPr>
                <w:ilvl w:val="1"/>
                <w:numId w:val="84"/>
              </w:numPr>
              <w:spacing w:before="0" w:after="0" w:line="276" w:lineRule="auto"/>
              <w:contextualSpacing/>
              <w:jc w:val="left"/>
              <w:rPr>
                <w:rFonts w:ascii="Times New Roman" w:hAnsi="Times New Roman"/>
                <w:strike/>
                <w:color w:val="FF0000"/>
                <w:sz w:val="24"/>
                <w:szCs w:val="24"/>
                <w:lang w:val="en-US"/>
              </w:rPr>
            </w:pPr>
            <w:r>
              <w:rPr>
                <w:rFonts w:ascii="Times New Roman" w:hAnsi="Times New Roman"/>
                <w:bCs/>
                <w:strike/>
                <w:color w:val="FF0000"/>
                <w:sz w:val="24"/>
                <w:szCs w:val="24"/>
              </w:rPr>
              <w:t xml:space="preserve">Nếu kết quả bị từ chối &gt;&gt; </w:t>
            </w:r>
            <w:r>
              <w:rPr>
                <w:rFonts w:ascii="Times New Roman" w:hAnsi="Times New Roman"/>
                <w:b/>
                <w:i/>
                <w:strike/>
                <w:color w:val="FF0000"/>
                <w:sz w:val="24"/>
                <w:szCs w:val="24"/>
                <w:lang w:val="en-US"/>
              </w:rPr>
              <w:t xml:space="preserve">Hiển thị màn hình Đăng ký thẻ không thành công </w:t>
            </w:r>
            <w:r>
              <w:rPr>
                <w:rFonts w:ascii="Times New Roman" w:hAnsi="Times New Roman"/>
                <w:i/>
                <w:strike/>
                <w:color w:val="FF0000"/>
                <w:sz w:val="24"/>
                <w:szCs w:val="24"/>
                <w:lang w:val="en-US"/>
              </w:rPr>
              <w:t xml:space="preserve">(Do không tìm được sản phẩm thẻ phù hợp) </w:t>
            </w:r>
            <w:r>
              <w:rPr>
                <w:rFonts w:ascii="Times New Roman" w:hAnsi="Times New Roman"/>
                <w:bCs/>
                <w:strike/>
                <w:color w:val="FF0000"/>
                <w:sz w:val="24"/>
                <w:szCs w:val="24"/>
              </w:rPr>
              <w:t>=&gt; Kết thúc luồng</w:t>
            </w:r>
          </w:p>
          <w:p w14:paraId="12842A78">
            <w:pPr>
              <w:pStyle w:val="233"/>
              <w:widowControl/>
              <w:numPr>
                <w:ilvl w:val="1"/>
                <w:numId w:val="84"/>
              </w:numPr>
              <w:spacing w:before="0" w:after="0" w:line="276" w:lineRule="auto"/>
              <w:contextualSpacing/>
              <w:jc w:val="left"/>
              <w:rPr>
                <w:rFonts w:ascii="Times New Roman" w:hAnsi="Times New Roman"/>
                <w:b/>
                <w:i/>
                <w:strike/>
                <w:sz w:val="24"/>
                <w:szCs w:val="24"/>
                <w:lang w:val="en-US"/>
              </w:rPr>
            </w:pPr>
            <w:r>
              <w:rPr>
                <w:rFonts w:ascii="Times New Roman" w:hAnsi="Times New Roman"/>
                <w:bCs/>
                <w:strike/>
                <w:color w:val="FF0000"/>
                <w:sz w:val="24"/>
                <w:szCs w:val="24"/>
              </w:rPr>
              <w:t xml:space="preserve">Nếu chưa có kết quả hoặc kết quả được phê duyệt =&gt; Chuyển bước kiểm tra CCCD/CMND  </w:t>
            </w:r>
            <w:r>
              <w:rPr>
                <w:rFonts w:ascii="Times New Roman" w:hAnsi="Times New Roman"/>
                <w:bCs/>
                <w:strike/>
                <w:color w:val="FF0000"/>
                <w:sz w:val="24"/>
                <w:szCs w:val="24"/>
              </w:rPr>
              <w:sym w:font="Wingdings" w:char="F0E8"/>
            </w:r>
            <w:r>
              <w:rPr>
                <w:rFonts w:ascii="Times New Roman" w:hAnsi="Times New Roman"/>
                <w:bCs/>
                <w:strike/>
                <w:color w:val="FF0000"/>
                <w:sz w:val="24"/>
                <w:szCs w:val="24"/>
              </w:rPr>
              <w:t xml:space="preserve"> Kiểm tra bước tiếp theo</w:t>
            </w:r>
          </w:p>
          <w:p w14:paraId="735E06A5">
            <w:pPr>
              <w:pStyle w:val="233"/>
              <w:widowControl/>
              <w:numPr>
                <w:ilvl w:val="0"/>
                <w:numId w:val="84"/>
              </w:numPr>
              <w:spacing w:before="0" w:after="0" w:line="276" w:lineRule="auto"/>
              <w:contextualSpacing/>
              <w:jc w:val="left"/>
              <w:rPr>
                <w:rFonts w:ascii="Times New Roman" w:hAnsi="Times New Roman"/>
                <w:b/>
                <w:strike/>
                <w:color w:val="FF0000"/>
                <w:sz w:val="24"/>
                <w:szCs w:val="24"/>
                <w:lang w:val="en-US"/>
              </w:rPr>
            </w:pPr>
            <w:r>
              <w:rPr>
                <w:rFonts w:ascii="Times New Roman" w:hAnsi="Times New Roman"/>
                <w:strike/>
                <w:color w:val="FF0000"/>
                <w:sz w:val="24"/>
                <w:szCs w:val="24"/>
                <w:lang w:val="en-US"/>
              </w:rPr>
              <w:t>Hệ thống kiểm tra thông tin SLS trả về có được phê duyệt hạn mức được cấp cho KH</w:t>
            </w:r>
          </w:p>
          <w:p w14:paraId="7931EBF6">
            <w:pPr>
              <w:pStyle w:val="233"/>
              <w:widowControl/>
              <w:numPr>
                <w:ilvl w:val="1"/>
                <w:numId w:val="84"/>
              </w:numPr>
              <w:spacing w:before="0" w:after="0" w:line="276" w:lineRule="auto"/>
              <w:contextualSpacing/>
              <w:jc w:val="left"/>
              <w:rPr>
                <w:rFonts w:ascii="Times New Roman" w:hAnsi="Times New Roman"/>
                <w:b/>
                <w:strike/>
                <w:color w:val="FF0000"/>
                <w:sz w:val="24"/>
                <w:szCs w:val="24"/>
                <w:lang w:val="en-US"/>
              </w:rPr>
            </w:pPr>
            <w:r>
              <w:rPr>
                <w:rFonts w:ascii="Times New Roman" w:hAnsi="Times New Roman"/>
                <w:strike/>
                <w:color w:val="FF0000"/>
                <w:sz w:val="24"/>
                <w:szCs w:val="24"/>
                <w:lang w:val="en-US"/>
              </w:rPr>
              <w:t xml:space="preserve">Trong trường hợp không được cấp hạn mức </w:t>
            </w:r>
            <w:r>
              <w:rPr>
                <w:rFonts w:ascii="Times New Roman" w:hAnsi="Times New Roman"/>
                <w:strike/>
                <w:color w:val="FF0000"/>
                <w:sz w:val="24"/>
                <w:szCs w:val="24"/>
                <w:lang w:val="en-US"/>
              </w:rPr>
              <w:sym w:font="Wingdings" w:char="F0E0"/>
            </w:r>
            <w:r>
              <w:rPr>
                <w:rFonts w:ascii="Times New Roman" w:hAnsi="Times New Roman"/>
                <w:strike/>
                <w:color w:val="FF0000"/>
                <w:sz w:val="24"/>
                <w:szCs w:val="24"/>
                <w:lang w:val="en-US"/>
              </w:rPr>
              <w:t xml:space="preserve"> Trả thông báo lỗi cho khách hàng</w:t>
            </w:r>
          </w:p>
          <w:p w14:paraId="0B363EAC">
            <w:pPr>
              <w:pStyle w:val="233"/>
              <w:widowControl/>
              <w:numPr>
                <w:ilvl w:val="0"/>
                <w:numId w:val="84"/>
              </w:numPr>
              <w:spacing w:before="120" w:line="360" w:lineRule="auto"/>
              <w:jc w:val="left"/>
              <w:rPr>
                <w:rFonts w:ascii="Times New Roman" w:hAnsi="Times New Roman"/>
                <w:strike/>
                <w:sz w:val="24"/>
                <w:szCs w:val="24"/>
              </w:rPr>
            </w:pPr>
            <w:commentRangeStart w:id="46"/>
            <w:commentRangeStart w:id="47"/>
            <w:r>
              <w:rPr>
                <w:rFonts w:ascii="Times New Roman" w:hAnsi="Times New Roman"/>
                <w:strike/>
                <w:sz w:val="24"/>
                <w:szCs w:val="24"/>
              </w:rPr>
              <w:t>Hệ thống kiểm tra thông tin KH có đầy đủ hình ảnh CCCD/CMND trong hệ thống hay không:  có view được hình ảnh CCCD/CMND dùng để thực hiện luồng ký số hay không:</w:t>
            </w:r>
          </w:p>
          <w:p w14:paraId="3B0EFB2A">
            <w:pPr>
              <w:pStyle w:val="233"/>
              <w:widowControl/>
              <w:numPr>
                <w:ilvl w:val="1"/>
                <w:numId w:val="84"/>
              </w:numPr>
              <w:spacing w:before="0" w:after="0" w:line="276" w:lineRule="auto"/>
              <w:contextualSpacing/>
              <w:jc w:val="left"/>
              <w:rPr>
                <w:rFonts w:ascii="Times New Roman" w:hAnsi="Times New Roman"/>
                <w:strike/>
                <w:sz w:val="24"/>
                <w:szCs w:val="24"/>
              </w:rPr>
            </w:pPr>
            <w:r>
              <w:rPr>
                <w:rFonts w:ascii="Times New Roman" w:hAnsi="Times New Roman"/>
                <w:strike/>
                <w:sz w:val="24"/>
                <w:szCs w:val="24"/>
              </w:rPr>
              <w:t>Nếu KH có view được thông tin hình ảnh CCCD/CMND trong hệ thống, =&gt; Chuyển bước 5 - màn hình webview Chữ ký số</w:t>
            </w:r>
          </w:p>
          <w:p w14:paraId="48C65A51">
            <w:pPr>
              <w:pStyle w:val="233"/>
              <w:widowControl/>
              <w:numPr>
                <w:ilvl w:val="1"/>
                <w:numId w:val="84"/>
              </w:numPr>
              <w:spacing w:before="0" w:after="0" w:line="276" w:lineRule="auto"/>
              <w:contextualSpacing/>
              <w:jc w:val="left"/>
              <w:rPr>
                <w:rFonts w:ascii="Times New Roman" w:hAnsi="Times New Roman"/>
                <w:bCs/>
                <w:strike/>
                <w:sz w:val="24"/>
                <w:szCs w:val="24"/>
              </w:rPr>
            </w:pPr>
            <w:r>
              <w:rPr>
                <w:rFonts w:ascii="Times New Roman" w:hAnsi="Times New Roman"/>
                <w:strike/>
                <w:sz w:val="24"/>
                <w:szCs w:val="24"/>
              </w:rPr>
              <w:t xml:space="preserve">Nếu KH không có view được thông tin hình ảnh CCCD/CMND trong hệ thống, hệ thống chuyển KH đến màn hình Chụp ảnh Giấy tờ tùy thân &gt;&gt; </w:t>
            </w:r>
            <w:r>
              <w:rPr>
                <w:rFonts w:ascii="Times New Roman" w:hAnsi="Times New Roman"/>
                <w:bCs/>
                <w:strike/>
                <w:sz w:val="24"/>
                <w:szCs w:val="24"/>
              </w:rPr>
              <w:t>Hiển thị màn hình Đăng ký thẻ tín dụng không thành công do không tìm được SP thẻ phù hợp (Không thử lại) =&gt; Kết thúc luồng</w:t>
            </w:r>
            <w:commentRangeEnd w:id="46"/>
            <w:r>
              <w:rPr>
                <w:rStyle w:val="24"/>
                <w:rFonts w:ascii="Times New Roman" w:hAnsi="Times New Roman"/>
              </w:rPr>
              <w:commentReference w:id="46"/>
            </w:r>
            <w:commentRangeEnd w:id="47"/>
            <w:r>
              <w:rPr>
                <w:rStyle w:val="24"/>
                <w:rFonts w:ascii="Times New Roman" w:hAnsi="Times New Roman"/>
              </w:rPr>
              <w:commentReference w:id="47"/>
            </w:r>
          </w:p>
          <w:p w14:paraId="7C83AA04">
            <w:pPr>
              <w:pStyle w:val="233"/>
              <w:widowControl/>
              <w:numPr>
                <w:ilvl w:val="0"/>
                <w:numId w:val="84"/>
              </w:numPr>
              <w:spacing w:before="120" w:line="360" w:lineRule="auto"/>
              <w:jc w:val="left"/>
              <w:rPr>
                <w:rFonts w:ascii="Times New Roman" w:hAnsi="Times New Roman"/>
                <w:sz w:val="24"/>
                <w:szCs w:val="24"/>
              </w:rPr>
            </w:pPr>
            <w:r>
              <w:rPr>
                <w:rFonts w:ascii="Times New Roman" w:hAnsi="Times New Roman"/>
                <w:strike/>
                <w:sz w:val="24"/>
                <w:szCs w:val="24"/>
                <w:lang w:val="en-US"/>
              </w:rPr>
              <w:t>Bước</w:t>
            </w:r>
            <w:r>
              <w:rPr>
                <w:rFonts w:ascii="Times New Roman" w:hAnsi="Times New Roman"/>
                <w:strike/>
                <w:sz w:val="24"/>
                <w:szCs w:val="24"/>
              </w:rPr>
              <w:t xml:space="preserve"> chụp ảnh giấy tờ tùy thân</w:t>
            </w:r>
            <w:r>
              <w:rPr>
                <w:rFonts w:ascii="Times New Roman" w:hAnsi="Times New Roman"/>
                <w:sz w:val="24"/>
                <w:szCs w:val="24"/>
              </w:rPr>
              <w:t xml:space="preserve"> (Bỏ bước này)</w:t>
            </w:r>
          </w:p>
          <w:p w14:paraId="621E5E6D">
            <w:pPr>
              <w:pStyle w:val="233"/>
              <w:widowControl/>
              <w:numPr>
                <w:ilvl w:val="0"/>
                <w:numId w:val="84"/>
              </w:numPr>
              <w:spacing w:before="0" w:after="0" w:line="276" w:lineRule="auto"/>
              <w:contextualSpacing/>
              <w:jc w:val="left"/>
              <w:rPr>
                <w:rFonts w:ascii="Times New Roman" w:hAnsi="Times New Roman"/>
                <w:bCs/>
                <w:strike/>
                <w:sz w:val="24"/>
                <w:szCs w:val="24"/>
              </w:rPr>
            </w:pPr>
            <w:r>
              <w:rPr>
                <w:rFonts w:ascii="Times New Roman" w:hAnsi="Times New Roman"/>
                <w:bCs/>
                <w:strike/>
                <w:sz w:val="24"/>
                <w:szCs w:val="24"/>
              </w:rPr>
              <w:t>Hệ thống yêu cầu KH chụp đầy đủ 2 mặt của CCCD/CMND của KH tương tự như luồng Đăng ký tài khoản ứng dụng (Onboarding)</w:t>
            </w:r>
          </w:p>
          <w:p w14:paraId="421968EB">
            <w:pPr>
              <w:pStyle w:val="233"/>
              <w:widowControl/>
              <w:numPr>
                <w:ilvl w:val="1"/>
                <w:numId w:val="84"/>
              </w:numPr>
              <w:spacing w:before="0" w:after="0" w:line="276" w:lineRule="auto"/>
              <w:contextualSpacing/>
              <w:jc w:val="left"/>
              <w:rPr>
                <w:rFonts w:ascii="Times New Roman" w:hAnsi="Times New Roman"/>
                <w:bCs/>
                <w:strike/>
                <w:sz w:val="24"/>
                <w:szCs w:val="24"/>
              </w:rPr>
            </w:pPr>
            <w:r>
              <w:rPr>
                <w:rFonts w:ascii="Times New Roman" w:hAnsi="Times New Roman"/>
                <w:bCs/>
                <w:strike/>
                <w:sz w:val="24"/>
                <w:szCs w:val="24"/>
              </w:rPr>
              <w:t>Nếu hệ thống xác thực thành công &gt;&gt; Thực hiện ID Tampering</w:t>
            </w:r>
          </w:p>
          <w:p w14:paraId="63DAD9BC">
            <w:pPr>
              <w:pStyle w:val="233"/>
              <w:widowControl/>
              <w:numPr>
                <w:ilvl w:val="1"/>
                <w:numId w:val="84"/>
              </w:numPr>
              <w:spacing w:before="0" w:after="0" w:line="276" w:lineRule="auto"/>
              <w:contextualSpacing/>
              <w:jc w:val="left"/>
              <w:rPr>
                <w:rFonts w:ascii="Times New Roman" w:hAnsi="Times New Roman"/>
                <w:bCs/>
                <w:strike/>
                <w:sz w:val="24"/>
                <w:szCs w:val="24"/>
              </w:rPr>
            </w:pPr>
            <w:r>
              <w:rPr>
                <w:rFonts w:ascii="Times New Roman" w:hAnsi="Times New Roman"/>
                <w:bCs/>
                <w:strike/>
                <w:sz w:val="24"/>
                <w:szCs w:val="24"/>
              </w:rPr>
              <w:t xml:space="preserve">Nếu hệ thống xác thực thất bại &gt;&gt; hệ thống hiển thị báo lỗi và yêu cầu KH chụp lại. </w:t>
            </w:r>
          </w:p>
          <w:p w14:paraId="5DDFDD62">
            <w:pPr>
              <w:pStyle w:val="233"/>
              <w:widowControl/>
              <w:numPr>
                <w:ilvl w:val="0"/>
                <w:numId w:val="84"/>
              </w:numPr>
              <w:spacing w:before="0" w:after="0" w:line="276" w:lineRule="auto"/>
              <w:contextualSpacing/>
              <w:jc w:val="left"/>
              <w:rPr>
                <w:rFonts w:ascii="Times New Roman" w:hAnsi="Times New Roman"/>
                <w:bCs/>
                <w:strike/>
                <w:sz w:val="24"/>
                <w:szCs w:val="24"/>
              </w:rPr>
            </w:pPr>
            <w:r>
              <w:rPr>
                <w:rFonts w:ascii="Times New Roman" w:hAnsi="Times New Roman"/>
                <w:bCs/>
                <w:strike/>
                <w:sz w:val="24"/>
                <w:szCs w:val="24"/>
              </w:rPr>
              <w:t xml:space="preserve">Hệ thống thực hiện job ID Tampering – Xác thực thông tin hình ảnh giấy tờ tùy thân tương tự tại luồng Onboarding. </w:t>
            </w:r>
          </w:p>
          <w:p w14:paraId="703CDB81">
            <w:pPr>
              <w:pStyle w:val="233"/>
              <w:widowControl/>
              <w:numPr>
                <w:ilvl w:val="1"/>
                <w:numId w:val="84"/>
              </w:numPr>
              <w:spacing w:before="0" w:after="0" w:line="276" w:lineRule="auto"/>
              <w:contextualSpacing/>
              <w:jc w:val="left"/>
              <w:rPr>
                <w:rFonts w:ascii="Times New Roman" w:hAnsi="Times New Roman"/>
                <w:bCs/>
                <w:strike/>
                <w:sz w:val="24"/>
                <w:szCs w:val="24"/>
              </w:rPr>
            </w:pPr>
            <w:r>
              <w:rPr>
                <w:rFonts w:ascii="Times New Roman" w:hAnsi="Times New Roman"/>
                <w:bCs/>
                <w:strike/>
                <w:sz w:val="24"/>
                <w:szCs w:val="24"/>
              </w:rPr>
              <w:t>Trường hợp xác thực CCCD/CMND hợp lệ &gt;&gt; Chuyển bước 5.1</w:t>
            </w:r>
          </w:p>
          <w:p w14:paraId="69BDDB12">
            <w:pPr>
              <w:pStyle w:val="233"/>
              <w:widowControl/>
              <w:numPr>
                <w:ilvl w:val="1"/>
                <w:numId w:val="84"/>
              </w:numPr>
              <w:spacing w:before="0" w:after="0" w:line="276" w:lineRule="auto"/>
              <w:contextualSpacing/>
              <w:jc w:val="left"/>
              <w:rPr>
                <w:rFonts w:ascii="Times New Roman" w:hAnsi="Times New Roman"/>
                <w:bCs/>
                <w:strike/>
                <w:sz w:val="24"/>
                <w:szCs w:val="24"/>
              </w:rPr>
            </w:pPr>
            <w:r>
              <w:rPr>
                <w:rFonts w:ascii="Times New Roman" w:hAnsi="Times New Roman"/>
                <w:bCs/>
                <w:strike/>
                <w:sz w:val="24"/>
                <w:szCs w:val="24"/>
              </w:rPr>
              <w:t>Trường hợp xác thực CCCD/CMND không hợp lệ &gt;&gt; Hiển thị màn hình Đăng ký thẻ tín dụng không thành công (Có Button Thử lại) =&gt; Kết thúc luồng</w:t>
            </w:r>
          </w:p>
          <w:p w14:paraId="338A4171">
            <w:pPr>
              <w:pStyle w:val="233"/>
              <w:widowControl/>
              <w:numPr>
                <w:ilvl w:val="0"/>
                <w:numId w:val="84"/>
              </w:numPr>
              <w:spacing w:before="0" w:after="0" w:line="276" w:lineRule="auto"/>
              <w:contextualSpacing/>
              <w:jc w:val="left"/>
              <w:rPr>
                <w:rFonts w:ascii="Times New Roman" w:hAnsi="Times New Roman"/>
                <w:b/>
                <w:bCs/>
                <w:strike/>
                <w:sz w:val="20"/>
                <w:szCs w:val="22"/>
                <w:vertAlign w:val="subscript"/>
              </w:rPr>
            </w:pPr>
            <w:r>
              <w:rPr>
                <w:rFonts w:ascii="Times New Roman" w:hAnsi="Times New Roman"/>
                <w:b/>
                <w:bCs/>
                <w:strike/>
                <w:sz w:val="20"/>
                <w:szCs w:val="22"/>
                <w:vertAlign w:val="subscript"/>
              </w:rPr>
              <w:t>Refer tới TL: ĐỀ XUẤT_Đăng ký khách hàng EBankX ver 6.1.2</w:t>
            </w:r>
          </w:p>
          <w:p w14:paraId="59FD6836">
            <w:pPr>
              <w:pStyle w:val="233"/>
              <w:widowControl/>
              <w:spacing w:before="0" w:after="0" w:line="276" w:lineRule="auto"/>
              <w:ind w:left="630" w:firstLine="0"/>
              <w:contextualSpacing/>
              <w:jc w:val="left"/>
              <w:rPr>
                <w:rStyle w:val="783"/>
                <w:rFonts w:ascii="Times New Roman" w:hAnsi="Times New Roman"/>
                <w:b/>
                <w:strike/>
                <w:sz w:val="20"/>
                <w:szCs w:val="22"/>
                <w:vertAlign w:val="subscript"/>
              </w:rPr>
            </w:pPr>
            <w:r>
              <w:rPr>
                <w:rStyle w:val="783"/>
                <w:rFonts w:ascii="Times New Roman" w:hAnsi="Times New Roman"/>
                <w:b/>
                <w:strike/>
                <w:sz w:val="20"/>
                <w:szCs w:val="22"/>
                <w:vertAlign w:val="subscript"/>
              </w:rPr>
              <w:t>Đường dẫn TLPT: \\10.1.12.27\Du an\Du An Dang Trien Khai\18.NHCN.02-Hydro Bank\Working\Khac\08. QBA\5. Giai đoạn 5 - 2023\2. Onboarding\TLPT</w:t>
            </w:r>
          </w:p>
          <w:p w14:paraId="6993C97D">
            <w:pPr>
              <w:pStyle w:val="679"/>
            </w:pPr>
            <w:r>
              <w:rPr>
                <w:strike/>
                <w:color w:val="FF0000"/>
              </w:rPr>
              <w:t>Trong trường hợp Khách hàng được phê duyệt mở thẻ và hạn mức thẻ. Hiển thị màn hình Thẻ với hạn mức được phê duyệt</w:t>
            </w:r>
            <w:r>
              <w:t xml:space="preserve">. </w:t>
            </w:r>
          </w:p>
        </w:tc>
        <w:tc>
          <w:tcPr>
            <w:tcW w:w="760" w:type="pct"/>
            <w:shd w:val="clear" w:color="auto" w:fill="auto"/>
            <w:vAlign w:val="center"/>
          </w:tcPr>
          <w:p w14:paraId="65A5B37F">
            <w:pPr>
              <w:pStyle w:val="233"/>
              <w:widowControl/>
              <w:numPr>
                <w:ilvl w:val="0"/>
                <w:numId w:val="84"/>
              </w:numPr>
              <w:spacing w:before="120" w:line="360" w:lineRule="auto"/>
              <w:ind w:left="199" w:hanging="270"/>
              <w:jc w:val="left"/>
              <w:rPr>
                <w:rFonts w:ascii="Times New Roman" w:hAnsi="Times New Roman"/>
                <w:sz w:val="24"/>
                <w:szCs w:val="24"/>
                <w:lang w:val="en-US"/>
              </w:rPr>
            </w:pPr>
            <w:r>
              <w:rPr>
                <w:rFonts w:ascii="Times New Roman" w:hAnsi="Times New Roman"/>
                <w:sz w:val="24"/>
                <w:szCs w:val="24"/>
                <w:lang w:val="en-US"/>
              </w:rPr>
              <w:t>Template Hợp đồng. pdf/ excel</w:t>
            </w:r>
          </w:p>
        </w:tc>
      </w:tr>
      <w:tr w14:paraId="07E708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72" w:type="dxa"/>
            <w:left w:w="115" w:type="dxa"/>
            <w:bottom w:w="72" w:type="dxa"/>
            <w:right w:w="115" w:type="dxa"/>
          </w:tblCellMar>
        </w:tblPrEx>
        <w:trPr>
          <w:jc w:val="center"/>
        </w:trPr>
        <w:tc>
          <w:tcPr>
            <w:tcW w:w="534" w:type="pct"/>
            <w:vAlign w:val="center"/>
          </w:tcPr>
          <w:p w14:paraId="682D4E46">
            <w:pPr>
              <w:widowControl/>
              <w:spacing w:before="120" w:line="360" w:lineRule="auto"/>
              <w:ind w:left="0" w:firstLine="0"/>
              <w:jc w:val="left"/>
              <w:rPr>
                <w:rFonts w:ascii="Times New Roman" w:hAnsi="Times New Roman"/>
                <w:strike/>
                <w:sz w:val="24"/>
                <w:szCs w:val="24"/>
                <w:lang w:val="en-US"/>
              </w:rPr>
            </w:pPr>
            <w:r>
              <w:rPr>
                <w:rFonts w:ascii="Times New Roman" w:hAnsi="Times New Roman"/>
                <w:strike/>
                <w:sz w:val="24"/>
                <w:szCs w:val="24"/>
                <w:lang w:val="en-US"/>
              </w:rPr>
              <w:t>Bước 5</w:t>
            </w:r>
          </w:p>
        </w:tc>
        <w:tc>
          <w:tcPr>
            <w:tcW w:w="872" w:type="pct"/>
            <w:vAlign w:val="center"/>
          </w:tcPr>
          <w:p w14:paraId="2D20D32F">
            <w:pPr>
              <w:widowControl/>
              <w:spacing w:before="120" w:line="360" w:lineRule="auto"/>
              <w:ind w:left="0" w:firstLine="0"/>
              <w:jc w:val="left"/>
              <w:rPr>
                <w:rFonts w:ascii="Times New Roman" w:hAnsi="Times New Roman"/>
                <w:strike/>
                <w:sz w:val="24"/>
                <w:szCs w:val="24"/>
                <w:lang w:val="en-US"/>
              </w:rPr>
            </w:pPr>
            <w:r>
              <w:rPr>
                <w:rFonts w:ascii="Times New Roman" w:hAnsi="Times New Roman"/>
                <w:strike/>
                <w:sz w:val="24"/>
                <w:szCs w:val="24"/>
                <w:lang w:val="en-US"/>
              </w:rPr>
              <w:t>Ký số qua xác thực OTP</w:t>
            </w:r>
          </w:p>
        </w:tc>
        <w:tc>
          <w:tcPr>
            <w:tcW w:w="2834" w:type="pct"/>
          </w:tcPr>
          <w:p w14:paraId="5F52804C">
            <w:pPr>
              <w:ind w:left="0" w:firstLine="0"/>
              <w:jc w:val="left"/>
              <w:rPr>
                <w:rFonts w:ascii="Times New Roman" w:hAnsi="Times New Roman"/>
                <w:strike/>
                <w:sz w:val="24"/>
                <w:szCs w:val="24"/>
              </w:rPr>
            </w:pPr>
            <w:r>
              <w:rPr>
                <w:rFonts w:ascii="Times New Roman" w:hAnsi="Times New Roman"/>
                <w:strike/>
                <w:sz w:val="24"/>
                <w:szCs w:val="24"/>
              </w:rPr>
              <w:t>Bước 5.1: Hiển thị webview chữ ký số cho KH, KH nhấn “ký hợp đồng” để chuyển đến màn hình nhập OTP xác nhận</w:t>
            </w:r>
            <w:r>
              <w:rPr>
                <w:rFonts w:ascii="Times New Roman" w:hAnsi="Times New Roman"/>
                <w:strike/>
                <w:sz w:val="24"/>
                <w:szCs w:val="24"/>
              </w:rPr>
              <w:br w:type="textWrapping"/>
            </w:r>
            <w:r>
              <w:rPr>
                <w:rFonts w:ascii="Times New Roman" w:hAnsi="Times New Roman"/>
                <w:strike/>
                <w:sz w:val="24"/>
                <w:szCs w:val="24"/>
              </w:rPr>
              <w:t>Bước 5.2: KH nhận OTP và nhập thông tin OTP =&gt; Chuyển bước 5.4</w:t>
            </w:r>
          </w:p>
          <w:p w14:paraId="7B10D5B9">
            <w:pPr>
              <w:ind w:left="0" w:firstLine="0"/>
              <w:jc w:val="left"/>
              <w:rPr>
                <w:rFonts w:ascii="Times New Roman" w:hAnsi="Times New Roman"/>
                <w:strike/>
                <w:sz w:val="24"/>
                <w:szCs w:val="24"/>
              </w:rPr>
            </w:pPr>
            <w:r>
              <w:rPr>
                <w:rFonts w:ascii="Times New Roman" w:hAnsi="Times New Roman"/>
                <w:strike/>
                <w:sz w:val="24"/>
                <w:szCs w:val="24"/>
              </w:rPr>
              <w:t xml:space="preserve">Bước 5.3: Nếu xác thực thành công =&gt; Gửi thông tin ký số thành công và chuyển bước 6 </w:t>
            </w:r>
          </w:p>
          <w:p w14:paraId="4FE40C8C">
            <w:pPr>
              <w:pStyle w:val="233"/>
              <w:widowControl/>
              <w:numPr>
                <w:ilvl w:val="0"/>
                <w:numId w:val="91"/>
              </w:numPr>
              <w:spacing w:before="0" w:after="160" w:line="259" w:lineRule="auto"/>
              <w:contextualSpacing/>
              <w:jc w:val="left"/>
              <w:rPr>
                <w:rFonts w:ascii="Times New Roman" w:hAnsi="Times New Roman"/>
                <w:strike/>
                <w:sz w:val="24"/>
                <w:szCs w:val="24"/>
              </w:rPr>
            </w:pPr>
            <w:r>
              <w:rPr>
                <w:rFonts w:ascii="Times New Roman" w:hAnsi="Times New Roman"/>
                <w:strike/>
                <w:sz w:val="24"/>
                <w:szCs w:val="24"/>
              </w:rPr>
              <w:t>Nếu xác thực thất bại, timeout =&gt; Kết thúc luồng</w:t>
            </w:r>
          </w:p>
        </w:tc>
        <w:tc>
          <w:tcPr>
            <w:tcW w:w="760" w:type="pct"/>
          </w:tcPr>
          <w:p w14:paraId="7AC237E3">
            <w:pPr>
              <w:widowControl/>
              <w:spacing w:before="120" w:line="360" w:lineRule="auto"/>
              <w:ind w:left="0" w:firstLine="0"/>
              <w:jc w:val="center"/>
              <w:rPr>
                <w:rFonts w:ascii="Times New Roman" w:hAnsi="Times New Roman"/>
                <w:strike/>
                <w:sz w:val="24"/>
                <w:szCs w:val="24"/>
                <w:lang w:val="en-US"/>
              </w:rPr>
            </w:pPr>
            <w:r>
              <w:rPr>
                <w:rFonts w:ascii="Times New Roman" w:hAnsi="Times New Roman"/>
                <w:strike/>
                <w:sz w:val="24"/>
                <w:szCs w:val="24"/>
                <w:lang w:val="en-US"/>
              </w:rPr>
              <w:t>Đối tác CKS thực hiện</w:t>
            </w:r>
          </w:p>
        </w:tc>
      </w:tr>
      <w:tr w14:paraId="79F0C2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72" w:type="dxa"/>
            <w:left w:w="115" w:type="dxa"/>
            <w:bottom w:w="72" w:type="dxa"/>
            <w:right w:w="115" w:type="dxa"/>
          </w:tblCellMar>
        </w:tblPrEx>
        <w:trPr>
          <w:jc w:val="center"/>
        </w:trPr>
        <w:tc>
          <w:tcPr>
            <w:tcW w:w="534" w:type="pct"/>
            <w:vAlign w:val="center"/>
          </w:tcPr>
          <w:p w14:paraId="4535A612">
            <w:pPr>
              <w:widowControl/>
              <w:spacing w:before="120" w:line="360" w:lineRule="auto"/>
              <w:ind w:left="0" w:firstLine="0"/>
              <w:jc w:val="left"/>
              <w:rPr>
                <w:rFonts w:ascii="Times New Roman" w:hAnsi="Times New Roman"/>
                <w:sz w:val="24"/>
                <w:szCs w:val="24"/>
                <w:lang w:val="en-US"/>
              </w:rPr>
            </w:pPr>
            <w:commentRangeStart w:id="48"/>
            <w:commentRangeStart w:id="49"/>
            <w:r>
              <w:rPr>
                <w:rFonts w:ascii="Times New Roman" w:hAnsi="Times New Roman"/>
                <w:sz w:val="24"/>
                <w:szCs w:val="24"/>
                <w:lang w:val="en-US"/>
              </w:rPr>
              <w:t>Bước 6</w:t>
            </w:r>
            <w:commentRangeEnd w:id="48"/>
            <w:r>
              <w:rPr>
                <w:rStyle w:val="24"/>
                <w:rFonts w:ascii="Times New Roman" w:hAnsi="Times New Roman"/>
              </w:rPr>
              <w:commentReference w:id="48"/>
            </w:r>
            <w:commentRangeEnd w:id="49"/>
            <w:r>
              <w:rPr>
                <w:rStyle w:val="24"/>
                <w:rFonts w:ascii="Times New Roman" w:hAnsi="Times New Roman"/>
              </w:rPr>
              <w:commentReference w:id="49"/>
            </w:r>
          </w:p>
        </w:tc>
        <w:tc>
          <w:tcPr>
            <w:tcW w:w="872" w:type="pct"/>
            <w:vAlign w:val="center"/>
          </w:tcPr>
          <w:p w14:paraId="3630DA4E">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Phần xác thực</w:t>
            </w:r>
          </w:p>
        </w:tc>
        <w:tc>
          <w:tcPr>
            <w:tcW w:w="2834" w:type="pct"/>
          </w:tcPr>
          <w:p w14:paraId="0B33AD0B">
            <w:pPr>
              <w:pStyle w:val="679"/>
            </w:pPr>
            <w:r>
              <w:rPr>
                <w:b/>
              </w:rPr>
              <w:t>Bước 6.1</w:t>
            </w:r>
            <w:r>
              <w:t>: Hiển thị màn hình hợp đồng đã được điền đầy đủ thông tin khách hàng theo biểu mẫu hợp đồng tại phụ lục 4.7 tài liệu này.</w:t>
            </w:r>
          </w:p>
          <w:p w14:paraId="58823624">
            <w:pPr>
              <w:pStyle w:val="679"/>
            </w:pPr>
            <w:r>
              <w:rPr>
                <w:b/>
                <w:color w:val="FF0000"/>
              </w:rPr>
              <w:t xml:space="preserve">** </w:t>
            </w:r>
            <w:r>
              <w:rPr>
                <w:color w:val="FF0000"/>
              </w:rPr>
              <w:t>Tại bước này hệ thống chưa fill thông tin trường “Hạn mức đề nghị” do chưa kiểm tra được hạn mức do SLS trả về</w:t>
            </w:r>
            <w:r>
              <w:t>.</w:t>
            </w:r>
          </w:p>
          <w:p w14:paraId="1663F74B">
            <w:pPr>
              <w:pStyle w:val="679"/>
            </w:pPr>
            <w:r>
              <w:rPr/>
              <w:sym w:font="Wingdings" w:char="F0E0"/>
            </w:r>
            <w:r>
              <w:t xml:space="preserve"> Khách hàng ấn button “Tiếp tục”.</w:t>
            </w:r>
          </w:p>
          <w:p w14:paraId="1412C786">
            <w:pPr>
              <w:pStyle w:val="679"/>
            </w:pPr>
            <w:r>
              <w:rPr/>
              <w:sym w:font="Wingdings" w:char="F0E8"/>
            </w:r>
            <w:commentRangeStart w:id="50"/>
            <w:commentRangeStart w:id="51"/>
            <w:r>
              <w:t xml:space="preserve">Khách hàng thực hiện xác thực highrisk KH đang sử dụng và xác thực khuôn mặt. </w:t>
            </w:r>
            <w:commentRangeEnd w:id="50"/>
            <w:r>
              <w:rPr>
                <w:rStyle w:val="24"/>
                <w:rFonts w:ascii="Times New Roman" w:hAnsi="Times New Roman"/>
                <w:bCs w:val="0"/>
                <w:strike/>
              </w:rPr>
              <w:commentReference w:id="50"/>
            </w:r>
            <w:commentRangeEnd w:id="51"/>
            <w:r>
              <w:rPr>
                <w:rStyle w:val="24"/>
                <w:rFonts w:ascii="Times New Roman" w:hAnsi="Times New Roman"/>
                <w:bCs w:val="0"/>
                <w:strike/>
              </w:rPr>
              <w:commentReference w:id="51"/>
            </w:r>
          </w:p>
          <w:p w14:paraId="2F7D19E6">
            <w:pPr>
              <w:pStyle w:val="679"/>
            </w:pPr>
            <w:r>
              <w:t>Refer tài liệu “Đề xuất _ Xác thực giao dịch.Ver3.1” tại \\10.1.12.27\Du an\Du An Dang Trien Khai\18.NHCN.02-Hydro Bank\Working\Khac\08. QBA\6. Giai đoạn 6 - 2024\5. PTXT\PTXT SmartFace Bio</w:t>
            </w:r>
          </w:p>
          <w:p w14:paraId="6D576B90">
            <w:pPr>
              <w:pStyle w:val="679"/>
              <w:numPr>
                <w:ilvl w:val="0"/>
                <w:numId w:val="92"/>
              </w:numPr>
            </w:pPr>
            <w:commentRangeStart w:id="52"/>
            <w:commentRangeStart w:id="53"/>
            <w:r>
              <w:t>Trong trường hợp xác thực khuôn mặt không thành công, khách hàng được thực hiện xác thực lại.</w:t>
            </w:r>
            <w:commentRangeEnd w:id="52"/>
            <w:r>
              <w:rPr>
                <w:rStyle w:val="24"/>
                <w:rFonts w:ascii="Times New Roman" w:hAnsi="Times New Roman"/>
                <w:bCs w:val="0"/>
                <w:strike/>
              </w:rPr>
              <w:commentReference w:id="52"/>
            </w:r>
            <w:commentRangeEnd w:id="53"/>
            <w:r>
              <w:rPr>
                <w:rStyle w:val="24"/>
                <w:rFonts w:ascii="Times New Roman" w:hAnsi="Times New Roman"/>
                <w:bCs w:val="0"/>
                <w:strike/>
              </w:rPr>
              <w:commentReference w:id="53"/>
            </w:r>
            <w:r>
              <w:t xml:space="preserve"> Được tối đa 5 lần 1 ngày. Chi tiết trong tài liệu “ Đề xuất _ Xác thực giao dịch.Ver3.1”</w:t>
            </w:r>
          </w:p>
          <w:p w14:paraId="4DC65970">
            <w:pPr>
              <w:pStyle w:val="679"/>
              <w:numPr>
                <w:ilvl w:val="0"/>
                <w:numId w:val="92"/>
              </w:numPr>
            </w:pPr>
            <w:r>
              <w:t>Trong trường hợp xác thực khuôn mặt thành công thực hiện bước kiểm tra kết quả SLS trả về. Chuyển bước 6.2</w:t>
            </w:r>
          </w:p>
          <w:p w14:paraId="4D620DB4">
            <w:pPr>
              <w:ind w:left="328"/>
              <w:rPr>
                <w:rFonts w:ascii="Times New Roman" w:hAnsi="Times New Roman"/>
                <w:b/>
                <w:sz w:val="24"/>
                <w:szCs w:val="24"/>
              </w:rPr>
            </w:pPr>
          </w:p>
          <w:p w14:paraId="45B4A16F">
            <w:pPr>
              <w:ind w:left="328"/>
              <w:rPr>
                <w:rFonts w:ascii="Times New Roman" w:hAnsi="Times New Roman"/>
                <w:b/>
                <w:sz w:val="24"/>
                <w:szCs w:val="24"/>
              </w:rPr>
            </w:pPr>
            <w:r>
              <w:rPr>
                <w:rFonts w:ascii="Times New Roman" w:hAnsi="Times New Roman"/>
                <w:b/>
                <w:sz w:val="24"/>
                <w:szCs w:val="24"/>
              </w:rPr>
              <w:t xml:space="preserve">Bước 6.2: </w:t>
            </w:r>
          </w:p>
          <w:p w14:paraId="3DA20082">
            <w:pPr>
              <w:pStyle w:val="233"/>
              <w:widowControl/>
              <w:numPr>
                <w:ilvl w:val="0"/>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Share service check kết quả phê duyệt do SLS trả về:</w:t>
            </w:r>
          </w:p>
          <w:p w14:paraId="0AFA4542">
            <w:pPr>
              <w:pStyle w:val="233"/>
              <w:widowControl/>
              <w:numPr>
                <w:ilvl w:val="0"/>
                <w:numId w:val="84"/>
              </w:numPr>
              <w:spacing w:before="0" w:after="0" w:line="276" w:lineRule="auto"/>
              <w:contextualSpacing/>
              <w:jc w:val="left"/>
              <w:rPr>
                <w:rFonts w:ascii="Times New Roman" w:hAnsi="Times New Roman"/>
                <w:color w:val="FF0000"/>
                <w:sz w:val="24"/>
                <w:szCs w:val="24"/>
                <w:lang w:val="en-US"/>
              </w:rPr>
            </w:pPr>
            <w:r>
              <w:rPr>
                <w:rFonts w:ascii="Times New Roman" w:hAnsi="Times New Roman"/>
                <w:color w:val="FF0000"/>
                <w:sz w:val="24"/>
                <w:szCs w:val="24"/>
                <w:lang w:val="en-US"/>
              </w:rPr>
              <w:t>Nếu chưa có kết quả callback từ SLS, Share service gửi yêu cầu truy vấn sang check xem SLS đã trả về kết quả chưa:</w:t>
            </w:r>
          </w:p>
          <w:p w14:paraId="3E3FBA23">
            <w:pPr>
              <w:pStyle w:val="233"/>
              <w:widowControl/>
              <w:numPr>
                <w:ilvl w:val="1"/>
                <w:numId w:val="92"/>
              </w:numPr>
              <w:spacing w:before="120" w:line="360" w:lineRule="auto"/>
              <w:jc w:val="left"/>
              <w:rPr>
                <w:rFonts w:ascii="Times New Roman" w:hAnsi="Times New Roman"/>
                <w:color w:val="FF0000"/>
                <w:sz w:val="24"/>
                <w:szCs w:val="24"/>
                <w:lang w:val="en-US"/>
              </w:rPr>
            </w:pPr>
            <w:r>
              <w:rPr>
                <w:rFonts w:ascii="Times New Roman" w:hAnsi="Times New Roman"/>
                <w:color w:val="FF0000"/>
                <w:sz w:val="24"/>
                <w:szCs w:val="24"/>
                <w:lang w:val="en-US"/>
              </w:rPr>
              <w:t xml:space="preserve">Nếu chưa có kết quả phê duyệt từ SLS &gt;&gt; Hiển thị </w:t>
            </w:r>
            <w:r>
              <w:rPr>
                <w:rFonts w:ascii="Times New Roman" w:hAnsi="Times New Roman"/>
                <w:b/>
                <w:color w:val="FF0000"/>
                <w:sz w:val="24"/>
                <w:szCs w:val="24"/>
                <w:lang w:val="en-US"/>
              </w:rPr>
              <w:t>màn hình Chờ phê duyệt</w:t>
            </w:r>
            <w:r>
              <w:rPr>
                <w:rFonts w:ascii="Times New Roman" w:hAnsi="Times New Roman"/>
                <w:color w:val="FF0000"/>
                <w:sz w:val="24"/>
                <w:szCs w:val="24"/>
                <w:lang w:val="en-US"/>
              </w:rPr>
              <w:t xml:space="preserve">. </w:t>
            </w:r>
          </w:p>
          <w:p w14:paraId="441B5F67">
            <w:pPr>
              <w:pStyle w:val="233"/>
              <w:widowControl/>
              <w:spacing w:before="120" w:line="360" w:lineRule="auto"/>
              <w:ind w:firstLine="0"/>
              <w:jc w:val="left"/>
              <w:rPr>
                <w:rFonts w:ascii="Times New Roman" w:hAnsi="Times New Roman"/>
                <w:color w:val="FF0000"/>
                <w:sz w:val="24"/>
                <w:szCs w:val="24"/>
                <w:lang w:val="en-US"/>
              </w:rPr>
            </w:pPr>
            <w:r>
              <w:rPr>
                <w:rFonts w:ascii="Times New Roman" w:hAnsi="Times New Roman"/>
                <w:color w:val="FF0000"/>
                <w:sz w:val="24"/>
                <w:szCs w:val="24"/>
                <w:lang w:val="en-US"/>
              </w:rPr>
              <w:t xml:space="preserve">Đồng thời eBank chạy ngầm tiến trình truy vấn kết quả phê duyệt từ SLS. </w:t>
            </w:r>
            <w:r>
              <w:rPr>
                <w:rFonts w:ascii="Times New Roman" w:hAnsi="Times New Roman"/>
                <w:i/>
                <w:color w:val="FF0000"/>
                <w:sz w:val="24"/>
                <w:szCs w:val="24"/>
                <w:lang w:val="en-US"/>
              </w:rPr>
              <w:t>Refer đến mục 3.1.3 tài liệu này.</w:t>
            </w:r>
          </w:p>
          <w:p w14:paraId="6927DC11">
            <w:pPr>
              <w:pStyle w:val="233"/>
              <w:widowControl/>
              <w:numPr>
                <w:ilvl w:val="1"/>
                <w:numId w:val="92"/>
              </w:numPr>
              <w:spacing w:before="120" w:line="360" w:lineRule="auto"/>
              <w:jc w:val="left"/>
              <w:rPr>
                <w:rFonts w:ascii="Times New Roman" w:hAnsi="Times New Roman"/>
                <w:color w:val="FF0000"/>
                <w:sz w:val="24"/>
                <w:szCs w:val="24"/>
                <w:lang w:val="en-US"/>
              </w:rPr>
            </w:pPr>
            <w:r>
              <w:rPr>
                <w:rFonts w:ascii="Times New Roman" w:hAnsi="Times New Roman"/>
                <w:color w:val="FF0000"/>
                <w:sz w:val="24"/>
                <w:szCs w:val="24"/>
                <w:lang w:val="en-US"/>
              </w:rPr>
              <w:t>Nếu đã có kết quả từ SLS (bao gồm cả kết quả do SLS callback hoặc do Ebank truy vấn), kiểm tra kết quả:</w:t>
            </w:r>
          </w:p>
          <w:p w14:paraId="3932565D">
            <w:pPr>
              <w:pStyle w:val="233"/>
              <w:widowControl/>
              <w:numPr>
                <w:ilvl w:val="0"/>
                <w:numId w:val="93"/>
              </w:numPr>
              <w:spacing w:before="0" w:after="0" w:line="276" w:lineRule="auto"/>
              <w:contextualSpacing/>
              <w:jc w:val="left"/>
              <w:rPr>
                <w:rFonts w:ascii="Times New Roman" w:hAnsi="Times New Roman"/>
                <w:color w:val="FF0000"/>
                <w:sz w:val="24"/>
                <w:szCs w:val="24"/>
                <w:lang w:val="en-US"/>
              </w:rPr>
            </w:pPr>
            <w:r>
              <w:rPr>
                <w:rFonts w:ascii="Times New Roman" w:hAnsi="Times New Roman"/>
                <w:b/>
                <w:color w:val="FF0000"/>
                <w:sz w:val="24"/>
                <w:szCs w:val="24"/>
                <w:lang w:val="en-US"/>
              </w:rPr>
              <w:t>TH1</w:t>
            </w:r>
            <w:r>
              <w:rPr>
                <w:rFonts w:ascii="Times New Roman" w:hAnsi="Times New Roman"/>
                <w:color w:val="FF0000"/>
                <w:sz w:val="24"/>
                <w:szCs w:val="24"/>
                <w:lang w:val="en-US"/>
              </w:rPr>
              <w:t xml:space="preserve">: Nếu kết quả bị từ chối, </w:t>
            </w:r>
            <w:r>
              <w:rPr>
                <w:rFonts w:ascii="Times New Roman" w:hAnsi="Times New Roman"/>
                <w:color w:val="FF0000"/>
                <w:sz w:val="24"/>
                <w:szCs w:val="24"/>
              </w:rPr>
              <w:t>kiểm tra loại thẻ KH đang muốn mở:</w:t>
            </w:r>
          </w:p>
          <w:p w14:paraId="5B27ED9F">
            <w:pPr>
              <w:pStyle w:val="233"/>
              <w:widowControl/>
              <w:numPr>
                <w:ilvl w:val="0"/>
                <w:numId w:val="94"/>
              </w:numPr>
              <w:spacing w:before="0" w:after="0" w:line="276" w:lineRule="auto"/>
              <w:ind w:left="1306"/>
              <w:contextualSpacing/>
              <w:jc w:val="left"/>
              <w:rPr>
                <w:rFonts w:ascii="Times New Roman" w:hAnsi="Times New Roman"/>
                <w:color w:val="FF0000"/>
                <w:sz w:val="24"/>
                <w:szCs w:val="24"/>
                <w:lang w:val="en-US"/>
              </w:rPr>
            </w:pPr>
            <w:r>
              <w:rPr>
                <w:rFonts w:ascii="Times New Roman" w:hAnsi="Times New Roman"/>
                <w:b/>
                <w:color w:val="FF0000"/>
                <w:sz w:val="24"/>
                <w:szCs w:val="24"/>
              </w:rPr>
              <w:t>TH1.1</w:t>
            </w:r>
            <w:r>
              <w:rPr>
                <w:rFonts w:ascii="Times New Roman" w:hAnsi="Times New Roman"/>
                <w:color w:val="FF0000"/>
                <w:sz w:val="24"/>
                <w:szCs w:val="24"/>
              </w:rPr>
              <w:t xml:space="preserve">: </w:t>
            </w:r>
            <w:r>
              <w:rPr>
                <w:rFonts w:ascii="Times New Roman" w:hAnsi="Times New Roman"/>
                <w:color w:val="50DBDE"/>
                <w:sz w:val="24"/>
                <w:szCs w:val="24"/>
              </w:rPr>
              <w:t>Nếu là Thẻ TPBANK MASTERCARD FEST,</w:t>
            </w:r>
            <w:r>
              <w:rPr>
                <w:rFonts w:ascii="Times New Roman" w:hAnsi="Times New Roman"/>
                <w:color w:val="FF0000"/>
                <w:sz w:val="24"/>
                <w:szCs w:val="24"/>
                <w:lang w:val="en-US"/>
              </w:rPr>
              <w:t xml:space="preserve"> </w:t>
            </w:r>
            <w:r>
              <w:rPr>
                <w:rFonts w:ascii="Times New Roman" w:hAnsi="Times New Roman"/>
                <w:color w:val="50DBDE"/>
                <w:sz w:val="24"/>
                <w:szCs w:val="24"/>
              </w:rPr>
              <w:t xml:space="preserve">hệ thống kiểm tra thêm lý do từ chối, nếu rơi vào các trường hợp mô tả dưới đây thì hiển thị </w:t>
            </w:r>
            <w:r>
              <w:rPr>
                <w:rFonts w:ascii="Times New Roman" w:hAnsi="Times New Roman"/>
                <w:b/>
                <w:color w:val="50DBDE"/>
                <w:sz w:val="24"/>
                <w:szCs w:val="24"/>
              </w:rPr>
              <w:t>Màn hình mở thẻ MasterCard Fest phiên bản trải nghiệm</w:t>
            </w:r>
            <w:r>
              <w:rPr>
                <w:rFonts w:ascii="Times New Roman" w:hAnsi="Times New Roman"/>
                <w:color w:val="50DBDE"/>
                <w:sz w:val="24"/>
                <w:szCs w:val="24"/>
              </w:rPr>
              <w:t>, chuyển bước tiếp theo tạo TKCT:</w:t>
            </w:r>
          </w:p>
          <w:p w14:paraId="25D3E3AD">
            <w:pPr>
              <w:pStyle w:val="233"/>
              <w:widowControl/>
              <w:numPr>
                <w:ilvl w:val="0"/>
                <w:numId w:val="95"/>
              </w:numPr>
              <w:spacing w:before="0" w:after="0" w:line="276" w:lineRule="auto"/>
              <w:contextualSpacing/>
              <w:jc w:val="left"/>
              <w:rPr>
                <w:rFonts w:ascii="Times New Roman" w:hAnsi="Times New Roman"/>
                <w:color w:val="FF0000"/>
                <w:sz w:val="24"/>
                <w:szCs w:val="24"/>
                <w:lang w:val="en-US"/>
              </w:rPr>
            </w:pPr>
            <w:r>
              <w:rPr>
                <w:rFonts w:ascii="Times New Roman" w:hAnsi="Times New Roman"/>
                <w:color w:val="50DBDE"/>
                <w:sz w:val="24"/>
                <w:szCs w:val="24"/>
              </w:rPr>
              <w:t>Trạng thái phản hồi từ SLS:</w:t>
            </w:r>
            <w:r>
              <w:rPr>
                <w:rFonts w:ascii="Times New Roman" w:hAnsi="Times New Roman"/>
                <w:color w:val="4472C4" w:themeColor="accent5"/>
                <w:sz w:val="24"/>
                <w:szCs w:val="24"/>
                <w:lang w:val="en-US"/>
                <w14:textFill>
                  <w14:solidFill>
                    <w14:schemeClr w14:val="accent5"/>
                  </w14:solidFill>
                </w14:textFill>
              </w:rPr>
              <w:t xml:space="preserve"> </w:t>
            </w:r>
            <w:r>
              <w:rPr>
                <w:rFonts w:ascii="Times New Roman" w:hAnsi="Times New Roman"/>
                <w:color w:val="50DBDE"/>
                <w:sz w:val="24"/>
                <w:szCs w:val="24"/>
              </w:rPr>
              <w:t>REJECTED</w:t>
            </w:r>
          </w:p>
          <w:p w14:paraId="4CD22170">
            <w:pPr>
              <w:pStyle w:val="233"/>
              <w:widowControl/>
              <w:numPr>
                <w:ilvl w:val="0"/>
                <w:numId w:val="95"/>
              </w:numPr>
              <w:spacing w:before="0" w:after="0" w:line="276" w:lineRule="auto"/>
              <w:contextualSpacing/>
              <w:jc w:val="left"/>
              <w:rPr>
                <w:rFonts w:ascii="Times New Roman" w:hAnsi="Times New Roman"/>
                <w:color w:val="50DBDE"/>
                <w:sz w:val="24"/>
                <w:szCs w:val="24"/>
              </w:rPr>
            </w:pPr>
            <w:r>
              <w:rPr>
                <w:rFonts w:ascii="Times New Roman" w:hAnsi="Times New Roman"/>
                <w:color w:val="50DBDE"/>
                <w:sz w:val="24"/>
                <w:szCs w:val="24"/>
              </w:rPr>
              <w:t>Chi tiết phản hồi từ SLS:</w:t>
            </w:r>
          </w:p>
          <w:tbl>
            <w:tblPr>
              <w:tblStyle w:val="13"/>
              <w:tblW w:w="6660" w:type="dxa"/>
              <w:tblInd w:w="80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610"/>
              <w:gridCol w:w="4050"/>
            </w:tblGrid>
            <w:tr w14:paraId="5327D3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377" w:hRule="atLeast"/>
              </w:trPr>
              <w:tc>
                <w:tcPr>
                  <w:tcW w:w="2610" w:type="dxa"/>
                  <w:shd w:val="clear" w:color="auto" w:fill="D9E2F3" w:themeFill="accent5" w:themeFillTint="33"/>
                  <w:noWrap/>
                  <w:tcMar>
                    <w:top w:w="0" w:type="dxa"/>
                    <w:left w:w="108" w:type="dxa"/>
                    <w:bottom w:w="0" w:type="dxa"/>
                    <w:right w:w="108" w:type="dxa"/>
                  </w:tcMar>
                  <w:vAlign w:val="bottom"/>
                </w:tcPr>
                <w:p w14:paraId="3459AB5E">
                  <w:pPr>
                    <w:ind w:left="360"/>
                    <w:rPr>
                      <w:rFonts w:ascii="Times New Roman" w:hAnsi="Times New Roman"/>
                      <w:b/>
                      <w:color w:val="50DBDE"/>
                      <w:sz w:val="24"/>
                      <w:szCs w:val="24"/>
                    </w:rPr>
                  </w:pPr>
                  <w:r>
                    <w:rPr>
                      <w:rFonts w:ascii="Times New Roman" w:hAnsi="Times New Roman"/>
                      <w:b/>
                      <w:color w:val="50DBDE"/>
                      <w:sz w:val="24"/>
                      <w:szCs w:val="24"/>
                    </w:rPr>
                    <w:t>Lý do phê duyệt/từ chối</w:t>
                  </w:r>
                </w:p>
              </w:tc>
              <w:tc>
                <w:tcPr>
                  <w:tcW w:w="4050" w:type="dxa"/>
                  <w:shd w:val="clear" w:color="auto" w:fill="D9E2F3" w:themeFill="accent5" w:themeFillTint="33"/>
                  <w:noWrap/>
                  <w:tcMar>
                    <w:top w:w="0" w:type="dxa"/>
                    <w:left w:w="108" w:type="dxa"/>
                    <w:bottom w:w="0" w:type="dxa"/>
                    <w:right w:w="108" w:type="dxa"/>
                  </w:tcMar>
                  <w:vAlign w:val="bottom"/>
                </w:tcPr>
                <w:p w14:paraId="6F0FFB47">
                  <w:pPr>
                    <w:ind w:left="360"/>
                    <w:rPr>
                      <w:rFonts w:ascii="Times New Roman" w:hAnsi="Times New Roman"/>
                      <w:b/>
                      <w:color w:val="50DBDE"/>
                      <w:sz w:val="24"/>
                      <w:szCs w:val="24"/>
                    </w:rPr>
                  </w:pPr>
                  <w:r>
                    <w:rPr>
                      <w:rFonts w:ascii="Times New Roman" w:hAnsi="Times New Roman"/>
                      <w:b/>
                      <w:color w:val="50DBDE"/>
                      <w:sz w:val="24"/>
                      <w:szCs w:val="24"/>
                    </w:rPr>
                    <w:t>Diễn giải lý do phê duyệt/từ chối</w:t>
                  </w:r>
                </w:p>
              </w:tc>
            </w:tr>
            <w:tr w14:paraId="77A17E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44" w:hRule="atLeast"/>
              </w:trPr>
              <w:tc>
                <w:tcPr>
                  <w:tcW w:w="2610" w:type="dxa"/>
                  <w:noWrap/>
                  <w:tcMar>
                    <w:top w:w="0" w:type="dxa"/>
                    <w:left w:w="108" w:type="dxa"/>
                    <w:bottom w:w="0" w:type="dxa"/>
                    <w:right w:w="108" w:type="dxa"/>
                  </w:tcMar>
                  <w:vAlign w:val="bottom"/>
                </w:tcPr>
                <w:p w14:paraId="39ED5159">
                  <w:pPr>
                    <w:ind w:left="360"/>
                    <w:rPr>
                      <w:rFonts w:ascii="Times New Roman" w:hAnsi="Times New Roman"/>
                      <w:color w:val="50DBDE"/>
                      <w:sz w:val="24"/>
                      <w:szCs w:val="24"/>
                    </w:rPr>
                  </w:pPr>
                  <w:r>
                    <w:rPr>
                      <w:rFonts w:ascii="Times New Roman" w:hAnsi="Times New Roman"/>
                      <w:color w:val="50DBDE"/>
                      <w:sz w:val="24"/>
                      <w:szCs w:val="24"/>
                    </w:rPr>
                    <w:t>Hit_PCB</w:t>
                  </w:r>
                </w:p>
              </w:tc>
              <w:tc>
                <w:tcPr>
                  <w:tcW w:w="4050" w:type="dxa"/>
                  <w:noWrap/>
                  <w:tcMar>
                    <w:top w:w="0" w:type="dxa"/>
                    <w:left w:w="108" w:type="dxa"/>
                    <w:bottom w:w="0" w:type="dxa"/>
                    <w:right w:w="108" w:type="dxa"/>
                  </w:tcMar>
                  <w:vAlign w:val="bottom"/>
                </w:tcPr>
                <w:p w14:paraId="6056A915">
                  <w:pPr>
                    <w:ind w:left="360"/>
                    <w:rPr>
                      <w:rFonts w:ascii="Times New Roman" w:hAnsi="Times New Roman"/>
                      <w:color w:val="50DBDE"/>
                      <w:sz w:val="24"/>
                      <w:szCs w:val="24"/>
                    </w:rPr>
                  </w:pPr>
                  <w:r>
                    <w:rPr>
                      <w:rFonts w:ascii="Times New Roman" w:hAnsi="Times New Roman"/>
                      <w:color w:val="50DBDE"/>
                      <w:sz w:val="24"/>
                      <w:szCs w:val="24"/>
                    </w:rPr>
                    <w:t>PCB_TotalLivingContract</w:t>
                  </w:r>
                </w:p>
              </w:tc>
            </w:tr>
            <w:tr w14:paraId="19AD17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44" w:hRule="atLeast"/>
              </w:trPr>
              <w:tc>
                <w:tcPr>
                  <w:tcW w:w="2610" w:type="dxa"/>
                  <w:noWrap/>
                  <w:tcMar>
                    <w:top w:w="0" w:type="dxa"/>
                    <w:left w:w="108" w:type="dxa"/>
                    <w:bottom w:w="0" w:type="dxa"/>
                    <w:right w:w="108" w:type="dxa"/>
                  </w:tcMar>
                  <w:vAlign w:val="bottom"/>
                </w:tcPr>
                <w:p w14:paraId="096F350A">
                  <w:pPr>
                    <w:ind w:left="360"/>
                    <w:rPr>
                      <w:rFonts w:ascii="Times New Roman" w:hAnsi="Times New Roman"/>
                      <w:color w:val="50DBDE"/>
                      <w:sz w:val="24"/>
                      <w:szCs w:val="24"/>
                    </w:rPr>
                  </w:pPr>
                  <w:r>
                    <w:rPr>
                      <w:rFonts w:ascii="Times New Roman" w:hAnsi="Times New Roman"/>
                      <w:color w:val="50DBDE"/>
                      <w:sz w:val="24"/>
                      <w:szCs w:val="24"/>
                    </w:rPr>
                    <w:t>Hit_CICS11</w:t>
                  </w:r>
                </w:p>
              </w:tc>
              <w:tc>
                <w:tcPr>
                  <w:tcW w:w="4050" w:type="dxa"/>
                  <w:noWrap/>
                  <w:tcMar>
                    <w:top w:w="0" w:type="dxa"/>
                    <w:left w:w="108" w:type="dxa"/>
                    <w:bottom w:w="0" w:type="dxa"/>
                    <w:right w:w="108" w:type="dxa"/>
                  </w:tcMar>
                  <w:vAlign w:val="bottom"/>
                </w:tcPr>
                <w:p w14:paraId="0A527DB4">
                  <w:pPr>
                    <w:ind w:left="360"/>
                    <w:rPr>
                      <w:rFonts w:ascii="Times New Roman" w:hAnsi="Times New Roman"/>
                      <w:color w:val="50DBDE"/>
                      <w:sz w:val="24"/>
                      <w:szCs w:val="24"/>
                    </w:rPr>
                  </w:pPr>
                  <w:r>
                    <w:rPr>
                      <w:rFonts w:ascii="Times New Roman" w:hAnsi="Times New Roman"/>
                      <w:color w:val="50DBDE"/>
                      <w:sz w:val="24"/>
                      <w:szCs w:val="24"/>
                    </w:rPr>
                    <w:t>R51_dang_vay_tai_FE</w:t>
                  </w:r>
                </w:p>
              </w:tc>
            </w:tr>
            <w:tr w14:paraId="3C480C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44" w:hRule="atLeast"/>
              </w:trPr>
              <w:tc>
                <w:tcPr>
                  <w:tcW w:w="2610" w:type="dxa"/>
                  <w:noWrap/>
                  <w:tcMar>
                    <w:top w:w="0" w:type="dxa"/>
                    <w:left w:w="108" w:type="dxa"/>
                    <w:bottom w:w="0" w:type="dxa"/>
                    <w:right w:w="108" w:type="dxa"/>
                  </w:tcMar>
                  <w:vAlign w:val="bottom"/>
                </w:tcPr>
                <w:p w14:paraId="206354DE">
                  <w:pPr>
                    <w:ind w:left="360"/>
                    <w:rPr>
                      <w:rFonts w:ascii="Times New Roman" w:hAnsi="Times New Roman"/>
                      <w:color w:val="50DBDE"/>
                      <w:sz w:val="24"/>
                      <w:szCs w:val="24"/>
                    </w:rPr>
                  </w:pPr>
                  <w:r>
                    <w:rPr>
                      <w:rFonts w:ascii="Times New Roman" w:hAnsi="Times New Roman"/>
                      <w:color w:val="50DBDE"/>
                      <w:sz w:val="24"/>
                      <w:szCs w:val="24"/>
                    </w:rPr>
                    <w:t>Hit_CICS11</w:t>
                  </w:r>
                </w:p>
              </w:tc>
              <w:tc>
                <w:tcPr>
                  <w:tcW w:w="4050" w:type="dxa"/>
                  <w:noWrap/>
                  <w:tcMar>
                    <w:top w:w="0" w:type="dxa"/>
                    <w:left w:w="108" w:type="dxa"/>
                    <w:bottom w:w="0" w:type="dxa"/>
                    <w:right w:w="108" w:type="dxa"/>
                  </w:tcMar>
                  <w:vAlign w:val="bottom"/>
                </w:tcPr>
                <w:p w14:paraId="1DBB7A1B">
                  <w:pPr>
                    <w:ind w:left="360"/>
                    <w:rPr>
                      <w:rFonts w:ascii="Times New Roman" w:hAnsi="Times New Roman"/>
                      <w:color w:val="50DBDE"/>
                      <w:sz w:val="24"/>
                      <w:szCs w:val="24"/>
                    </w:rPr>
                  </w:pPr>
                  <w:r>
                    <w:rPr>
                      <w:rFonts w:ascii="Times New Roman" w:hAnsi="Times New Roman"/>
                      <w:color w:val="50DBDE"/>
                      <w:sz w:val="24"/>
                      <w:szCs w:val="24"/>
                    </w:rPr>
                    <w:t>R61_total_tctd_living_5plus_notsdb</w:t>
                  </w:r>
                </w:p>
              </w:tc>
            </w:tr>
            <w:tr w14:paraId="365ECD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44" w:hRule="atLeast"/>
              </w:trPr>
              <w:tc>
                <w:tcPr>
                  <w:tcW w:w="2610" w:type="dxa"/>
                  <w:noWrap/>
                  <w:tcMar>
                    <w:top w:w="0" w:type="dxa"/>
                    <w:left w:w="108" w:type="dxa"/>
                    <w:bottom w:w="0" w:type="dxa"/>
                    <w:right w:w="108" w:type="dxa"/>
                  </w:tcMar>
                  <w:vAlign w:val="bottom"/>
                </w:tcPr>
                <w:p w14:paraId="331F76F4">
                  <w:pPr>
                    <w:ind w:left="360"/>
                    <w:rPr>
                      <w:rFonts w:ascii="Times New Roman" w:hAnsi="Times New Roman"/>
                      <w:color w:val="50DBDE"/>
                      <w:sz w:val="24"/>
                      <w:szCs w:val="24"/>
                    </w:rPr>
                  </w:pPr>
                  <w:r>
                    <w:rPr>
                      <w:rFonts w:ascii="Times New Roman" w:hAnsi="Times New Roman"/>
                      <w:color w:val="50DBDE"/>
                      <w:sz w:val="24"/>
                      <w:szCs w:val="24"/>
                    </w:rPr>
                    <w:t>Hit_CICS11</w:t>
                  </w:r>
                </w:p>
              </w:tc>
              <w:tc>
                <w:tcPr>
                  <w:tcW w:w="4050" w:type="dxa"/>
                  <w:noWrap/>
                  <w:tcMar>
                    <w:top w:w="0" w:type="dxa"/>
                    <w:left w:w="108" w:type="dxa"/>
                    <w:bottom w:w="0" w:type="dxa"/>
                    <w:right w:w="108" w:type="dxa"/>
                  </w:tcMar>
                  <w:vAlign w:val="bottom"/>
                </w:tcPr>
                <w:p w14:paraId="592332C0">
                  <w:pPr>
                    <w:ind w:left="360"/>
                    <w:rPr>
                      <w:rFonts w:ascii="Times New Roman" w:hAnsi="Times New Roman"/>
                      <w:color w:val="50DBDE"/>
                      <w:sz w:val="24"/>
                      <w:szCs w:val="24"/>
                    </w:rPr>
                  </w:pPr>
                  <w:r>
                    <w:rPr>
                      <w:rFonts w:ascii="Times New Roman" w:hAnsi="Times New Roman"/>
                      <w:color w:val="50DBDE"/>
                      <w:sz w:val="24"/>
                      <w:szCs w:val="24"/>
                    </w:rPr>
                    <w:t>R71_cicscore_greatergrade6</w:t>
                  </w:r>
                </w:p>
              </w:tc>
            </w:tr>
            <w:tr w14:paraId="69B218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44" w:hRule="atLeast"/>
              </w:trPr>
              <w:tc>
                <w:tcPr>
                  <w:tcW w:w="2610" w:type="dxa"/>
                  <w:noWrap/>
                  <w:tcMar>
                    <w:top w:w="0" w:type="dxa"/>
                    <w:left w:w="108" w:type="dxa"/>
                    <w:bottom w:w="0" w:type="dxa"/>
                    <w:right w:w="108" w:type="dxa"/>
                  </w:tcMar>
                  <w:vAlign w:val="bottom"/>
                </w:tcPr>
                <w:p w14:paraId="78768C16">
                  <w:pPr>
                    <w:ind w:left="360"/>
                    <w:rPr>
                      <w:rFonts w:ascii="Times New Roman" w:hAnsi="Times New Roman"/>
                      <w:color w:val="50DBDE"/>
                      <w:sz w:val="24"/>
                      <w:szCs w:val="24"/>
                    </w:rPr>
                  </w:pPr>
                  <w:r>
                    <w:rPr>
                      <w:rFonts w:ascii="Times New Roman" w:hAnsi="Times New Roman"/>
                      <w:color w:val="50DBDE"/>
                      <w:sz w:val="24"/>
                      <w:szCs w:val="24"/>
                    </w:rPr>
                    <w:t>Hit_CICS11</w:t>
                  </w:r>
                </w:p>
              </w:tc>
              <w:tc>
                <w:tcPr>
                  <w:tcW w:w="4050" w:type="dxa"/>
                  <w:noWrap/>
                  <w:tcMar>
                    <w:top w:w="0" w:type="dxa"/>
                    <w:left w:w="108" w:type="dxa"/>
                    <w:bottom w:w="0" w:type="dxa"/>
                    <w:right w:w="108" w:type="dxa"/>
                  </w:tcMar>
                  <w:vAlign w:val="bottom"/>
                </w:tcPr>
                <w:p w14:paraId="76E9280B">
                  <w:pPr>
                    <w:ind w:left="360"/>
                    <w:rPr>
                      <w:rFonts w:ascii="Times New Roman" w:hAnsi="Times New Roman"/>
                      <w:color w:val="50DBDE"/>
                      <w:sz w:val="24"/>
                      <w:szCs w:val="24"/>
                    </w:rPr>
                  </w:pPr>
                  <w:r>
                    <w:rPr>
                      <w:rFonts w:ascii="Times New Roman" w:hAnsi="Times New Roman"/>
                      <w:color w:val="50DBDE"/>
                      <w:sz w:val="24"/>
                      <w:szCs w:val="24"/>
                    </w:rPr>
                    <w:t>R71_cicscore_greatergrade4</w:t>
                  </w:r>
                </w:p>
              </w:tc>
            </w:tr>
            <w:tr w14:paraId="6AF7FF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44" w:hRule="atLeast"/>
              </w:trPr>
              <w:tc>
                <w:tcPr>
                  <w:tcW w:w="2610" w:type="dxa"/>
                  <w:noWrap/>
                  <w:tcMar>
                    <w:top w:w="0" w:type="dxa"/>
                    <w:left w:w="108" w:type="dxa"/>
                    <w:bottom w:w="0" w:type="dxa"/>
                    <w:right w:w="108" w:type="dxa"/>
                  </w:tcMar>
                  <w:vAlign w:val="bottom"/>
                </w:tcPr>
                <w:p w14:paraId="6E0C5027">
                  <w:pPr>
                    <w:ind w:left="360"/>
                    <w:rPr>
                      <w:rFonts w:ascii="Times New Roman" w:hAnsi="Times New Roman"/>
                      <w:color w:val="50DBDE"/>
                      <w:sz w:val="24"/>
                      <w:szCs w:val="24"/>
                    </w:rPr>
                  </w:pPr>
                  <w:r>
                    <w:rPr>
                      <w:rFonts w:ascii="Times New Roman" w:hAnsi="Times New Roman"/>
                      <w:color w:val="50DBDE"/>
                      <w:sz w:val="24"/>
                      <w:szCs w:val="24"/>
                    </w:rPr>
                    <w:t>Hit_CICS11</w:t>
                  </w:r>
                </w:p>
              </w:tc>
              <w:tc>
                <w:tcPr>
                  <w:tcW w:w="4050" w:type="dxa"/>
                  <w:noWrap/>
                  <w:tcMar>
                    <w:top w:w="0" w:type="dxa"/>
                    <w:left w:w="108" w:type="dxa"/>
                    <w:bottom w:w="0" w:type="dxa"/>
                    <w:right w:w="108" w:type="dxa"/>
                  </w:tcMar>
                  <w:vAlign w:val="bottom"/>
                </w:tcPr>
                <w:p w14:paraId="696BE333">
                  <w:pPr>
                    <w:ind w:left="360"/>
                    <w:rPr>
                      <w:rFonts w:ascii="Times New Roman" w:hAnsi="Times New Roman"/>
                      <w:color w:val="50DBDE"/>
                      <w:sz w:val="24"/>
                      <w:szCs w:val="24"/>
                    </w:rPr>
                  </w:pPr>
                  <w:r>
                    <w:rPr>
                      <w:rFonts w:ascii="Times New Roman" w:hAnsi="Times New Roman"/>
                      <w:color w:val="50DBDE"/>
                      <w:sz w:val="24"/>
                      <w:szCs w:val="24"/>
                    </w:rPr>
                    <w:t>R81_S11_NoData</w:t>
                  </w:r>
                </w:p>
              </w:tc>
            </w:tr>
            <w:tr w14:paraId="7C8F90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144" w:hRule="atLeast"/>
              </w:trPr>
              <w:tc>
                <w:tcPr>
                  <w:tcW w:w="2610" w:type="dxa"/>
                  <w:noWrap/>
                  <w:tcMar>
                    <w:top w:w="0" w:type="dxa"/>
                    <w:left w:w="108" w:type="dxa"/>
                    <w:bottom w:w="0" w:type="dxa"/>
                    <w:right w:w="108" w:type="dxa"/>
                  </w:tcMar>
                  <w:vAlign w:val="bottom"/>
                </w:tcPr>
                <w:p w14:paraId="470857C0">
                  <w:pPr>
                    <w:ind w:left="360"/>
                    <w:rPr>
                      <w:rFonts w:ascii="Times New Roman" w:hAnsi="Times New Roman"/>
                      <w:color w:val="50DBDE"/>
                      <w:sz w:val="24"/>
                      <w:szCs w:val="24"/>
                    </w:rPr>
                  </w:pPr>
                  <w:r>
                    <w:rPr>
                      <w:rFonts w:ascii="Times New Roman" w:hAnsi="Times New Roman"/>
                      <w:color w:val="50DBDE"/>
                      <w:sz w:val="24"/>
                      <w:szCs w:val="24"/>
                    </w:rPr>
                    <w:t>UnderCreditLimitBase</w:t>
                  </w:r>
                </w:p>
              </w:tc>
              <w:tc>
                <w:tcPr>
                  <w:tcW w:w="4050" w:type="dxa"/>
                  <w:noWrap/>
                  <w:tcMar>
                    <w:top w:w="0" w:type="dxa"/>
                    <w:left w:w="108" w:type="dxa"/>
                    <w:bottom w:w="0" w:type="dxa"/>
                    <w:right w:w="108" w:type="dxa"/>
                  </w:tcMar>
                  <w:vAlign w:val="bottom"/>
                </w:tcPr>
                <w:p w14:paraId="261B3366">
                  <w:pPr>
                    <w:ind w:left="360"/>
                    <w:rPr>
                      <w:rFonts w:ascii="Times New Roman" w:hAnsi="Times New Roman"/>
                      <w:color w:val="50DBDE"/>
                      <w:sz w:val="24"/>
                      <w:szCs w:val="24"/>
                    </w:rPr>
                  </w:pPr>
                  <w:r>
                    <w:rPr>
                      <w:rFonts w:ascii="Times New Roman" w:hAnsi="Times New Roman"/>
                      <w:color w:val="50DBDE"/>
                      <w:sz w:val="24"/>
                      <w:szCs w:val="24"/>
                    </w:rPr>
                    <w:t>REJ10</w:t>
                  </w:r>
                </w:p>
              </w:tc>
            </w:tr>
            <w:tr w14:paraId="7B3401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trHeight w:val="80" w:hRule="atLeast"/>
              </w:trPr>
              <w:tc>
                <w:tcPr>
                  <w:tcW w:w="2610" w:type="dxa"/>
                  <w:noWrap/>
                  <w:tcMar>
                    <w:top w:w="0" w:type="dxa"/>
                    <w:left w:w="108" w:type="dxa"/>
                    <w:bottom w:w="0" w:type="dxa"/>
                    <w:right w:w="108" w:type="dxa"/>
                  </w:tcMar>
                  <w:vAlign w:val="bottom"/>
                </w:tcPr>
                <w:p w14:paraId="2AB852EE">
                  <w:pPr>
                    <w:ind w:left="360"/>
                    <w:rPr>
                      <w:rFonts w:ascii="Times New Roman" w:hAnsi="Times New Roman"/>
                      <w:color w:val="50DBDE"/>
                      <w:sz w:val="24"/>
                      <w:szCs w:val="24"/>
                    </w:rPr>
                  </w:pPr>
                  <w:r>
                    <w:rPr>
                      <w:rFonts w:ascii="Times New Roman" w:hAnsi="Times New Roman"/>
                      <w:color w:val="50DBDE"/>
                      <w:sz w:val="24"/>
                      <w:szCs w:val="24"/>
                    </w:rPr>
                    <w:t>Ascore_EBank</w:t>
                  </w:r>
                </w:p>
              </w:tc>
              <w:tc>
                <w:tcPr>
                  <w:tcW w:w="4050" w:type="dxa"/>
                  <w:noWrap/>
                  <w:tcMar>
                    <w:top w:w="0" w:type="dxa"/>
                    <w:left w:w="108" w:type="dxa"/>
                    <w:bottom w:w="0" w:type="dxa"/>
                    <w:right w:w="108" w:type="dxa"/>
                  </w:tcMar>
                  <w:vAlign w:val="bottom"/>
                </w:tcPr>
                <w:p w14:paraId="7C524528">
                  <w:pPr>
                    <w:ind w:left="360"/>
                    <w:rPr>
                      <w:rFonts w:ascii="Times New Roman" w:hAnsi="Times New Roman"/>
                      <w:color w:val="50DBDE"/>
                      <w:sz w:val="24"/>
                      <w:szCs w:val="24"/>
                    </w:rPr>
                  </w:pPr>
                  <w:r>
                    <w:rPr>
                      <w:rFonts w:ascii="Times New Roman" w:hAnsi="Times New Roman"/>
                      <w:color w:val="50DBDE"/>
                      <w:sz w:val="24"/>
                      <w:szCs w:val="24"/>
                    </w:rPr>
                    <w:t>REJ7</w:t>
                  </w:r>
                </w:p>
              </w:tc>
            </w:tr>
          </w:tbl>
          <w:p w14:paraId="152769AC">
            <w:pPr>
              <w:widowControl/>
              <w:spacing w:before="0" w:after="0" w:line="276" w:lineRule="auto"/>
              <w:ind w:left="1800" w:firstLine="0"/>
              <w:contextualSpacing/>
              <w:jc w:val="left"/>
              <w:rPr>
                <w:rFonts w:ascii="Times New Roman" w:hAnsi="Times New Roman"/>
                <w:color w:val="FF0000"/>
                <w:sz w:val="24"/>
                <w:szCs w:val="24"/>
                <w:lang w:val="en-US"/>
              </w:rPr>
            </w:pPr>
          </w:p>
          <w:p w14:paraId="240DB272">
            <w:pPr>
              <w:pStyle w:val="233"/>
              <w:widowControl/>
              <w:numPr>
                <w:ilvl w:val="0"/>
                <w:numId w:val="94"/>
              </w:numPr>
              <w:spacing w:before="0" w:after="0" w:line="276" w:lineRule="auto"/>
              <w:ind w:left="1306"/>
              <w:contextualSpacing/>
              <w:jc w:val="left"/>
              <w:rPr>
                <w:rFonts w:ascii="Times New Roman" w:hAnsi="Times New Roman"/>
                <w:color w:val="FF0000"/>
                <w:sz w:val="24"/>
                <w:szCs w:val="24"/>
                <w:lang w:val="en-US"/>
              </w:rPr>
            </w:pPr>
            <w:r>
              <w:rPr>
                <w:rFonts w:ascii="Times New Roman" w:hAnsi="Times New Roman"/>
                <w:b/>
                <w:bCs/>
                <w:color w:val="FF0000"/>
                <w:sz w:val="24"/>
                <w:szCs w:val="24"/>
              </w:rPr>
              <w:t>TH1.2</w:t>
            </w:r>
            <w:r>
              <w:rPr>
                <w:rFonts w:ascii="Times New Roman" w:hAnsi="Times New Roman"/>
                <w:bCs/>
                <w:color w:val="FF0000"/>
                <w:sz w:val="24"/>
                <w:szCs w:val="24"/>
              </w:rPr>
              <w:t xml:space="preserve">: Nếu kết quả bị từ chối ngoài các trường hợp trên &gt;&gt; </w:t>
            </w:r>
            <w:r>
              <w:rPr>
                <w:rFonts w:ascii="Times New Roman" w:hAnsi="Times New Roman"/>
                <w:b/>
                <w:i/>
                <w:color w:val="FF0000"/>
                <w:sz w:val="24"/>
                <w:szCs w:val="24"/>
                <w:lang w:val="en-US"/>
              </w:rPr>
              <w:t xml:space="preserve">Hiển thị màn hình Đăng ký thẻ thất bại </w:t>
            </w:r>
            <w:r>
              <w:rPr>
                <w:rFonts w:ascii="Times New Roman" w:hAnsi="Times New Roman"/>
                <w:i/>
                <w:color w:val="FF0000"/>
                <w:sz w:val="24"/>
                <w:szCs w:val="24"/>
                <w:lang w:val="en-US"/>
              </w:rPr>
              <w:t xml:space="preserve">(Do không tìm được sản phẩm thẻ phù hợp) và </w:t>
            </w:r>
            <w:r>
              <w:rPr>
                <w:rFonts w:ascii="Times New Roman" w:hAnsi="Times New Roman"/>
                <w:sz w:val="24"/>
                <w:szCs w:val="24"/>
              </w:rPr>
              <w:t>gửi SMS thông báo cho KH “Phe duyet mo the khong thanh cong. TPBank rat tiec khong tim duoc san pham the phu hop voi ban. Ban vui long lien he 1900 6036 de nhan duoc tu van ho tro.” =&gt; Kết thúc luồng</w:t>
            </w:r>
            <w:r>
              <w:rPr>
                <w:rFonts w:ascii="Times New Roman" w:hAnsi="Times New Roman"/>
                <w:bCs/>
                <w:color w:val="FF0000"/>
                <w:sz w:val="24"/>
                <w:szCs w:val="24"/>
              </w:rPr>
              <w:t>.</w:t>
            </w:r>
          </w:p>
          <w:p w14:paraId="3C83736A">
            <w:pPr>
              <w:widowControl/>
              <w:spacing w:before="0" w:after="0" w:line="276" w:lineRule="auto"/>
              <w:ind w:left="0" w:firstLine="0"/>
              <w:contextualSpacing/>
              <w:jc w:val="left"/>
              <w:rPr>
                <w:rFonts w:ascii="Times New Roman" w:hAnsi="Times New Roman"/>
                <w:color w:val="FF0000"/>
                <w:sz w:val="24"/>
                <w:szCs w:val="24"/>
                <w:lang w:val="en-US"/>
              </w:rPr>
            </w:pPr>
          </w:p>
          <w:p w14:paraId="19EF8599">
            <w:pPr>
              <w:pStyle w:val="233"/>
              <w:widowControl/>
              <w:numPr>
                <w:ilvl w:val="0"/>
                <w:numId w:val="93"/>
              </w:numPr>
              <w:spacing w:before="0" w:after="0" w:line="276" w:lineRule="auto"/>
              <w:contextualSpacing/>
              <w:jc w:val="left"/>
              <w:rPr>
                <w:rFonts w:ascii="Times New Roman" w:hAnsi="Times New Roman"/>
                <w:color w:val="FF0000"/>
                <w:sz w:val="24"/>
                <w:szCs w:val="24"/>
                <w:lang w:val="en-US"/>
              </w:rPr>
            </w:pPr>
            <w:r>
              <w:rPr>
                <w:rFonts w:ascii="Times New Roman" w:hAnsi="Times New Roman"/>
                <w:b/>
                <w:color w:val="FF0000"/>
                <w:sz w:val="24"/>
                <w:szCs w:val="24"/>
                <w:lang w:val="en-US"/>
              </w:rPr>
              <w:t>TH2</w:t>
            </w:r>
            <w:r>
              <w:rPr>
                <w:rFonts w:ascii="Times New Roman" w:hAnsi="Times New Roman"/>
                <w:color w:val="FF0000"/>
                <w:sz w:val="24"/>
                <w:szCs w:val="24"/>
                <w:lang w:val="en-US"/>
              </w:rPr>
              <w:t>: Nếu kết quả được duyệt, hệ thống kiểm tra thông tin SLS trả về có được phê duyệt hạn mức được cấp cho KH không:</w:t>
            </w:r>
          </w:p>
          <w:p w14:paraId="14E4FB21">
            <w:pPr>
              <w:pStyle w:val="233"/>
              <w:widowControl/>
              <w:numPr>
                <w:ilvl w:val="0"/>
                <w:numId w:val="94"/>
              </w:numPr>
              <w:spacing w:before="0" w:after="0" w:line="276" w:lineRule="auto"/>
              <w:ind w:left="1306"/>
              <w:contextualSpacing/>
              <w:jc w:val="left"/>
              <w:rPr>
                <w:rFonts w:ascii="Times New Roman" w:hAnsi="Times New Roman"/>
                <w:color w:val="FF0000"/>
                <w:sz w:val="24"/>
                <w:szCs w:val="24"/>
                <w:lang w:val="en-US"/>
              </w:rPr>
            </w:pPr>
            <w:r>
              <w:rPr>
                <w:rFonts w:ascii="Times New Roman" w:hAnsi="Times New Roman"/>
                <w:b/>
                <w:color w:val="FF0000"/>
                <w:sz w:val="24"/>
                <w:szCs w:val="24"/>
                <w:lang w:val="en-US"/>
              </w:rPr>
              <w:t>TH2.1</w:t>
            </w:r>
            <w:r>
              <w:rPr>
                <w:rFonts w:ascii="Times New Roman" w:hAnsi="Times New Roman"/>
                <w:color w:val="FF0000"/>
                <w:sz w:val="24"/>
                <w:szCs w:val="24"/>
                <w:lang w:val="en-US"/>
              </w:rPr>
              <w:t xml:space="preserve">: Không được cấp hạn mức -&gt; </w:t>
            </w:r>
            <w:r>
              <w:rPr>
                <w:rFonts w:ascii="Times New Roman" w:hAnsi="Times New Roman"/>
                <w:b/>
                <w:i/>
                <w:color w:val="FF0000"/>
                <w:sz w:val="24"/>
                <w:szCs w:val="24"/>
                <w:lang w:val="en-US"/>
              </w:rPr>
              <w:t xml:space="preserve">Hiển thị màn hình Đăng ký thẻ thất bại </w:t>
            </w:r>
            <w:r>
              <w:rPr>
                <w:rFonts w:ascii="Times New Roman" w:hAnsi="Times New Roman"/>
                <w:i/>
                <w:color w:val="FF0000"/>
                <w:sz w:val="24"/>
                <w:szCs w:val="24"/>
                <w:lang w:val="en-US"/>
              </w:rPr>
              <w:t>(Do không tìm được sản phẩm thẻ phù hợp)</w:t>
            </w:r>
            <w:r>
              <w:rPr>
                <w:rFonts w:ascii="Times New Roman" w:hAnsi="Times New Roman"/>
                <w:color w:val="FF0000"/>
                <w:sz w:val="24"/>
                <w:szCs w:val="24"/>
                <w:lang w:val="en-US"/>
              </w:rPr>
              <w:t>,dừng luồng.</w:t>
            </w:r>
          </w:p>
          <w:p w14:paraId="2F82CB79">
            <w:pPr>
              <w:pStyle w:val="233"/>
              <w:widowControl/>
              <w:numPr>
                <w:ilvl w:val="0"/>
                <w:numId w:val="94"/>
              </w:numPr>
              <w:spacing w:before="0" w:after="0" w:line="276" w:lineRule="auto"/>
              <w:ind w:left="1306"/>
              <w:contextualSpacing/>
              <w:jc w:val="left"/>
              <w:rPr>
                <w:rFonts w:ascii="Times New Roman" w:hAnsi="Times New Roman"/>
                <w:color w:val="FF0000"/>
                <w:sz w:val="24"/>
                <w:szCs w:val="24"/>
                <w:lang w:val="en-US"/>
              </w:rPr>
            </w:pPr>
            <w:r>
              <w:rPr>
                <w:rFonts w:ascii="Times New Roman" w:hAnsi="Times New Roman"/>
                <w:b/>
                <w:color w:val="FF0000"/>
                <w:sz w:val="24"/>
                <w:szCs w:val="24"/>
                <w:lang w:val="en-US"/>
              </w:rPr>
              <w:t>TH2.2</w:t>
            </w:r>
            <w:r>
              <w:rPr>
                <w:rFonts w:ascii="Times New Roman" w:hAnsi="Times New Roman"/>
                <w:color w:val="FF0000"/>
                <w:sz w:val="24"/>
                <w:szCs w:val="24"/>
                <w:lang w:val="en-US"/>
              </w:rPr>
              <w:t xml:space="preserve">: Được phê duyệt mở thẻ và có hạn mức thẻ -&gt; </w:t>
            </w:r>
            <w:r>
              <w:rPr>
                <w:rFonts w:ascii="Times New Roman" w:hAnsi="Times New Roman"/>
                <w:b/>
                <w:color w:val="FF0000"/>
                <w:sz w:val="24"/>
                <w:szCs w:val="24"/>
                <w:lang w:val="en-US"/>
              </w:rPr>
              <w:t>Hiển thị màn hình Đăng ký thẻ thành công</w:t>
            </w:r>
            <w:r>
              <w:rPr>
                <w:rFonts w:ascii="Times New Roman" w:hAnsi="Times New Roman"/>
                <w:color w:val="FF0000"/>
                <w:sz w:val="24"/>
                <w:szCs w:val="24"/>
                <w:lang w:val="en-US"/>
              </w:rPr>
              <w:t xml:space="preserve"> kèm hạn mức được duyệt </w:t>
            </w:r>
            <w:r>
              <w:rPr>
                <w:rFonts w:ascii="Times New Roman" w:hAnsi="Times New Roman"/>
                <w:color w:val="FF0000"/>
                <w:sz w:val="24"/>
                <w:szCs w:val="24"/>
              </w:rPr>
              <w:t>-&gt; chuyển bước tiếp theo tạo TKCT.</w:t>
            </w:r>
          </w:p>
          <w:p w14:paraId="47C4BA6C">
            <w:pPr>
              <w:pStyle w:val="233"/>
              <w:widowControl/>
              <w:numPr>
                <w:ilvl w:val="0"/>
                <w:numId w:val="94"/>
              </w:numPr>
              <w:spacing w:before="0" w:after="0" w:line="276" w:lineRule="auto"/>
              <w:ind w:left="1306"/>
              <w:contextualSpacing/>
              <w:jc w:val="left"/>
              <w:rPr>
                <w:rFonts w:ascii="Times New Roman" w:hAnsi="Times New Roman"/>
                <w:color w:val="FF0000"/>
                <w:sz w:val="24"/>
                <w:szCs w:val="24"/>
                <w:lang w:val="en-US"/>
              </w:rPr>
            </w:pPr>
            <w:r>
              <w:rPr>
                <w:rFonts w:ascii="Times New Roman" w:hAnsi="Times New Roman"/>
                <w:b/>
                <w:color w:val="FF0000"/>
                <w:sz w:val="24"/>
                <w:szCs w:val="24"/>
                <w:lang w:val="en-US"/>
              </w:rPr>
              <w:t xml:space="preserve">TH2.3: </w:t>
            </w:r>
            <w:r>
              <w:rPr>
                <w:rFonts w:ascii="Times New Roman" w:hAnsi="Times New Roman"/>
                <w:color w:val="FF0000"/>
                <w:sz w:val="24"/>
                <w:szCs w:val="24"/>
                <w:lang w:val="en-US"/>
              </w:rPr>
              <w:t>Không lấy được thông tin hạn mức từ SLS -&gt; Hiển thị thông báo lỗi refer mục 4.4 tài liệu này. Kết thúc quy trình.</w:t>
            </w:r>
          </w:p>
          <w:p w14:paraId="6130966D">
            <w:pPr>
              <w:pStyle w:val="233"/>
              <w:widowControl/>
              <w:numPr>
                <w:ilvl w:val="1"/>
                <w:numId w:val="92"/>
              </w:numPr>
              <w:spacing w:before="120" w:line="360" w:lineRule="auto"/>
              <w:jc w:val="left"/>
              <w:rPr>
                <w:rFonts w:ascii="Times New Roman" w:hAnsi="Times New Roman"/>
                <w:color w:val="FF0000"/>
                <w:sz w:val="24"/>
                <w:szCs w:val="24"/>
                <w:lang w:val="en-US"/>
              </w:rPr>
            </w:pPr>
            <w:r>
              <w:rPr>
                <w:rFonts w:ascii="Times New Roman" w:hAnsi="Times New Roman"/>
                <w:color w:val="FF0000"/>
                <w:sz w:val="24"/>
                <w:szCs w:val="24"/>
                <w:lang w:val="en-US"/>
              </w:rPr>
              <w:t xml:space="preserve">Nếu có lỗi trong quá trình gửi thông tin sang hệ thống SLS &gt;&gt; </w:t>
            </w:r>
            <w:r>
              <w:rPr>
                <w:rFonts w:ascii="Times New Roman" w:hAnsi="Times New Roman"/>
                <w:b/>
                <w:color w:val="FF0000"/>
                <w:sz w:val="24"/>
                <w:szCs w:val="24"/>
                <w:lang w:val="en-US"/>
              </w:rPr>
              <w:t>Hiển thị màn hình Đăng ký thẻ không thành công</w:t>
            </w:r>
            <w:r>
              <w:rPr>
                <w:rFonts w:ascii="Times New Roman" w:hAnsi="Times New Roman"/>
                <w:color w:val="FF0000"/>
                <w:sz w:val="24"/>
                <w:szCs w:val="24"/>
                <w:lang w:val="en-US"/>
              </w:rPr>
              <w:t xml:space="preserve"> =&gt; Kết thúc luồng.</w:t>
            </w:r>
          </w:p>
          <w:p w14:paraId="2007C198">
            <w:pPr>
              <w:pStyle w:val="233"/>
              <w:widowControl/>
              <w:numPr>
                <w:ilvl w:val="0"/>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Nếu SLS trả kết quả chấp nhận phê duyệt Share service gửi yêu cầu tạo TKCT cho FCC:</w:t>
            </w:r>
          </w:p>
          <w:tbl>
            <w:tblPr>
              <w:tblStyle w:val="64"/>
              <w:tblW w:w="766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37"/>
              <w:gridCol w:w="1358"/>
              <w:gridCol w:w="1407"/>
              <w:gridCol w:w="3363"/>
            </w:tblGrid>
            <w:tr w14:paraId="0D6A1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649AB092">
                  <w:pPr>
                    <w:widowControl/>
                    <w:spacing w:before="120" w:line="360" w:lineRule="auto"/>
                    <w:ind w:left="0" w:firstLine="0"/>
                    <w:jc w:val="left"/>
                    <w:rPr>
                      <w:rFonts w:ascii="Times New Roman" w:hAnsi="Times New Roman"/>
                      <w:sz w:val="24"/>
                      <w:szCs w:val="24"/>
                      <w:lang w:val="en-US"/>
                    </w:rPr>
                  </w:pPr>
                </w:p>
              </w:tc>
              <w:tc>
                <w:tcPr>
                  <w:tcW w:w="1358" w:type="dxa"/>
                </w:tcPr>
                <w:p w14:paraId="1D74AE67">
                  <w:pPr>
                    <w:widowControl/>
                    <w:spacing w:before="120" w:line="360" w:lineRule="auto"/>
                    <w:ind w:left="0" w:firstLine="0"/>
                    <w:jc w:val="left"/>
                    <w:rPr>
                      <w:rFonts w:ascii="Times New Roman" w:hAnsi="Times New Roman"/>
                      <w:b/>
                      <w:sz w:val="24"/>
                      <w:szCs w:val="24"/>
                      <w:lang w:val="en-US"/>
                    </w:rPr>
                  </w:pPr>
                  <w:r>
                    <w:rPr>
                      <w:rFonts w:ascii="Times New Roman" w:hAnsi="Times New Roman"/>
                      <w:b/>
                      <w:sz w:val="24"/>
                      <w:szCs w:val="24"/>
                    </w:rPr>
                    <w:t>Thẻ VISA</w:t>
                  </w:r>
                </w:p>
              </w:tc>
              <w:tc>
                <w:tcPr>
                  <w:tcW w:w="1407" w:type="dxa"/>
                </w:tcPr>
                <w:p w14:paraId="20536556">
                  <w:pPr>
                    <w:widowControl/>
                    <w:spacing w:before="120" w:line="360" w:lineRule="auto"/>
                    <w:ind w:left="0" w:firstLine="0"/>
                    <w:jc w:val="left"/>
                    <w:rPr>
                      <w:rFonts w:ascii="Times New Roman" w:hAnsi="Times New Roman"/>
                      <w:b/>
                      <w:sz w:val="24"/>
                      <w:szCs w:val="24"/>
                      <w:lang w:val="en-US"/>
                    </w:rPr>
                  </w:pPr>
                  <w:r>
                    <w:rPr>
                      <w:rFonts w:ascii="Times New Roman" w:hAnsi="Times New Roman"/>
                      <w:b/>
                      <w:sz w:val="24"/>
                      <w:szCs w:val="24"/>
                    </w:rPr>
                    <w:t>Thẻ JCB</w:t>
                  </w:r>
                </w:p>
              </w:tc>
              <w:tc>
                <w:tcPr>
                  <w:tcW w:w="3363" w:type="dxa"/>
                </w:tcPr>
                <w:p w14:paraId="3A634565">
                  <w:pPr>
                    <w:widowControl/>
                    <w:spacing w:before="120" w:line="360" w:lineRule="auto"/>
                    <w:ind w:left="0" w:firstLine="0"/>
                    <w:jc w:val="left"/>
                    <w:rPr>
                      <w:rFonts w:ascii="Times New Roman" w:hAnsi="Times New Roman"/>
                      <w:b/>
                      <w:sz w:val="24"/>
                      <w:szCs w:val="24"/>
                    </w:rPr>
                  </w:pPr>
                  <w:r>
                    <w:rPr>
                      <w:rFonts w:ascii="Times New Roman" w:hAnsi="Times New Roman"/>
                      <w:b/>
                      <w:sz w:val="20"/>
                    </w:rPr>
                    <w:t>Thẻ TPBANK MASTERCARD FEST</w:t>
                  </w:r>
                </w:p>
              </w:tc>
            </w:tr>
            <w:tr w14:paraId="04DF44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397BE1BC">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Account class</w:t>
                  </w:r>
                </w:p>
              </w:tc>
              <w:tc>
                <w:tcPr>
                  <w:tcW w:w="1358" w:type="dxa"/>
                </w:tcPr>
                <w:p w14:paraId="608FABE8">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rPr>
                    <w:t>U0A206</w:t>
                  </w:r>
                </w:p>
              </w:tc>
              <w:tc>
                <w:tcPr>
                  <w:tcW w:w="1407" w:type="dxa"/>
                </w:tcPr>
                <w:p w14:paraId="02C2CF7B">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rPr>
                    <w:t>U0A208</w:t>
                  </w:r>
                </w:p>
              </w:tc>
              <w:tc>
                <w:tcPr>
                  <w:tcW w:w="3363" w:type="dxa"/>
                </w:tcPr>
                <w:p w14:paraId="069E6041">
                  <w:pPr>
                    <w:widowControl/>
                    <w:spacing w:before="120" w:line="360" w:lineRule="auto"/>
                    <w:ind w:left="0" w:firstLine="0"/>
                    <w:jc w:val="left"/>
                    <w:rPr>
                      <w:rFonts w:ascii="Times New Roman" w:hAnsi="Times New Roman"/>
                      <w:sz w:val="24"/>
                      <w:szCs w:val="24"/>
                    </w:rPr>
                  </w:pPr>
                  <w:r>
                    <w:rPr>
                      <w:rFonts w:ascii="Times New Roman" w:hAnsi="Times New Roman"/>
                      <w:sz w:val="24"/>
                      <w:szCs w:val="24"/>
                    </w:rPr>
                    <w:t>U0A207</w:t>
                  </w:r>
                </w:p>
              </w:tc>
            </w:tr>
            <w:tr w14:paraId="1AD547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0450FDE2">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Account Description</w:t>
                  </w:r>
                </w:p>
              </w:tc>
              <w:tc>
                <w:tcPr>
                  <w:tcW w:w="1358" w:type="dxa"/>
                </w:tcPr>
                <w:p w14:paraId="322867BA">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rPr>
                    <w:t>TK THU NO THE VISA &lt;tên KH&gt;</w:t>
                  </w:r>
                </w:p>
              </w:tc>
              <w:tc>
                <w:tcPr>
                  <w:tcW w:w="1407" w:type="dxa"/>
                </w:tcPr>
                <w:p w14:paraId="532005FA">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rPr>
                    <w:t>TK THU NO THE JCB &lt;tên KH&gt;</w:t>
                  </w:r>
                </w:p>
              </w:tc>
              <w:tc>
                <w:tcPr>
                  <w:tcW w:w="3363" w:type="dxa"/>
                </w:tcPr>
                <w:p w14:paraId="0E923A5A">
                  <w:pPr>
                    <w:widowControl/>
                    <w:spacing w:before="120" w:line="360" w:lineRule="auto"/>
                    <w:ind w:left="0" w:firstLine="0"/>
                    <w:jc w:val="left"/>
                    <w:rPr>
                      <w:rFonts w:ascii="Times New Roman" w:hAnsi="Times New Roman"/>
                      <w:sz w:val="24"/>
                      <w:szCs w:val="24"/>
                    </w:rPr>
                  </w:pPr>
                  <w:r>
                    <w:rPr>
                      <w:rFonts w:ascii="Times New Roman" w:hAnsi="Times New Roman"/>
                      <w:sz w:val="24"/>
                      <w:szCs w:val="24"/>
                    </w:rPr>
                    <w:t>RB_HD KKH_TQ_VND_LDHK_QUET NO THE TD MASTER</w:t>
                  </w:r>
                </w:p>
              </w:tc>
            </w:tr>
            <w:tr w14:paraId="0F198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37" w:type="dxa"/>
                </w:tcPr>
                <w:p w14:paraId="03247A7A">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Branch</w:t>
                  </w:r>
                </w:p>
              </w:tc>
              <w:tc>
                <w:tcPr>
                  <w:tcW w:w="1358" w:type="dxa"/>
                </w:tcPr>
                <w:p w14:paraId="297B5BA9">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rPr>
                    <w:t>668</w:t>
                  </w:r>
                </w:p>
              </w:tc>
              <w:tc>
                <w:tcPr>
                  <w:tcW w:w="1407" w:type="dxa"/>
                </w:tcPr>
                <w:p w14:paraId="7C7824DB">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rPr>
                    <w:t>668</w:t>
                  </w:r>
                </w:p>
              </w:tc>
              <w:tc>
                <w:tcPr>
                  <w:tcW w:w="3363" w:type="dxa"/>
                </w:tcPr>
                <w:p w14:paraId="282ADAD3">
                  <w:pPr>
                    <w:widowControl/>
                    <w:spacing w:before="120" w:line="360" w:lineRule="auto"/>
                    <w:ind w:left="0" w:firstLine="0"/>
                    <w:jc w:val="left"/>
                    <w:rPr>
                      <w:rFonts w:ascii="Times New Roman" w:hAnsi="Times New Roman"/>
                      <w:sz w:val="24"/>
                      <w:szCs w:val="24"/>
                    </w:rPr>
                  </w:pPr>
                  <w:r>
                    <w:rPr>
                      <w:rFonts w:ascii="Times New Roman" w:hAnsi="Times New Roman"/>
                      <w:sz w:val="24"/>
                      <w:szCs w:val="24"/>
                    </w:rPr>
                    <w:t>666</w:t>
                  </w:r>
                </w:p>
              </w:tc>
            </w:tr>
          </w:tbl>
          <w:p w14:paraId="627B65D0">
            <w:pPr>
              <w:pStyle w:val="233"/>
              <w:widowControl/>
              <w:spacing w:before="0" w:after="160" w:line="259" w:lineRule="auto"/>
              <w:ind w:left="1080" w:firstLine="0"/>
              <w:contextualSpacing/>
              <w:jc w:val="left"/>
              <w:rPr>
                <w:rFonts w:ascii="Times New Roman" w:hAnsi="Times New Roman"/>
                <w:sz w:val="24"/>
                <w:szCs w:val="24"/>
              </w:rPr>
            </w:pPr>
          </w:p>
          <w:p w14:paraId="32FDBCB2">
            <w:pPr>
              <w:pStyle w:val="233"/>
              <w:widowControl/>
              <w:numPr>
                <w:ilvl w:val="3"/>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Nếu mở TKCT thất bại, lưu kết quả vào thông tin báo cáo =&gt; Ebank hiển thị màn hình mở thẻ thất bại</w:t>
            </w:r>
          </w:p>
          <w:p w14:paraId="4B3CD43A">
            <w:pPr>
              <w:pStyle w:val="233"/>
              <w:widowControl/>
              <w:numPr>
                <w:ilvl w:val="3"/>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 xml:space="preserve">Nếu mở TKCT thành công, =&gt; Share service gửi yêu cầu tạo thẻ cho SMV với các thông tin: </w:t>
            </w:r>
          </w:p>
          <w:p w14:paraId="77A68D8F">
            <w:pPr>
              <w:pStyle w:val="233"/>
              <w:widowControl/>
              <w:numPr>
                <w:ilvl w:val="4"/>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 xml:space="preserve">Product Code, CIF, Hạn mức </w:t>
            </w:r>
            <w:r>
              <w:rPr>
                <w:rFonts w:ascii="Times New Roman" w:hAnsi="Times New Roman"/>
                <w:color w:val="50DBDE"/>
                <w:sz w:val="24"/>
                <w:szCs w:val="24"/>
              </w:rPr>
              <w:t>(Truyền hạn mức = 0 với các trường hợp thẻ là TPBANK MASTERCARD FEST với trạng thái phản hồi từ SLS = REJECTED mà có lý do từ chối như trên)</w:t>
            </w:r>
            <w:r>
              <w:rPr>
                <w:rFonts w:ascii="Times New Roman" w:hAnsi="Times New Roman"/>
                <w:sz w:val="24"/>
                <w:szCs w:val="24"/>
              </w:rPr>
              <w:t>, TKTT, TKCT,  PTTN tự động.</w:t>
            </w:r>
          </w:p>
          <w:p w14:paraId="4B9194A5">
            <w:pPr>
              <w:pStyle w:val="233"/>
              <w:widowControl/>
              <w:numPr>
                <w:ilvl w:val="4"/>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Truyền thêm thông tin Mã khuyến mãi nếu Whitelist được gắn mã Khuyến mãi.</w:t>
            </w:r>
          </w:p>
          <w:p w14:paraId="2B0054C9">
            <w:pPr>
              <w:pStyle w:val="233"/>
              <w:widowControl/>
              <w:numPr>
                <w:ilvl w:val="4"/>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Truyền thêm thông tin hạn mức quẹt thẻ, rút tiền tại ATM cụ thể như sau:</w:t>
            </w:r>
          </w:p>
          <w:p w14:paraId="46C16A80">
            <w:pPr>
              <w:pStyle w:val="233"/>
              <w:widowControl/>
              <w:numPr>
                <w:ilvl w:val="5"/>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Hạn mức quẹt thẻ Limit ID 2 = 0</w:t>
            </w:r>
          </w:p>
          <w:p w14:paraId="051F9548">
            <w:pPr>
              <w:pStyle w:val="233"/>
              <w:widowControl/>
              <w:numPr>
                <w:ilvl w:val="5"/>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Hạn mức rút tiền Limit ID 4 = 0</w:t>
            </w:r>
          </w:p>
          <w:p w14:paraId="27AEAA66">
            <w:pPr>
              <w:widowControl/>
              <w:spacing w:before="0" w:after="160" w:line="259" w:lineRule="auto"/>
              <w:contextualSpacing/>
              <w:jc w:val="left"/>
              <w:rPr>
                <w:rFonts w:ascii="Times New Roman" w:hAnsi="Times New Roman"/>
                <w:sz w:val="24"/>
                <w:szCs w:val="24"/>
              </w:rPr>
            </w:pPr>
            <w:r>
              <w:rPr>
                <w:rFonts w:ascii="Times New Roman" w:hAnsi="Times New Roman"/>
                <w:sz w:val="24"/>
                <w:szCs w:val="24"/>
              </w:rPr>
              <w:t>o</w:t>
            </w:r>
            <w:r>
              <w:rPr>
                <w:rFonts w:ascii="Times New Roman" w:hAnsi="Times New Roman"/>
                <w:sz w:val="24"/>
                <w:szCs w:val="24"/>
              </w:rPr>
              <w:tab/>
            </w:r>
            <w:r>
              <w:rPr>
                <w:rFonts w:ascii="Times New Roman" w:hAnsi="Times New Roman"/>
                <w:b/>
                <w:sz w:val="24"/>
                <w:szCs w:val="24"/>
              </w:rPr>
              <w:t>Lưu ý</w:t>
            </w:r>
            <w:r>
              <w:rPr>
                <w:rFonts w:ascii="Times New Roman" w:hAnsi="Times New Roman"/>
                <w:sz w:val="24"/>
                <w:szCs w:val="24"/>
              </w:rPr>
              <w:t xml:space="preserve">: </w:t>
            </w:r>
          </w:p>
          <w:p w14:paraId="72CBCA37">
            <w:pPr>
              <w:pStyle w:val="233"/>
              <w:widowControl/>
              <w:numPr>
                <w:ilvl w:val="2"/>
                <w:numId w:val="84"/>
              </w:numPr>
              <w:spacing w:before="0" w:after="160" w:line="259" w:lineRule="auto"/>
              <w:contextualSpacing/>
              <w:jc w:val="left"/>
              <w:rPr>
                <w:rFonts w:ascii="Times New Roman" w:hAnsi="Times New Roman"/>
                <w:sz w:val="24"/>
                <w:szCs w:val="24"/>
              </w:rPr>
            </w:pPr>
            <w:r>
              <w:rPr>
                <w:rFonts w:ascii="Times New Roman" w:hAnsi="Times New Roman"/>
                <w:sz w:val="24"/>
                <w:szCs w:val="24"/>
              </w:rPr>
              <w:t>branch code của thẻ là 660.</w:t>
            </w:r>
          </w:p>
          <w:p w14:paraId="0F19A4E8">
            <w:pPr>
              <w:pStyle w:val="233"/>
              <w:widowControl/>
              <w:numPr>
                <w:ilvl w:val="2"/>
                <w:numId w:val="84"/>
              </w:numPr>
              <w:spacing w:before="0" w:after="160" w:line="259" w:lineRule="auto"/>
              <w:contextualSpacing/>
              <w:jc w:val="left"/>
              <w:rPr>
                <w:rFonts w:ascii="Times New Roman" w:hAnsi="Times New Roman"/>
                <w:color w:val="FF0000"/>
                <w:sz w:val="24"/>
                <w:szCs w:val="24"/>
              </w:rPr>
            </w:pPr>
            <w:r>
              <w:rPr>
                <w:rFonts w:ascii="Times New Roman" w:hAnsi="Times New Roman"/>
                <w:color w:val="FF0000"/>
                <w:sz w:val="24"/>
                <w:szCs w:val="24"/>
              </w:rPr>
              <w:t xml:space="preserve">Khi gọi SMV tạo thẻ, với các trường thông tin địa chỉ như Nơi ở hiện tại và Địa chỉ nhận thẻ, Ebank tự động kiểm tra nội dung thông tin, nếu có các ký tự đặc biệt, Ebank tự động sửa các ký tự đặc biệt theo logic sau: </w:t>
            </w:r>
          </w:p>
          <w:p w14:paraId="65D814BF">
            <w:pPr>
              <w:pStyle w:val="233"/>
              <w:widowControl/>
              <w:numPr>
                <w:ilvl w:val="0"/>
                <w:numId w:val="96"/>
              </w:numPr>
              <w:spacing w:before="0" w:after="160" w:line="259" w:lineRule="auto"/>
              <w:contextualSpacing/>
              <w:jc w:val="left"/>
              <w:rPr>
                <w:rFonts w:ascii="Times New Roman" w:hAnsi="Times New Roman"/>
                <w:color w:val="FF0000"/>
                <w:sz w:val="24"/>
                <w:szCs w:val="24"/>
              </w:rPr>
            </w:pPr>
            <w:r>
              <w:rPr>
                <w:rFonts w:ascii="Times New Roman" w:hAnsi="Times New Roman"/>
                <w:color w:val="FF0000"/>
                <w:sz w:val="24"/>
                <w:szCs w:val="24"/>
              </w:rPr>
              <w:t>Dấu “/” -&gt; chuyển thành dấu “-”</w:t>
            </w:r>
          </w:p>
          <w:p w14:paraId="2DA0D3A1">
            <w:pPr>
              <w:pStyle w:val="233"/>
              <w:widowControl/>
              <w:numPr>
                <w:ilvl w:val="0"/>
                <w:numId w:val="96"/>
              </w:numPr>
              <w:spacing w:before="0" w:after="160" w:line="259" w:lineRule="auto"/>
              <w:contextualSpacing/>
              <w:jc w:val="left"/>
              <w:rPr>
                <w:rFonts w:ascii="Times New Roman" w:hAnsi="Times New Roman"/>
                <w:color w:val="FF0000"/>
                <w:sz w:val="24"/>
                <w:szCs w:val="24"/>
              </w:rPr>
            </w:pPr>
            <w:r>
              <w:rPr>
                <w:rFonts w:ascii="Times New Roman" w:hAnsi="Times New Roman"/>
                <w:color w:val="FF0000"/>
                <w:sz w:val="24"/>
                <w:szCs w:val="24"/>
              </w:rPr>
              <w:t>Các ký tự đặc biệt khác -&gt; chuyển thành dấu cách.</w:t>
            </w:r>
          </w:p>
          <w:p w14:paraId="0DE3A514">
            <w:pPr>
              <w:pStyle w:val="233"/>
              <w:widowControl/>
              <w:numPr>
                <w:ilvl w:val="0"/>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 xml:space="preserve">Share service nhận kết quả SMV trả về và check kết quả để trả cho ebank hiển thị các màn hình kết quả tương ứng và cập nhật vào báo cáo: </w:t>
            </w:r>
          </w:p>
          <w:p w14:paraId="71409EB8">
            <w:pPr>
              <w:pStyle w:val="233"/>
              <w:widowControl/>
              <w:numPr>
                <w:ilvl w:val="4"/>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 xml:space="preserve">Nếu tạo thẻ thành công: Ebank hiển thị màn hình tạo thẻ thành công. Ebank gửi SMS thông báo cho KH với nội dung: </w:t>
            </w:r>
            <w:r>
              <w:rPr>
                <w:rFonts w:ascii="Times New Roman" w:hAnsi="Times New Roman"/>
                <w:strike/>
                <w:color w:val="FF0000"/>
                <w:sz w:val="24"/>
                <w:szCs w:val="24"/>
              </w:rPr>
              <w:t>“Chuc mung ban da mo the tin dung thanh cong. The se duoc chuyen den dia chi của ban sau 5 ngay lam viec. Ban vui long truy cap TPBank Mobile de kiem tra the.”</w:t>
            </w:r>
            <w:r>
              <w:rPr>
                <w:rFonts w:ascii="Times New Roman" w:hAnsi="Times New Roman"/>
                <w:color w:val="FF0000"/>
                <w:sz w:val="20"/>
              </w:rPr>
              <w:t xml:space="preserve"> </w:t>
            </w:r>
            <w:r>
              <w:rPr>
                <w:rFonts w:ascii="Times New Roman" w:hAnsi="Times New Roman"/>
                <w:sz w:val="20"/>
              </w:rPr>
              <w:t>“</w:t>
            </w:r>
            <w:r>
              <w:rPr>
                <w:rFonts w:ascii="Times New Roman" w:hAnsi="Times New Roman"/>
                <w:color w:val="FF0000"/>
                <w:sz w:val="24"/>
                <w:szCs w:val="24"/>
              </w:rPr>
              <w:t xml:space="preserve">(TP Bank) </w:t>
            </w:r>
            <w:commentRangeStart w:id="54"/>
            <w:commentRangeStart w:id="55"/>
            <w:r>
              <w:rPr>
                <w:rFonts w:ascii="Times New Roman" w:hAnsi="Times New Roman"/>
                <w:color w:val="FF0000"/>
                <w:sz w:val="24"/>
                <w:szCs w:val="24"/>
              </w:rPr>
              <w:t>Chu</w:t>
            </w:r>
            <w:commentRangeEnd w:id="54"/>
            <w:r>
              <w:rPr>
                <w:rStyle w:val="24"/>
              </w:rPr>
              <w:commentReference w:id="54"/>
            </w:r>
            <w:commentRangeEnd w:id="55"/>
            <w:r>
              <w:rPr>
                <w:rStyle w:val="24"/>
              </w:rPr>
              <w:commentReference w:id="55"/>
            </w:r>
            <w:r>
              <w:rPr>
                <w:rFonts w:ascii="Times New Roman" w:hAnsi="Times New Roman"/>
                <w:color w:val="FF0000"/>
                <w:sz w:val="24"/>
                <w:szCs w:val="24"/>
              </w:rPr>
              <w:t>c mung Quy khach da mo thanh cong The TD TPBank. QK se nhan duoc the trong 5 ngay toi. Vui long LH 19006036 neu khong nhan duoc the. Cam on QK”.</w:t>
            </w:r>
            <w:r>
              <w:rPr>
                <w:rFonts w:ascii="Times New Roman" w:hAnsi="Times New Roman"/>
                <w:sz w:val="24"/>
                <w:szCs w:val="24"/>
              </w:rPr>
              <w:t xml:space="preserve">Và chuyển đồng thời bước 7 và bước 6.3.  </w:t>
            </w:r>
            <w:r>
              <w:rPr>
                <w:rFonts w:ascii="Times New Roman" w:hAnsi="Times New Roman"/>
                <w:strike/>
                <w:sz w:val="24"/>
                <w:szCs w:val="24"/>
              </w:rPr>
              <w:t>gửi thông tin kết quả mở thẻ thành công sang CRM để lưu trữ =&gt; Kết thúc luồng</w:t>
            </w:r>
          </w:p>
          <w:p w14:paraId="5715EA5C">
            <w:pPr>
              <w:pStyle w:val="233"/>
              <w:widowControl/>
              <w:numPr>
                <w:ilvl w:val="4"/>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 xml:space="preserve">Nếu tạo thẻ thất bại: </w:t>
            </w:r>
            <w:r>
              <w:rPr>
                <w:rFonts w:ascii="Times New Roman" w:hAnsi="Times New Roman"/>
                <w:strike/>
                <w:sz w:val="24"/>
                <w:szCs w:val="24"/>
              </w:rPr>
              <w:t xml:space="preserve">Hiển thị màn hình tạo thẻ thất bại </w:t>
            </w:r>
            <w:r>
              <w:rPr>
                <w:rFonts w:ascii="Times New Roman" w:hAnsi="Times New Roman"/>
                <w:sz w:val="24"/>
                <w:szCs w:val="24"/>
              </w:rPr>
              <w:t>Ebank gửi SMS thông báo cho KH với nội dung: “Phe duyet the tin dung gap su co. Ban vui long truy cap lại ung dung TPBank Mobile de thuc hien lai.” =&gt; Kết thúc luồng</w:t>
            </w:r>
          </w:p>
          <w:p w14:paraId="7ECCAC73">
            <w:pPr>
              <w:pStyle w:val="233"/>
              <w:widowControl/>
              <w:numPr>
                <w:ilvl w:val="4"/>
                <w:numId w:val="92"/>
              </w:numPr>
              <w:spacing w:before="0" w:after="160" w:line="259" w:lineRule="auto"/>
              <w:contextualSpacing/>
              <w:jc w:val="left"/>
              <w:rPr>
                <w:rFonts w:ascii="Times New Roman" w:hAnsi="Times New Roman"/>
                <w:sz w:val="24"/>
                <w:szCs w:val="24"/>
              </w:rPr>
            </w:pPr>
            <w:r>
              <w:rPr>
                <w:rFonts w:ascii="Times New Roman" w:hAnsi="Times New Roman"/>
                <w:sz w:val="24"/>
                <w:szCs w:val="24"/>
              </w:rPr>
              <w:t xml:space="preserve">Nếu quá trình tạo thẻ time out: </w:t>
            </w:r>
            <w:r>
              <w:rPr>
                <w:rFonts w:ascii="Times New Roman" w:hAnsi="Times New Roman"/>
                <w:strike/>
                <w:sz w:val="24"/>
                <w:szCs w:val="24"/>
              </w:rPr>
              <w:t xml:space="preserve">Hiển thị màn hình time out </w:t>
            </w:r>
            <w:r>
              <w:rPr>
                <w:rFonts w:ascii="Times New Roman" w:hAnsi="Times New Roman"/>
                <w:sz w:val="24"/>
                <w:szCs w:val="24"/>
              </w:rPr>
              <w:t>Ebank gửi SMS thông báo cho KH với nội dung: “Qua trinh phe duyet mo the tin dung da hoan tat. Ban vui long truy cap TPBank Mobile de kiem tra the.”  =&gt; Kết thúc luồng</w:t>
            </w:r>
          </w:p>
          <w:p w14:paraId="0D00C09A">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Bước 6.3</w:t>
            </w:r>
            <w:r>
              <w:rPr>
                <w:rFonts w:ascii="Times New Roman" w:hAnsi="Times New Roman"/>
                <w:sz w:val="24"/>
                <w:szCs w:val="24"/>
                <w:lang w:val="en-US"/>
              </w:rPr>
              <w:t xml:space="preserve">: </w:t>
            </w:r>
          </w:p>
          <w:p w14:paraId="70E97B21">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Hệ thống Ebank thực hiện gọi API getCreditLimit sang hệ thống SLS một lần nữa để lấy trans_ID nhằm phục vụ lấy bản tin tra cứu CIC/PCB.</w:t>
            </w:r>
          </w:p>
          <w:p w14:paraId="4825A11E">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Với input: scenarioName = getPCBtransID_S.</w:t>
            </w:r>
          </w:p>
          <w:p w14:paraId="66A2C6C0">
            <w:pPr>
              <w:pStyle w:val="233"/>
              <w:widowControl/>
              <w:numPr>
                <w:ilvl w:val="0"/>
                <w:numId w:val="92"/>
              </w:numPr>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Hệ thống SLS trả về timeout/thất bại -&gt; </w:t>
            </w:r>
            <w:commentRangeStart w:id="56"/>
            <w:commentRangeStart w:id="57"/>
            <w:r>
              <w:rPr>
                <w:rFonts w:ascii="Times New Roman" w:hAnsi="Times New Roman"/>
                <w:sz w:val="24"/>
                <w:szCs w:val="24"/>
                <w:lang w:val="en-US"/>
              </w:rPr>
              <w:t>Dừng luồng lấy trans</w:t>
            </w:r>
            <w:commentRangeEnd w:id="56"/>
            <w:r>
              <w:rPr>
                <w:rStyle w:val="24"/>
                <w:rFonts w:ascii="Times New Roman" w:hAnsi="Times New Roman"/>
              </w:rPr>
              <w:commentReference w:id="56"/>
            </w:r>
            <w:commentRangeEnd w:id="57"/>
            <w:r>
              <w:rPr>
                <w:rStyle w:val="24"/>
                <w:rFonts w:ascii="Times New Roman" w:hAnsi="Times New Roman"/>
              </w:rPr>
              <w:commentReference w:id="57"/>
            </w:r>
            <w:r>
              <w:rPr>
                <w:rFonts w:ascii="Times New Roman" w:hAnsi="Times New Roman"/>
                <w:sz w:val="24"/>
                <w:szCs w:val="24"/>
                <w:lang w:val="en-US"/>
              </w:rPr>
              <w:t>_ID =&gt; Chuyển bước 6.5.</w:t>
            </w:r>
          </w:p>
          <w:p w14:paraId="0DAF9F33">
            <w:pPr>
              <w:pStyle w:val="233"/>
              <w:widowControl/>
              <w:numPr>
                <w:ilvl w:val="0"/>
                <w:numId w:val="92"/>
              </w:numPr>
              <w:spacing w:before="120" w:line="360" w:lineRule="auto"/>
              <w:jc w:val="left"/>
              <w:rPr>
                <w:rFonts w:ascii="Times New Roman" w:hAnsi="Times New Roman"/>
                <w:sz w:val="24"/>
                <w:szCs w:val="24"/>
                <w:lang w:val="en-US"/>
              </w:rPr>
            </w:pPr>
            <w:r>
              <w:rPr>
                <w:rFonts w:ascii="Times New Roman" w:hAnsi="Times New Roman"/>
                <w:sz w:val="24"/>
                <w:szCs w:val="24"/>
                <w:lang w:val="en-US"/>
              </w:rPr>
              <w:t>Hệ thống SLS trả về thành công -&gt; Ebank ghi nhận trans_ID (qua trường PCB2ID_TRANS_ID) =&gt; Chuyển bước 6.4.</w:t>
            </w:r>
          </w:p>
          <w:p w14:paraId="257B2D23">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 xml:space="preserve">Bước 6.4: </w:t>
            </w:r>
            <w:r>
              <w:rPr>
                <w:rFonts w:ascii="Times New Roman" w:hAnsi="Times New Roman"/>
                <w:sz w:val="24"/>
                <w:szCs w:val="24"/>
                <w:lang w:val="en-US"/>
              </w:rPr>
              <w:t>Hệ thống Ebank gửi yêu cầu đến hệ thống CSI để lấy bản tin tra cứu thông tin tín dụng CIC/PCB (bản tin này do SLS thực hiện tra cứu điểm tín dụng của khách hàng trong luồng xử lý này) với input = trans_ID.</w:t>
            </w:r>
          </w:p>
          <w:p w14:paraId="017F67BE">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CSI ghi nhận, xử lý và phản hồi thông tin</w:t>
            </w:r>
          </w:p>
          <w:p w14:paraId="0FBB9734">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Ebank ghi nhận kết quả phản hồi từ CSI.</w:t>
            </w:r>
          </w:p>
          <w:p w14:paraId="2AA45BB1">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 xml:space="preserve">TH call API timeout/thất bại </w:t>
            </w:r>
            <w:r>
              <w:rPr>
                <w:rFonts w:ascii="Times New Roman" w:hAnsi="Times New Roman"/>
                <w:sz w:val="24"/>
                <w:szCs w:val="24"/>
                <w:lang w:val="en-US"/>
              </w:rPr>
              <w:sym w:font="Wingdings" w:char="F0E0"/>
            </w:r>
            <w:r>
              <w:rPr>
                <w:rFonts w:ascii="Times New Roman" w:hAnsi="Times New Roman"/>
                <w:sz w:val="24"/>
                <w:szCs w:val="24"/>
                <w:lang w:val="en-US"/>
              </w:rPr>
              <w:t xml:space="preserve"> Không thực hiện retry</w:t>
            </w:r>
          </w:p>
          <w:p w14:paraId="7E5E644F">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Chuyển bước 6.5</w:t>
            </w:r>
          </w:p>
          <w:p w14:paraId="063B2C71">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Bước 6.5</w:t>
            </w:r>
            <w:r>
              <w:rPr>
                <w:rFonts w:ascii="Times New Roman" w:hAnsi="Times New Roman"/>
                <w:sz w:val="24"/>
                <w:szCs w:val="24"/>
                <w:lang w:val="en-US"/>
              </w:rPr>
              <w:t xml:space="preserve">: Hệ thống Ebank gọi API tạo lead gửi thông tin sang hệ thống CRM để lưu trữ (tương tự cơ chế lưu file hiện tại), bao gồm: </w:t>
            </w:r>
          </w:p>
          <w:p w14:paraId="27249EFA">
            <w:pPr>
              <w:pStyle w:val="233"/>
              <w:widowControl/>
              <w:spacing w:before="120" w:line="360" w:lineRule="auto"/>
              <w:ind w:firstLine="0"/>
              <w:jc w:val="left"/>
              <w:rPr>
                <w:rFonts w:ascii="Times New Roman" w:hAnsi="Times New Roman"/>
                <w:sz w:val="24"/>
                <w:szCs w:val="24"/>
                <w:lang w:val="en-US"/>
              </w:rPr>
            </w:pPr>
            <w:r>
              <w:rPr>
                <w:rFonts w:ascii="Times New Roman" w:hAnsi="Times New Roman"/>
                <w:sz w:val="24"/>
                <w:szCs w:val="24"/>
                <w:lang w:val="en-US"/>
              </w:rPr>
              <w:t>+ File hợp đồng điện tử đã ký (</w:t>
            </w:r>
            <w:r>
              <w:rPr>
                <w:rFonts w:ascii="Times New Roman" w:hAnsi="Times New Roman"/>
                <w:color w:val="FF0000"/>
                <w:sz w:val="24"/>
                <w:szCs w:val="24"/>
                <w:lang w:val="en-US"/>
              </w:rPr>
              <w:t xml:space="preserve">tại thời điểm đẩy file hợp đồng sang CRM để lưu trữ, Ebank thực hiện fill thông tin hạn mức được phê duyệt từ SLS vào file hợp đồng đã ký).  </w:t>
            </w:r>
          </w:p>
          <w:p w14:paraId="42F3B1F0">
            <w:pPr>
              <w:pStyle w:val="233"/>
              <w:widowControl/>
              <w:spacing w:before="120" w:line="360" w:lineRule="auto"/>
              <w:ind w:firstLine="0"/>
              <w:jc w:val="left"/>
              <w:rPr>
                <w:rFonts w:ascii="Times New Roman" w:hAnsi="Times New Roman"/>
                <w:sz w:val="24"/>
                <w:szCs w:val="24"/>
                <w:lang w:val="en-US"/>
              </w:rPr>
            </w:pPr>
            <w:r>
              <w:rPr>
                <w:rFonts w:ascii="Times New Roman" w:hAnsi="Times New Roman"/>
                <w:sz w:val="24"/>
                <w:szCs w:val="24"/>
                <w:lang w:val="en-US"/>
              </w:rPr>
              <w:t>+ File bản tin tra cứu PCB/CIC: Nếu không có thông tin, không truyền file PCB/CIC sang CRM.</w:t>
            </w:r>
          </w:p>
          <w:p w14:paraId="19FE2B37">
            <w:pPr>
              <w:pStyle w:val="233"/>
              <w:widowControl/>
              <w:spacing w:before="120" w:line="360" w:lineRule="auto"/>
              <w:ind w:firstLine="0"/>
              <w:jc w:val="left"/>
              <w:rPr>
                <w:rFonts w:ascii="Times New Roman" w:hAnsi="Times New Roman"/>
                <w:sz w:val="24"/>
                <w:szCs w:val="24"/>
                <w:lang w:val="en-US"/>
              </w:rPr>
            </w:pPr>
            <w:r>
              <w:rPr>
                <w:rFonts w:ascii="Times New Roman" w:hAnsi="Times New Roman"/>
                <w:sz w:val="24"/>
                <w:szCs w:val="24"/>
                <w:lang w:val="en-US"/>
              </w:rPr>
              <w:t>+ Các thông tin về trạng thái mở thẻ, thời điểm ký hợp đồng.</w:t>
            </w:r>
          </w:p>
          <w:p w14:paraId="46CCAD74">
            <w:pPr>
              <w:widowControl/>
              <w:spacing w:before="0" w:after="160" w:line="259" w:lineRule="auto"/>
              <w:ind w:left="0" w:firstLine="0"/>
              <w:contextualSpacing/>
              <w:jc w:val="left"/>
              <w:rPr>
                <w:rFonts w:ascii="Times New Roman" w:hAnsi="Times New Roman"/>
                <w:strike/>
                <w:sz w:val="24"/>
                <w:szCs w:val="24"/>
              </w:rPr>
            </w:pPr>
            <w:r>
              <w:rPr>
                <w:rFonts w:ascii="Times New Roman" w:hAnsi="Times New Roman"/>
                <w:sz w:val="24"/>
                <w:szCs w:val="24"/>
                <w:lang w:val="en-US"/>
              </w:rPr>
              <w:t>Refer tài liệu tại \\10.1.12.27\Du an\Du An Dang Trien Khai\18.NHCN.02-Hydro Bank\Working\Khac\08. QBA\7. Giai đoạn 7 - 2025\27. Instant Card\Tích hợp CRM, mục 2.3</w:t>
            </w:r>
          </w:p>
        </w:tc>
        <w:tc>
          <w:tcPr>
            <w:tcW w:w="760" w:type="pct"/>
          </w:tcPr>
          <w:p w14:paraId="35271821">
            <w:pPr>
              <w:widowControl/>
              <w:spacing w:before="120" w:line="360" w:lineRule="auto"/>
              <w:ind w:left="0" w:firstLine="0"/>
              <w:jc w:val="left"/>
              <w:rPr>
                <w:rFonts w:ascii="Times New Roman" w:hAnsi="Times New Roman"/>
                <w:sz w:val="24"/>
                <w:szCs w:val="24"/>
                <w:lang w:val="en-US"/>
              </w:rPr>
            </w:pPr>
          </w:p>
          <w:p w14:paraId="37D56D6D">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 xml:space="preserve">TL liên quan: </w:t>
            </w:r>
          </w:p>
          <w:p w14:paraId="11D3B45C">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Tài liệu Authen.doc</w:t>
            </w:r>
          </w:p>
          <w:p w14:paraId="01BAE506">
            <w:pPr>
              <w:pStyle w:val="233"/>
              <w:widowControl/>
              <w:numPr>
                <w:ilvl w:val="0"/>
                <w:numId w:val="84"/>
              </w:numPr>
              <w:spacing w:before="120" w:line="360" w:lineRule="auto"/>
              <w:jc w:val="left"/>
              <w:rPr>
                <w:rFonts w:ascii="Times New Roman" w:hAnsi="Times New Roman"/>
                <w:sz w:val="24"/>
                <w:szCs w:val="24"/>
                <w:lang w:val="en-US"/>
              </w:rPr>
            </w:pPr>
            <w:r>
              <w:rPr>
                <w:rFonts w:ascii="Times New Roman" w:hAnsi="Times New Roman"/>
                <w:sz w:val="24"/>
                <w:szCs w:val="24"/>
                <w:lang w:val="en-US"/>
              </w:rPr>
              <w:t>TL mô tả các trường thông tin bắt buộc gửi sang CRM.</w:t>
            </w:r>
          </w:p>
        </w:tc>
      </w:tr>
      <w:tr w14:paraId="3691A5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72" w:type="dxa"/>
            <w:left w:w="115" w:type="dxa"/>
            <w:bottom w:w="72" w:type="dxa"/>
            <w:right w:w="115" w:type="dxa"/>
          </w:tblCellMar>
        </w:tblPrEx>
        <w:trPr>
          <w:jc w:val="center"/>
        </w:trPr>
        <w:tc>
          <w:tcPr>
            <w:tcW w:w="534" w:type="pct"/>
            <w:vAlign w:val="center"/>
          </w:tcPr>
          <w:p w14:paraId="2453AF73">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Bước 7</w:t>
            </w:r>
          </w:p>
        </w:tc>
        <w:tc>
          <w:tcPr>
            <w:tcW w:w="872" w:type="pct"/>
            <w:vAlign w:val="center"/>
          </w:tcPr>
          <w:p w14:paraId="397EA253">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KH</w:t>
            </w:r>
          </w:p>
        </w:tc>
        <w:tc>
          <w:tcPr>
            <w:tcW w:w="2834" w:type="pct"/>
            <w:vAlign w:val="center"/>
          </w:tcPr>
          <w:p w14:paraId="4A2611EF">
            <w:pPr>
              <w:pStyle w:val="679"/>
            </w:pPr>
            <w:r>
              <w:t>Click button Hoàn thành tại màn hình kết quả mở thẻ Thành công</w:t>
            </w:r>
          </w:p>
        </w:tc>
        <w:tc>
          <w:tcPr>
            <w:tcW w:w="760" w:type="pct"/>
          </w:tcPr>
          <w:p w14:paraId="318AD81D">
            <w:pPr>
              <w:widowControl/>
              <w:spacing w:before="120" w:line="360" w:lineRule="auto"/>
              <w:ind w:left="0" w:firstLine="0"/>
              <w:jc w:val="left"/>
              <w:rPr>
                <w:rFonts w:ascii="Times New Roman" w:hAnsi="Times New Roman"/>
                <w:sz w:val="24"/>
                <w:szCs w:val="24"/>
                <w:lang w:val="en-US"/>
              </w:rPr>
            </w:pPr>
          </w:p>
        </w:tc>
      </w:tr>
      <w:tr w14:paraId="143F61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72" w:type="dxa"/>
            <w:left w:w="115" w:type="dxa"/>
            <w:bottom w:w="72" w:type="dxa"/>
            <w:right w:w="115" w:type="dxa"/>
          </w:tblCellMar>
        </w:tblPrEx>
        <w:trPr>
          <w:jc w:val="center"/>
        </w:trPr>
        <w:tc>
          <w:tcPr>
            <w:tcW w:w="534" w:type="pct"/>
            <w:vAlign w:val="center"/>
          </w:tcPr>
          <w:p w14:paraId="0C8CDEB3">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Bước 8</w:t>
            </w:r>
          </w:p>
        </w:tc>
        <w:tc>
          <w:tcPr>
            <w:tcW w:w="872" w:type="pct"/>
            <w:vAlign w:val="center"/>
          </w:tcPr>
          <w:p w14:paraId="13482324">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Ebank</w:t>
            </w:r>
          </w:p>
        </w:tc>
        <w:tc>
          <w:tcPr>
            <w:tcW w:w="2834" w:type="pct"/>
            <w:vAlign w:val="center"/>
          </w:tcPr>
          <w:p w14:paraId="5178D2B3">
            <w:pPr>
              <w:pStyle w:val="679"/>
            </w:pPr>
            <w:r>
              <w:t>Gửi yêu cầu lấy danh sách quà tặng cho KH sang Loyalty qua API lấy danh sách quà theo sản phẩm Ebank.</w:t>
            </w:r>
          </w:p>
          <w:p w14:paraId="233806D4">
            <w:pPr>
              <w:pStyle w:val="679"/>
            </w:pPr>
            <w:r>
              <w:t>Chi tiết API tham khảo phụ lục 4.10</w:t>
            </w:r>
          </w:p>
        </w:tc>
        <w:tc>
          <w:tcPr>
            <w:tcW w:w="760" w:type="pct"/>
          </w:tcPr>
          <w:p w14:paraId="376AB8C6">
            <w:pPr>
              <w:widowControl/>
              <w:spacing w:before="120" w:line="360" w:lineRule="auto"/>
              <w:ind w:left="0" w:firstLine="0"/>
              <w:jc w:val="left"/>
              <w:rPr>
                <w:rFonts w:ascii="Times New Roman" w:hAnsi="Times New Roman"/>
                <w:sz w:val="24"/>
                <w:szCs w:val="24"/>
                <w:lang w:val="en-US"/>
              </w:rPr>
            </w:pPr>
          </w:p>
        </w:tc>
      </w:tr>
      <w:tr w14:paraId="73C0D0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72" w:type="dxa"/>
            <w:left w:w="115" w:type="dxa"/>
            <w:bottom w:w="72" w:type="dxa"/>
            <w:right w:w="115" w:type="dxa"/>
          </w:tblCellMar>
        </w:tblPrEx>
        <w:trPr>
          <w:jc w:val="center"/>
        </w:trPr>
        <w:tc>
          <w:tcPr>
            <w:tcW w:w="534" w:type="pct"/>
            <w:vAlign w:val="center"/>
          </w:tcPr>
          <w:p w14:paraId="5E9B3920">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Bước 9</w:t>
            </w:r>
          </w:p>
        </w:tc>
        <w:tc>
          <w:tcPr>
            <w:tcW w:w="872" w:type="pct"/>
            <w:vAlign w:val="center"/>
          </w:tcPr>
          <w:p w14:paraId="03EB5D8A">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Loyalty</w:t>
            </w:r>
          </w:p>
        </w:tc>
        <w:tc>
          <w:tcPr>
            <w:tcW w:w="2834" w:type="pct"/>
            <w:vAlign w:val="center"/>
          </w:tcPr>
          <w:p w14:paraId="77703399">
            <w:pPr>
              <w:pStyle w:val="679"/>
            </w:pPr>
            <w:r>
              <w:t>Ghi nhận, xử lý và phản hồi yêu cầu</w:t>
            </w:r>
          </w:p>
        </w:tc>
        <w:tc>
          <w:tcPr>
            <w:tcW w:w="760" w:type="pct"/>
          </w:tcPr>
          <w:p w14:paraId="267864D4">
            <w:pPr>
              <w:widowControl/>
              <w:spacing w:before="120" w:line="360" w:lineRule="auto"/>
              <w:ind w:left="0" w:firstLine="0"/>
              <w:jc w:val="left"/>
              <w:rPr>
                <w:rFonts w:ascii="Times New Roman" w:hAnsi="Times New Roman"/>
                <w:sz w:val="24"/>
                <w:szCs w:val="24"/>
                <w:lang w:val="en-US"/>
              </w:rPr>
            </w:pPr>
          </w:p>
        </w:tc>
      </w:tr>
      <w:tr w14:paraId="1B701B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72" w:type="dxa"/>
            <w:left w:w="115" w:type="dxa"/>
            <w:bottom w:w="72" w:type="dxa"/>
            <w:right w:w="115" w:type="dxa"/>
          </w:tblCellMar>
        </w:tblPrEx>
        <w:trPr>
          <w:jc w:val="center"/>
        </w:trPr>
        <w:tc>
          <w:tcPr>
            <w:tcW w:w="534" w:type="pct"/>
            <w:vAlign w:val="center"/>
          </w:tcPr>
          <w:p w14:paraId="470748B8">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Bước 10</w:t>
            </w:r>
          </w:p>
        </w:tc>
        <w:tc>
          <w:tcPr>
            <w:tcW w:w="872" w:type="pct"/>
            <w:vAlign w:val="center"/>
          </w:tcPr>
          <w:p w14:paraId="7D7DA444">
            <w:pPr>
              <w:widowControl/>
              <w:spacing w:before="120" w:line="360" w:lineRule="auto"/>
              <w:ind w:left="0" w:firstLine="0"/>
              <w:jc w:val="left"/>
              <w:rPr>
                <w:rFonts w:ascii="Times New Roman" w:hAnsi="Times New Roman"/>
                <w:sz w:val="24"/>
                <w:szCs w:val="24"/>
                <w:lang w:val="en-US"/>
              </w:rPr>
            </w:pPr>
            <w:r>
              <w:rPr>
                <w:rFonts w:ascii="Times New Roman" w:hAnsi="Times New Roman"/>
                <w:b/>
                <w:sz w:val="24"/>
                <w:szCs w:val="24"/>
                <w:lang w:val="en-US"/>
              </w:rPr>
              <w:t>Ebank</w:t>
            </w:r>
          </w:p>
        </w:tc>
        <w:tc>
          <w:tcPr>
            <w:tcW w:w="2834" w:type="pct"/>
            <w:vAlign w:val="center"/>
          </w:tcPr>
          <w:p w14:paraId="5813B458">
            <w:pPr>
              <w:widowControl/>
              <w:spacing w:before="120" w:line="360" w:lineRule="auto"/>
              <w:ind w:left="0" w:firstLine="0"/>
              <w:rPr>
                <w:rFonts w:ascii="Times New Roman" w:hAnsi="Times New Roman"/>
                <w:sz w:val="24"/>
                <w:szCs w:val="24"/>
                <w:lang w:val="en-US"/>
              </w:rPr>
            </w:pPr>
            <w:r>
              <w:rPr>
                <w:rFonts w:ascii="Times New Roman" w:hAnsi="Times New Roman"/>
                <w:sz w:val="24"/>
                <w:szCs w:val="24"/>
                <w:lang w:val="en-US"/>
              </w:rPr>
              <w:t>Ghi nhận phản hồi từ Loyalty và kiểm tra. Nếu:</w:t>
            </w:r>
          </w:p>
          <w:p w14:paraId="06FA86B0">
            <w:pPr>
              <w:pStyle w:val="233"/>
              <w:widowControl/>
              <w:numPr>
                <w:ilvl w:val="0"/>
                <w:numId w:val="97"/>
              </w:numPr>
              <w:spacing w:before="120" w:line="360" w:lineRule="auto"/>
              <w:rPr>
                <w:rFonts w:ascii="Times New Roman" w:hAnsi="Times New Roman"/>
                <w:sz w:val="24"/>
                <w:szCs w:val="24"/>
                <w:lang w:val="en-US"/>
              </w:rPr>
            </w:pPr>
            <w:r>
              <w:rPr>
                <w:rFonts w:ascii="Times New Roman" w:hAnsi="Times New Roman"/>
                <w:sz w:val="24"/>
                <w:szCs w:val="24"/>
                <w:lang w:val="en-US"/>
              </w:rPr>
              <w:t xml:space="preserve">KH có ít nhất 1 quà tặng </w:t>
            </w:r>
            <w:r>
              <w:rPr>
                <w:rFonts w:ascii="Times New Roman" w:hAnsi="Times New Roman"/>
                <w:sz w:val="24"/>
                <w:szCs w:val="24"/>
                <w:lang w:val="en-US"/>
              </w:rPr>
              <w:sym w:font="Wingdings" w:char="F0E0"/>
            </w:r>
            <w:r>
              <w:rPr>
                <w:rFonts w:ascii="Times New Roman" w:hAnsi="Times New Roman"/>
                <w:sz w:val="24"/>
                <w:szCs w:val="24"/>
                <w:lang w:val="en-US"/>
              </w:rPr>
              <w:t xml:space="preserve"> Điều hướng luồng SDK tặng quà mở thẻ cho KH (mục 3.2.10)</w:t>
            </w:r>
          </w:p>
          <w:p w14:paraId="540DC4EF">
            <w:pPr>
              <w:pStyle w:val="233"/>
              <w:widowControl/>
              <w:numPr>
                <w:ilvl w:val="0"/>
                <w:numId w:val="97"/>
              </w:numPr>
              <w:spacing w:before="120" w:line="360" w:lineRule="auto"/>
              <w:rPr>
                <w:rFonts w:ascii="Times New Roman" w:hAnsi="Times New Roman"/>
                <w:sz w:val="24"/>
                <w:szCs w:val="24"/>
                <w:lang w:val="en-US"/>
              </w:rPr>
            </w:pPr>
            <w:r>
              <w:rPr>
                <w:rFonts w:ascii="Times New Roman" w:hAnsi="Times New Roman"/>
                <w:sz w:val="24"/>
                <w:szCs w:val="24"/>
              </w:rPr>
              <w:t xml:space="preserve">KH </w:t>
            </w:r>
            <w:commentRangeStart w:id="58"/>
            <w:commentRangeStart w:id="59"/>
            <w:r>
              <w:rPr>
                <w:rFonts w:ascii="Times New Roman" w:hAnsi="Times New Roman"/>
                <w:sz w:val="24"/>
                <w:szCs w:val="24"/>
              </w:rPr>
              <w:t>không có quà tặng hoặc call API failed/timeout</w:t>
            </w:r>
            <w:r>
              <w:rPr>
                <w:rFonts w:ascii="Times New Roman" w:hAnsi="Times New Roman"/>
                <w:sz w:val="24"/>
                <w:szCs w:val="24"/>
              </w:rPr>
              <w:sym w:font="Wingdings" w:char="F0E0"/>
            </w:r>
            <w:r>
              <w:rPr>
                <w:rFonts w:ascii="Times New Roman" w:hAnsi="Times New Roman"/>
                <w:sz w:val="24"/>
                <w:szCs w:val="24"/>
              </w:rPr>
              <w:t xml:space="preserve"> Quay về màn hình </w:t>
            </w:r>
            <w:commentRangeEnd w:id="58"/>
            <w:r>
              <w:rPr>
                <w:rStyle w:val="24"/>
                <w:rFonts w:ascii="Times New Roman" w:hAnsi="Times New Roman"/>
                <w:bCs/>
                <w:strike/>
                <w:sz w:val="24"/>
                <w:szCs w:val="24"/>
              </w:rPr>
              <w:commentReference w:id="58"/>
            </w:r>
            <w:commentRangeEnd w:id="59"/>
            <w:r>
              <w:rPr>
                <w:rStyle w:val="24"/>
                <w:rFonts w:ascii="Times New Roman" w:hAnsi="Times New Roman"/>
                <w:bCs/>
                <w:strike/>
                <w:sz w:val="24"/>
                <w:szCs w:val="24"/>
              </w:rPr>
              <w:commentReference w:id="59"/>
            </w:r>
            <w:r>
              <w:rPr>
                <w:rFonts w:ascii="Times New Roman" w:hAnsi="Times New Roman"/>
                <w:sz w:val="24"/>
                <w:szCs w:val="24"/>
              </w:rPr>
              <w:t>Home app.</w:t>
            </w:r>
          </w:p>
        </w:tc>
        <w:tc>
          <w:tcPr>
            <w:tcW w:w="760" w:type="pct"/>
          </w:tcPr>
          <w:p w14:paraId="2F48EB1A">
            <w:pPr>
              <w:widowControl/>
              <w:spacing w:before="120" w:line="360" w:lineRule="auto"/>
              <w:ind w:left="0" w:firstLine="0"/>
              <w:jc w:val="left"/>
              <w:rPr>
                <w:rFonts w:ascii="Times New Roman" w:hAnsi="Times New Roman"/>
                <w:sz w:val="24"/>
                <w:szCs w:val="24"/>
                <w:lang w:val="en-US"/>
              </w:rPr>
            </w:pPr>
          </w:p>
        </w:tc>
      </w:tr>
    </w:tbl>
    <w:p w14:paraId="36ED8C34">
      <w:pPr>
        <w:widowControl/>
        <w:spacing w:before="0" w:after="0" w:line="240" w:lineRule="auto"/>
        <w:ind w:left="0" w:firstLine="0"/>
        <w:jc w:val="left"/>
        <w:rPr>
          <w:rFonts w:ascii="Times New Roman" w:hAnsi="Times New Roman"/>
          <w:sz w:val="24"/>
          <w:szCs w:val="24"/>
          <w:lang w:val="en-US"/>
        </w:rPr>
      </w:pPr>
      <w:bookmarkStart w:id="55" w:name="_Chú_ý:"/>
      <w:bookmarkEnd w:id="55"/>
    </w:p>
    <w:p w14:paraId="2497164E">
      <w:pPr>
        <w:rPr>
          <w:rFonts w:ascii="Times New Roman" w:hAnsi="Times New Roman"/>
          <w:sz w:val="24"/>
          <w:szCs w:val="24"/>
          <w:lang w:val="en-US"/>
        </w:rPr>
      </w:pPr>
    </w:p>
    <w:p w14:paraId="4D92138E">
      <w:pPr>
        <w:pStyle w:val="5"/>
        <w:numPr>
          <w:ilvl w:val="2"/>
          <w:numId w:val="1"/>
        </w:numPr>
        <w:spacing w:line="360" w:lineRule="auto"/>
        <w:ind w:left="0" w:firstLine="0"/>
        <w:rPr>
          <w:sz w:val="24"/>
          <w:lang w:val="en-US"/>
        </w:rPr>
      </w:pPr>
      <w:r>
        <w:rPr>
          <w:color w:val="FF0000"/>
          <w:sz w:val="24"/>
          <w:lang w:val="en-US"/>
        </w:rPr>
        <w:t>Job truy vấn kết quả phê duyệt từ SLS</w:t>
      </w:r>
    </w:p>
    <w:p w14:paraId="55454845">
      <w:pPr>
        <w:pStyle w:val="233"/>
        <w:widowControl/>
        <w:numPr>
          <w:ilvl w:val="0"/>
          <w:numId w:val="98"/>
        </w:numPr>
        <w:spacing w:before="120" w:line="360" w:lineRule="auto"/>
        <w:ind w:left="900"/>
        <w:jc w:val="left"/>
        <w:rPr>
          <w:rFonts w:ascii="Times New Roman" w:hAnsi="Times New Roman"/>
          <w:color w:val="FF0000"/>
          <w:sz w:val="24"/>
          <w:szCs w:val="24"/>
          <w:lang w:val="en-US"/>
        </w:rPr>
      </w:pPr>
      <w:r>
        <w:rPr>
          <w:rFonts w:ascii="Times New Roman" w:hAnsi="Times New Roman"/>
          <w:b/>
          <w:color w:val="FF0000"/>
          <w:sz w:val="24"/>
          <w:szCs w:val="24"/>
          <w:lang w:val="en-US"/>
        </w:rPr>
        <w:t>Mô tả</w:t>
      </w:r>
      <w:r>
        <w:rPr>
          <w:rFonts w:ascii="Times New Roman" w:hAnsi="Times New Roman"/>
          <w:color w:val="FF0000"/>
          <w:sz w:val="24"/>
          <w:szCs w:val="24"/>
          <w:lang w:val="en-US"/>
        </w:rPr>
        <w:t>: Với các TH khách hàng đã đăng ký mở thẻ thành công nhưng vẫn chưa có kết quả phê duyệt từ SLS, hệ thống eBank xây dựng job truy vấn kết quả phê duyệt từ SLS với các tham số như sau:</w:t>
      </w:r>
    </w:p>
    <w:p w14:paraId="5DF27514">
      <w:pPr>
        <w:pStyle w:val="233"/>
        <w:widowControl/>
        <w:numPr>
          <w:ilvl w:val="0"/>
          <w:numId w:val="99"/>
        </w:numPr>
        <w:spacing w:before="120" w:line="360" w:lineRule="auto"/>
        <w:jc w:val="left"/>
        <w:rPr>
          <w:rFonts w:ascii="Times New Roman" w:hAnsi="Times New Roman"/>
          <w:color w:val="FF0000"/>
          <w:sz w:val="24"/>
          <w:szCs w:val="24"/>
          <w:lang w:val="en-US"/>
        </w:rPr>
      </w:pPr>
      <w:r>
        <w:rPr>
          <w:rFonts w:ascii="Times New Roman" w:hAnsi="Times New Roman"/>
          <w:b/>
          <w:color w:val="FF0000"/>
          <w:sz w:val="24"/>
          <w:szCs w:val="24"/>
          <w:lang w:val="en-US"/>
        </w:rPr>
        <w:t>Thời gian</w:t>
      </w:r>
      <w:r>
        <w:rPr>
          <w:rFonts w:ascii="Times New Roman" w:hAnsi="Times New Roman"/>
          <w:color w:val="FF0000"/>
          <w:sz w:val="24"/>
          <w:szCs w:val="24"/>
          <w:lang w:val="en-US"/>
        </w:rPr>
        <w:t>: cuối mỗi ngày (thời gian quét job được cấu hình trong hệ thống, có thể chỉnh sửa được).</w:t>
      </w:r>
    </w:p>
    <w:p w14:paraId="39825D54">
      <w:pPr>
        <w:pStyle w:val="233"/>
        <w:widowControl/>
        <w:numPr>
          <w:ilvl w:val="0"/>
          <w:numId w:val="99"/>
        </w:numPr>
        <w:spacing w:before="120" w:line="360" w:lineRule="auto"/>
        <w:jc w:val="left"/>
        <w:rPr>
          <w:rFonts w:ascii="Times New Roman" w:hAnsi="Times New Roman"/>
          <w:color w:val="FF0000"/>
          <w:sz w:val="24"/>
          <w:szCs w:val="24"/>
          <w:lang w:val="en-US"/>
        </w:rPr>
      </w:pPr>
      <w:r>
        <w:rPr>
          <w:rFonts w:ascii="Times New Roman" w:hAnsi="Times New Roman"/>
          <w:b/>
          <w:color w:val="FF0000"/>
          <w:sz w:val="24"/>
          <w:szCs w:val="24"/>
          <w:lang w:val="en-US"/>
        </w:rPr>
        <w:t>Tần suất</w:t>
      </w:r>
      <w:r>
        <w:rPr>
          <w:rFonts w:ascii="Times New Roman" w:hAnsi="Times New Roman"/>
          <w:color w:val="FF0000"/>
          <w:sz w:val="24"/>
          <w:szCs w:val="24"/>
          <w:lang w:val="en-US"/>
        </w:rPr>
        <w:t>: Hàng ngày.</w:t>
      </w:r>
    </w:p>
    <w:p w14:paraId="594329EB">
      <w:pPr>
        <w:pStyle w:val="233"/>
        <w:widowControl/>
        <w:numPr>
          <w:ilvl w:val="0"/>
          <w:numId w:val="99"/>
        </w:numPr>
        <w:spacing w:before="120" w:line="360" w:lineRule="auto"/>
        <w:jc w:val="left"/>
        <w:rPr>
          <w:rFonts w:ascii="Times New Roman" w:hAnsi="Times New Roman"/>
          <w:color w:val="FF0000"/>
          <w:sz w:val="24"/>
          <w:szCs w:val="24"/>
          <w:lang w:val="en-US"/>
        </w:rPr>
      </w:pPr>
      <w:r>
        <w:rPr>
          <w:rFonts w:ascii="Times New Roman" w:hAnsi="Times New Roman"/>
          <w:b/>
          <w:color w:val="FF0000"/>
          <w:sz w:val="24"/>
          <w:szCs w:val="24"/>
          <w:lang w:val="en-US"/>
        </w:rPr>
        <w:t>Cụ thể</w:t>
      </w:r>
      <w:r>
        <w:rPr>
          <w:rFonts w:ascii="Times New Roman" w:hAnsi="Times New Roman"/>
          <w:color w:val="FF0000"/>
          <w:sz w:val="24"/>
          <w:szCs w:val="24"/>
          <w:lang w:val="en-US"/>
        </w:rPr>
        <w:t xml:space="preserve">: Job sẽ quét các bản ghi </w:t>
      </w:r>
      <w:commentRangeStart w:id="60"/>
      <w:commentRangeStart w:id="61"/>
      <w:r>
        <w:rPr>
          <w:rFonts w:ascii="Times New Roman" w:hAnsi="Times New Roman"/>
          <w:color w:val="FF0000"/>
          <w:sz w:val="24"/>
          <w:szCs w:val="24"/>
          <w:lang w:val="en-US"/>
        </w:rPr>
        <w:t>đăng ký thành công</w:t>
      </w:r>
      <w:commentRangeEnd w:id="60"/>
      <w:r>
        <w:rPr>
          <w:rStyle w:val="24"/>
        </w:rPr>
        <w:commentReference w:id="60"/>
      </w:r>
      <w:commentRangeEnd w:id="61"/>
      <w:r>
        <w:rPr>
          <w:rStyle w:val="24"/>
        </w:rPr>
        <w:commentReference w:id="61"/>
      </w:r>
      <w:r>
        <w:rPr>
          <w:rFonts w:ascii="Times New Roman" w:hAnsi="Times New Roman"/>
          <w:color w:val="FF0000"/>
          <w:sz w:val="24"/>
          <w:szCs w:val="24"/>
          <w:lang w:val="en-US"/>
        </w:rPr>
        <w:t xml:space="preserve"> mà đến thời điểm chạy job vẫn chưa nhận được kết quả phê duyệt từ SLS và bản ghi có số lần retry &lt; X (X được cấu hình trong hệ thống,có thể thay đổi được, hiện tại X =3).</w:t>
      </w:r>
    </w:p>
    <w:p w14:paraId="2BE67F53">
      <w:pPr>
        <w:pStyle w:val="233"/>
        <w:widowControl/>
        <w:spacing w:before="120" w:line="360" w:lineRule="auto"/>
        <w:ind w:left="1494" w:firstLine="0"/>
        <w:jc w:val="left"/>
        <w:rPr>
          <w:rFonts w:ascii="Times New Roman" w:hAnsi="Times New Roman"/>
          <w:color w:val="FF0000"/>
          <w:sz w:val="24"/>
          <w:szCs w:val="24"/>
          <w:lang w:val="en-US"/>
        </w:rPr>
      </w:pPr>
      <w:r>
        <w:rPr>
          <w:rFonts w:ascii="Times New Roman" w:hAnsi="Times New Roman"/>
          <w:color w:val="FF0000"/>
          <w:sz w:val="24"/>
          <w:szCs w:val="24"/>
          <w:lang w:val="en-US"/>
        </w:rPr>
        <w:t xml:space="preserve">Các bản ghi được lấy từ bảng </w:t>
      </w:r>
      <w:r>
        <w:rPr>
          <w:rFonts w:ascii="Times New Roman" w:hAnsi="Times New Roman"/>
          <w:b/>
          <w:color w:val="FF0000"/>
          <w:sz w:val="24"/>
          <w:szCs w:val="24"/>
          <w:lang w:val="en-US"/>
        </w:rPr>
        <w:t>ca_ic_transactions_detail</w:t>
      </w:r>
      <w:r>
        <w:rPr>
          <w:rFonts w:ascii="Times New Roman" w:hAnsi="Times New Roman"/>
          <w:color w:val="FF0000"/>
          <w:sz w:val="24"/>
          <w:szCs w:val="24"/>
          <w:lang w:val="en-US"/>
        </w:rPr>
        <w:t xml:space="preserve"> với trạng thái API_STATUS = REGISTERED_SLS.</w:t>
      </w:r>
    </w:p>
    <w:p w14:paraId="00AC0460">
      <w:pPr>
        <w:widowControl/>
        <w:spacing w:before="120" w:line="360" w:lineRule="auto"/>
        <w:jc w:val="left"/>
        <w:rPr>
          <w:rFonts w:ascii="Times New Roman" w:hAnsi="Times New Roman"/>
          <w:color w:val="FF0000"/>
          <w:sz w:val="24"/>
          <w:szCs w:val="24"/>
          <w:lang w:val="en-US"/>
        </w:rPr>
      </w:pPr>
      <w:r>
        <w:rPr>
          <w:rFonts w:ascii="Times New Roman" w:hAnsi="Times New Roman"/>
          <w:color w:val="FF0000"/>
          <w:sz w:val="24"/>
          <w:szCs w:val="24"/>
          <w:lang w:val="en-US"/>
        </w:rPr>
        <w:t>Với mỗi bản ghi được quét, hệ thống thực hiện truy vấn trạng thái phê duyệt từ SLS:</w:t>
      </w:r>
    </w:p>
    <w:p w14:paraId="4596E3DC">
      <w:pPr>
        <w:pStyle w:val="233"/>
        <w:widowControl/>
        <w:numPr>
          <w:ilvl w:val="0"/>
          <w:numId w:val="100"/>
        </w:numPr>
        <w:spacing w:before="120" w:line="360" w:lineRule="auto"/>
        <w:jc w:val="left"/>
        <w:rPr>
          <w:rFonts w:ascii="Times New Roman" w:hAnsi="Times New Roman"/>
          <w:color w:val="FF0000"/>
          <w:sz w:val="24"/>
          <w:szCs w:val="24"/>
          <w:lang w:val="en-US"/>
        </w:rPr>
      </w:pPr>
      <w:commentRangeStart w:id="62"/>
      <w:commentRangeStart w:id="63"/>
      <w:r>
        <w:rPr>
          <w:rFonts w:ascii="Times New Roman" w:hAnsi="Times New Roman"/>
          <w:color w:val="FF0000"/>
          <w:sz w:val="24"/>
          <w:szCs w:val="24"/>
          <w:lang w:val="en-US"/>
        </w:rPr>
        <w:t xml:space="preserve">Nếu đã có </w:t>
      </w:r>
      <w:commentRangeEnd w:id="62"/>
      <w:r>
        <w:rPr>
          <w:rStyle w:val="24"/>
        </w:rPr>
        <w:commentReference w:id="62"/>
      </w:r>
      <w:commentRangeEnd w:id="63"/>
      <w:r>
        <w:rPr>
          <w:rStyle w:val="24"/>
        </w:rPr>
        <w:commentReference w:id="63"/>
      </w:r>
      <w:r>
        <w:rPr>
          <w:rFonts w:ascii="Times New Roman" w:hAnsi="Times New Roman"/>
          <w:color w:val="FF0000"/>
          <w:sz w:val="24"/>
          <w:szCs w:val="24"/>
          <w:lang w:val="en-US"/>
        </w:rPr>
        <w:t>kết quả từ SLS và kết quả được phê duyệt: hệ thống kiểm tra thông tin SLS trả về có được phê duyệt hạn mức được cấp cho KH không:</w:t>
      </w:r>
    </w:p>
    <w:p w14:paraId="48B05174">
      <w:pPr>
        <w:pStyle w:val="233"/>
        <w:widowControl/>
        <w:numPr>
          <w:ilvl w:val="0"/>
          <w:numId w:val="101"/>
        </w:numPr>
        <w:spacing w:before="0" w:after="0" w:line="276" w:lineRule="auto"/>
        <w:contextualSpacing/>
        <w:jc w:val="left"/>
        <w:rPr>
          <w:rFonts w:ascii="Times New Roman" w:hAnsi="Times New Roman"/>
          <w:color w:val="FF0000"/>
          <w:sz w:val="24"/>
          <w:szCs w:val="24"/>
          <w:lang w:val="en-US"/>
        </w:rPr>
      </w:pPr>
      <w:r>
        <w:rPr>
          <w:rFonts w:ascii="Times New Roman" w:hAnsi="Times New Roman"/>
          <w:color w:val="FF0000"/>
          <w:sz w:val="24"/>
          <w:szCs w:val="24"/>
          <w:lang w:val="en-US"/>
        </w:rPr>
        <w:t>Trong trường hợp không được cấp hạn mức -&gt; Thông báo cho khách hàng việc đăng ký mở thẻ tín dụng không thành công. Kết thúc quy trình.</w:t>
      </w:r>
    </w:p>
    <w:p w14:paraId="2F31A383">
      <w:pPr>
        <w:pStyle w:val="233"/>
        <w:widowControl/>
        <w:numPr>
          <w:ilvl w:val="0"/>
          <w:numId w:val="101"/>
        </w:numPr>
        <w:spacing w:before="0" w:after="0" w:line="276" w:lineRule="auto"/>
        <w:contextualSpacing/>
        <w:jc w:val="left"/>
        <w:rPr>
          <w:rFonts w:ascii="Times New Roman" w:hAnsi="Times New Roman"/>
          <w:color w:val="FF0000"/>
          <w:sz w:val="24"/>
          <w:szCs w:val="24"/>
          <w:lang w:val="en-US"/>
        </w:rPr>
      </w:pPr>
      <w:r>
        <w:rPr>
          <w:rFonts w:ascii="Times New Roman" w:hAnsi="Times New Roman"/>
          <w:color w:val="FF0000"/>
          <w:sz w:val="24"/>
          <w:szCs w:val="24"/>
          <w:lang w:val="en-US"/>
        </w:rPr>
        <w:t xml:space="preserve">Trong trường hợp KH được phê duyệt mở thẻ và hạn mức thẻ -&gt; Thông báo cho khách hàng việc đăng ký mở thẻ tín dụng thành công </w:t>
      </w:r>
      <w:r>
        <w:rPr>
          <w:rFonts w:ascii="Times New Roman" w:hAnsi="Times New Roman"/>
          <w:color w:val="FF0000"/>
          <w:sz w:val="24"/>
          <w:szCs w:val="24"/>
        </w:rPr>
        <w:t>-&gt; Hệ thống chuyển bước tạo TKCT và mở thẻ, tham khảo mục 3.1.2.</w:t>
      </w:r>
    </w:p>
    <w:p w14:paraId="4BBE92D4">
      <w:pPr>
        <w:pStyle w:val="233"/>
        <w:widowControl/>
        <w:numPr>
          <w:ilvl w:val="0"/>
          <w:numId w:val="101"/>
        </w:numPr>
        <w:spacing w:before="0" w:after="0" w:line="276" w:lineRule="auto"/>
        <w:contextualSpacing/>
        <w:jc w:val="left"/>
        <w:rPr>
          <w:rFonts w:ascii="Times New Roman" w:hAnsi="Times New Roman"/>
          <w:color w:val="FF0000"/>
          <w:sz w:val="24"/>
          <w:szCs w:val="24"/>
          <w:lang w:val="en-US"/>
        </w:rPr>
      </w:pPr>
      <w:r>
        <w:rPr>
          <w:rFonts w:ascii="Times New Roman" w:hAnsi="Times New Roman"/>
          <w:color w:val="FF0000"/>
          <w:sz w:val="24"/>
          <w:szCs w:val="24"/>
          <w:lang w:val="en-US"/>
        </w:rPr>
        <w:t>Trong trường hợp không lấy được thông tin hạn mức từ SLS -&gt; Thông báo cho khách hàng việc đăng ký mở thẻ tín dụng không thành công. Kết thúc quy trình.</w:t>
      </w:r>
    </w:p>
    <w:p w14:paraId="15BACFC4">
      <w:pPr>
        <w:pStyle w:val="233"/>
        <w:widowControl/>
        <w:numPr>
          <w:ilvl w:val="0"/>
          <w:numId w:val="100"/>
        </w:numPr>
        <w:spacing w:before="120" w:line="360" w:lineRule="auto"/>
        <w:jc w:val="left"/>
        <w:rPr>
          <w:rFonts w:ascii="Times New Roman" w:hAnsi="Times New Roman"/>
          <w:color w:val="FF0000"/>
          <w:sz w:val="24"/>
          <w:szCs w:val="24"/>
          <w:lang w:val="en-US"/>
        </w:rPr>
      </w:pPr>
      <w:r>
        <w:rPr>
          <w:rFonts w:ascii="Times New Roman" w:hAnsi="Times New Roman"/>
          <w:color w:val="FF0000"/>
          <w:sz w:val="24"/>
          <w:szCs w:val="24"/>
          <w:lang w:val="en-US"/>
        </w:rPr>
        <w:t xml:space="preserve">Nếu đã có kết quả từ SLS và kết quả bị từ chối: hệ thống kiểm tra loại thẻ KH đang mở: </w:t>
      </w:r>
    </w:p>
    <w:p w14:paraId="7C5F0BE6">
      <w:pPr>
        <w:pStyle w:val="233"/>
        <w:widowControl/>
        <w:numPr>
          <w:ilvl w:val="0"/>
          <w:numId w:val="101"/>
        </w:numPr>
        <w:spacing w:before="0" w:after="0" w:line="276" w:lineRule="auto"/>
        <w:contextualSpacing/>
        <w:jc w:val="left"/>
        <w:rPr>
          <w:rFonts w:ascii="Times New Roman" w:hAnsi="Times New Roman"/>
          <w:color w:val="FF0000"/>
          <w:sz w:val="24"/>
          <w:szCs w:val="24"/>
          <w:lang w:val="en-US"/>
        </w:rPr>
      </w:pPr>
      <w:r>
        <w:rPr>
          <w:rFonts w:ascii="Times New Roman" w:hAnsi="Times New Roman"/>
          <w:color w:val="FF0000"/>
          <w:sz w:val="24"/>
          <w:szCs w:val="24"/>
        </w:rPr>
        <w:t>Nếu loại thẻ khách hàng đang mở là Thẻ TPBANK MASTERCARD FEST,</w:t>
      </w:r>
      <w:r>
        <w:rPr>
          <w:rFonts w:ascii="Times New Roman" w:hAnsi="Times New Roman"/>
          <w:color w:val="FF0000"/>
          <w:sz w:val="24"/>
          <w:szCs w:val="24"/>
          <w:lang w:val="en-US"/>
        </w:rPr>
        <w:t xml:space="preserve"> </w:t>
      </w:r>
      <w:r>
        <w:rPr>
          <w:rFonts w:ascii="Times New Roman" w:hAnsi="Times New Roman"/>
          <w:color w:val="FF0000"/>
          <w:sz w:val="24"/>
          <w:szCs w:val="24"/>
        </w:rPr>
        <w:t>hệ thống kiểm tra thêm lý do từ chối, nếu rơi vào các trường hợp mô tả như ở mục 3.1.2 thì Thông báo cho khách hàng việc đăng ký mở thẻ tín dụng thành công phiên bản trải nghiệm -&gt; Hệ thống chuyển bước tạo TKCT và mở thẻ với hạn mức = 0, tham khảo mục 3.1.2.</w:t>
      </w:r>
    </w:p>
    <w:p w14:paraId="52847B3C">
      <w:pPr>
        <w:pStyle w:val="233"/>
        <w:widowControl/>
        <w:numPr>
          <w:ilvl w:val="0"/>
          <w:numId w:val="101"/>
        </w:numPr>
        <w:spacing w:before="0" w:after="0" w:line="276" w:lineRule="auto"/>
        <w:contextualSpacing/>
        <w:jc w:val="left"/>
        <w:rPr>
          <w:rFonts w:ascii="Times New Roman" w:hAnsi="Times New Roman"/>
          <w:color w:val="FF0000"/>
          <w:sz w:val="24"/>
          <w:szCs w:val="24"/>
          <w:lang w:val="en-US"/>
        </w:rPr>
      </w:pPr>
      <w:r>
        <w:rPr>
          <w:rFonts w:ascii="Times New Roman" w:hAnsi="Times New Roman"/>
          <w:color w:val="FF0000"/>
          <w:sz w:val="24"/>
          <w:szCs w:val="24"/>
          <w:lang w:val="en-US"/>
        </w:rPr>
        <w:t>Nếu kết quả từ chối thuộc các trường hợp còn lại -&gt; Thông báo cho khách hàng việc đăng ký mở thẻ tín dụng không thành công. Kết thúc quy trình.</w:t>
      </w:r>
    </w:p>
    <w:p w14:paraId="7BE4E89B">
      <w:pPr>
        <w:pStyle w:val="233"/>
        <w:widowControl/>
        <w:numPr>
          <w:ilvl w:val="0"/>
          <w:numId w:val="100"/>
        </w:numPr>
        <w:spacing w:before="120" w:line="360" w:lineRule="auto"/>
        <w:jc w:val="left"/>
        <w:rPr>
          <w:rFonts w:ascii="Times New Roman" w:hAnsi="Times New Roman"/>
          <w:color w:val="FF0000"/>
          <w:sz w:val="24"/>
          <w:szCs w:val="24"/>
          <w:lang w:val="en-US"/>
        </w:rPr>
      </w:pPr>
      <w:r>
        <w:rPr>
          <w:rFonts w:ascii="Times New Roman" w:hAnsi="Times New Roman"/>
          <w:color w:val="FF0000"/>
          <w:sz w:val="24"/>
          <w:szCs w:val="24"/>
          <w:lang w:val="en-US"/>
        </w:rPr>
        <w:t>Nếu kết quả là thất bại/timeout hoặc không nhận được kết quả từ SLS =&gt; Kiểm tra số lần retry:</w:t>
      </w:r>
    </w:p>
    <w:p w14:paraId="70B0497A">
      <w:pPr>
        <w:pStyle w:val="233"/>
        <w:widowControl/>
        <w:numPr>
          <w:ilvl w:val="0"/>
          <w:numId w:val="101"/>
        </w:numPr>
        <w:spacing w:before="0" w:after="0" w:line="276" w:lineRule="auto"/>
        <w:contextualSpacing/>
        <w:jc w:val="left"/>
        <w:rPr>
          <w:rFonts w:ascii="Times New Roman" w:hAnsi="Times New Roman"/>
          <w:color w:val="FF0000"/>
          <w:sz w:val="24"/>
          <w:szCs w:val="24"/>
          <w:lang w:val="en-US"/>
        </w:rPr>
      </w:pPr>
      <w:r>
        <w:rPr>
          <w:rFonts w:ascii="Times New Roman" w:hAnsi="Times New Roman"/>
          <w:color w:val="FF0000"/>
          <w:sz w:val="24"/>
          <w:szCs w:val="24"/>
          <w:lang w:val="en-US"/>
        </w:rPr>
        <w:t xml:space="preserve">Nếu số lần retry &lt; X </w:t>
      </w:r>
      <w:r>
        <w:rPr>
          <w:rFonts w:ascii="Times New Roman" w:hAnsi="Times New Roman"/>
          <w:color w:val="FF0000"/>
          <w:sz w:val="24"/>
          <w:szCs w:val="24"/>
          <w:lang w:val="en-US"/>
        </w:rPr>
        <w:sym w:font="Wingdings" w:char="F0E0"/>
      </w:r>
      <w:r>
        <w:rPr>
          <w:rFonts w:ascii="Times New Roman" w:hAnsi="Times New Roman"/>
          <w:color w:val="FF0000"/>
          <w:sz w:val="24"/>
          <w:szCs w:val="24"/>
          <w:lang w:val="en-US"/>
        </w:rPr>
        <w:t xml:space="preserve"> Hệ thống tiếp tục truy vấn vào lần chạy job tiếp theo</w:t>
      </w:r>
    </w:p>
    <w:p w14:paraId="34FED7E3">
      <w:pPr>
        <w:pStyle w:val="233"/>
        <w:widowControl/>
        <w:numPr>
          <w:ilvl w:val="0"/>
          <w:numId w:val="101"/>
        </w:numPr>
        <w:spacing w:before="0" w:after="0" w:line="276" w:lineRule="auto"/>
        <w:contextualSpacing/>
        <w:jc w:val="left"/>
        <w:rPr>
          <w:rFonts w:ascii="Times New Roman" w:hAnsi="Times New Roman"/>
          <w:color w:val="FF0000"/>
          <w:sz w:val="24"/>
          <w:szCs w:val="24"/>
          <w:lang w:val="en-US"/>
        </w:rPr>
      </w:pPr>
      <w:commentRangeStart w:id="64"/>
      <w:commentRangeStart w:id="65"/>
      <w:r>
        <w:rPr>
          <w:rFonts w:ascii="Times New Roman" w:hAnsi="Times New Roman"/>
          <w:color w:val="FF0000"/>
          <w:sz w:val="24"/>
          <w:szCs w:val="24"/>
          <w:lang w:val="en-US"/>
        </w:rPr>
        <w:t>Nếu</w:t>
      </w:r>
      <w:commentRangeEnd w:id="64"/>
      <w:r>
        <w:rPr>
          <w:rStyle w:val="24"/>
        </w:rPr>
        <w:commentReference w:id="64"/>
      </w:r>
      <w:commentRangeEnd w:id="65"/>
      <w:r>
        <w:rPr>
          <w:rStyle w:val="24"/>
        </w:rPr>
        <w:commentReference w:id="65"/>
      </w:r>
      <w:r>
        <w:rPr>
          <w:rFonts w:ascii="Times New Roman" w:hAnsi="Times New Roman"/>
          <w:color w:val="FF0000"/>
          <w:sz w:val="24"/>
          <w:szCs w:val="24"/>
          <w:lang w:val="en-US"/>
        </w:rPr>
        <w:t xml:space="preserve"> đã retry X lần vẫn chưa có kết quả -&gt; Đánh dấu việc call sang SLS thất bại, gửi thông báo cho khách hàng việc đăng ký mở thẻ tín dụng không thành công. Kết thúc quy trình..</w:t>
      </w:r>
    </w:p>
    <w:p w14:paraId="0266F0DB">
      <w:pPr>
        <w:pStyle w:val="233"/>
        <w:widowControl/>
        <w:numPr>
          <w:ilvl w:val="0"/>
          <w:numId w:val="98"/>
        </w:numPr>
        <w:spacing w:before="120" w:line="360" w:lineRule="auto"/>
        <w:ind w:left="900"/>
        <w:jc w:val="left"/>
        <w:rPr>
          <w:rFonts w:ascii="Times New Roman" w:hAnsi="Times New Roman"/>
          <w:color w:val="FF0000"/>
          <w:sz w:val="24"/>
          <w:szCs w:val="24"/>
          <w:lang w:val="en-US"/>
        </w:rPr>
      </w:pPr>
      <w:r>
        <w:rPr>
          <w:rFonts w:ascii="Times New Roman" w:hAnsi="Times New Roman"/>
          <w:color w:val="FF0000"/>
          <w:sz w:val="24"/>
          <w:szCs w:val="24"/>
          <w:lang w:val="en-US"/>
        </w:rPr>
        <w:t xml:space="preserve">Nội dung các thông báo đối với từng trường hợp refer đến tài liệu theo đường dẫn sau: </w:t>
      </w:r>
    </w:p>
    <w:p w14:paraId="5F6EDC93">
      <w:pPr>
        <w:ind w:left="0" w:firstLine="0"/>
        <w:rPr>
          <w:rFonts w:ascii="Times New Roman" w:hAnsi="Times New Roman"/>
          <w:i/>
          <w:color w:val="FF0000"/>
          <w:sz w:val="24"/>
          <w:szCs w:val="24"/>
        </w:rPr>
      </w:pPr>
      <w:r>
        <w:fldChar w:fldCharType="begin"/>
      </w:r>
      <w:r>
        <w:instrText xml:space="preserve"> HYPERLINK "file:///\\\\10.1.12.27\\Du" </w:instrText>
      </w:r>
      <w:r>
        <w:fldChar w:fldCharType="separate"/>
      </w:r>
      <w:r>
        <w:rPr>
          <w:rStyle w:val="39"/>
          <w:rFonts w:ascii="Times New Roman" w:hAnsi="Times New Roman"/>
          <w:i/>
          <w:color w:val="FF0000"/>
          <w:sz w:val="24"/>
          <w:szCs w:val="24"/>
        </w:rPr>
        <w:t>\\10.1.12.27\Du</w:t>
      </w:r>
      <w:r>
        <w:rPr>
          <w:rStyle w:val="39"/>
          <w:rFonts w:ascii="Times New Roman" w:hAnsi="Times New Roman"/>
          <w:i/>
          <w:color w:val="FF0000"/>
          <w:sz w:val="24"/>
          <w:szCs w:val="24"/>
        </w:rPr>
        <w:fldChar w:fldCharType="end"/>
      </w:r>
      <w:r>
        <w:rPr>
          <w:rFonts w:ascii="Times New Roman" w:hAnsi="Times New Roman"/>
          <w:i/>
          <w:color w:val="FF0000"/>
          <w:sz w:val="24"/>
          <w:szCs w:val="24"/>
        </w:rPr>
        <w:t xml:space="preserve"> an\Du An Dang Trien Khai\18.NHCN.02-Hydro Bank\Working\Khac\08. QBA\7. Giai đoạn 7 - 2025\20. Notifications</w:t>
      </w:r>
    </w:p>
    <w:p w14:paraId="27545EB6">
      <w:pPr>
        <w:ind w:left="0" w:firstLine="0"/>
        <w:rPr>
          <w:rFonts w:ascii="Times New Roman" w:hAnsi="Times New Roman"/>
          <w:i/>
          <w:color w:val="FF0000"/>
          <w:sz w:val="24"/>
          <w:szCs w:val="24"/>
          <w:lang w:val="en-US"/>
        </w:rPr>
      </w:pPr>
      <w:r>
        <w:rPr>
          <w:rFonts w:ascii="Times New Roman" w:hAnsi="Times New Roman"/>
          <w:i/>
          <w:color w:val="FF0000"/>
          <w:sz w:val="24"/>
          <w:szCs w:val="24"/>
        </w:rPr>
        <w:t>Mục 3.2.3. Personal Noti</w:t>
      </w:r>
    </w:p>
    <w:p w14:paraId="4406D545">
      <w:pPr>
        <w:pStyle w:val="3"/>
        <w:rPr>
          <w:lang w:val="en-US"/>
        </w:rPr>
      </w:pPr>
    </w:p>
    <w:p w14:paraId="7C2A258F">
      <w:pPr>
        <w:rPr>
          <w:rFonts w:ascii="Times New Roman" w:hAnsi="Times New Roman"/>
          <w:sz w:val="24"/>
          <w:szCs w:val="24"/>
          <w:lang w:val="en-US"/>
        </w:rPr>
      </w:pPr>
    </w:p>
    <w:p w14:paraId="7150F28A">
      <w:pPr>
        <w:rPr>
          <w:rFonts w:ascii="Times New Roman" w:hAnsi="Times New Roman"/>
          <w:sz w:val="24"/>
          <w:szCs w:val="24"/>
          <w:lang w:val="en-US"/>
        </w:rPr>
        <w:sectPr>
          <w:headerReference r:id="rId13" w:type="first"/>
          <w:footerReference r:id="rId14" w:type="first"/>
          <w:pgSz w:w="16839" w:h="11907" w:orient="landscape"/>
          <w:pgMar w:top="1440" w:right="1440" w:bottom="1107" w:left="1440" w:header="720" w:footer="432" w:gutter="0"/>
          <w:cols w:space="720" w:num="1"/>
          <w:titlePg/>
          <w:docGrid w:linePitch="360" w:charSpace="0"/>
        </w:sectPr>
      </w:pPr>
    </w:p>
    <w:p w14:paraId="52286694">
      <w:pPr>
        <w:pStyle w:val="4"/>
        <w:keepNext/>
        <w:widowControl/>
        <w:numPr>
          <w:ilvl w:val="1"/>
          <w:numId w:val="1"/>
        </w:numPr>
        <w:tabs>
          <w:tab w:val="clear" w:pos="1800"/>
        </w:tabs>
        <w:spacing w:before="120" w:after="120" w:line="360" w:lineRule="auto"/>
        <w:ind w:left="540" w:right="463" w:hanging="540"/>
        <w:rPr>
          <w:lang w:val="en-US"/>
        </w:rPr>
      </w:pPr>
      <w:r>
        <w:rPr>
          <w:lang w:val="en-US"/>
        </w:rPr>
        <w:t>Mô tả màn hình</w:t>
      </w:r>
    </w:p>
    <w:p w14:paraId="72F424BD">
      <w:pPr>
        <w:ind w:left="0" w:firstLine="0"/>
        <w:rPr>
          <w:rFonts w:ascii="Times New Roman" w:hAnsi="Times New Roman"/>
          <w:strike/>
          <w:sz w:val="24"/>
          <w:szCs w:val="24"/>
          <w:lang w:val="en-US"/>
        </w:rPr>
      </w:pPr>
      <w:bookmarkStart w:id="56" w:name="_Toc99539993"/>
      <w:r>
        <w:rPr>
          <w:rFonts w:ascii="Times New Roman" w:hAnsi="Times New Roman"/>
          <w:strike/>
          <w:sz w:val="24"/>
          <w:szCs w:val="24"/>
          <w:lang w:val="en-US"/>
        </w:rPr>
        <w:t xml:space="preserve">Figma IOS: </w:t>
      </w:r>
      <w:bookmarkEnd w:id="56"/>
      <w:r>
        <w:rPr>
          <w:rFonts w:ascii="Times New Roman" w:hAnsi="Times New Roman"/>
          <w:strike/>
          <w:sz w:val="24"/>
          <w:szCs w:val="24"/>
          <w:lang w:val="en-US"/>
        </w:rPr>
        <w:fldChar w:fldCharType="begin"/>
      </w:r>
      <w:r>
        <w:rPr>
          <w:rFonts w:ascii="Times New Roman" w:hAnsi="Times New Roman"/>
          <w:strike/>
          <w:sz w:val="24"/>
          <w:szCs w:val="24"/>
          <w:lang w:val="en-US"/>
        </w:rPr>
        <w:instrText xml:space="preserve"> HYPERLINK "https://www.figma.com/file/fbJZKSs8MgvjLEEL1DllLb/%F0%9F%92%B3-Cardy---iOS?node-id=21051%3A97037" </w:instrText>
      </w:r>
      <w:r>
        <w:rPr>
          <w:rFonts w:ascii="Times New Roman" w:hAnsi="Times New Roman"/>
          <w:strike/>
          <w:sz w:val="24"/>
          <w:szCs w:val="24"/>
          <w:lang w:val="en-US"/>
        </w:rPr>
        <w:fldChar w:fldCharType="separate"/>
      </w:r>
      <w:r>
        <w:rPr>
          <w:rStyle w:val="39"/>
          <w:rFonts w:ascii="Times New Roman" w:hAnsi="Times New Roman"/>
          <w:strike/>
          <w:sz w:val="24"/>
          <w:szCs w:val="24"/>
          <w:lang w:val="en-US"/>
        </w:rPr>
        <w:t>https://www.figma.com/file/fbJZKSs8MgvjLEEL1DllLb/%F0%9F%92%B3-Cardy---iOS?node-id=21051%3A97037</w:t>
      </w:r>
      <w:r>
        <w:rPr>
          <w:rFonts w:ascii="Times New Roman" w:hAnsi="Times New Roman"/>
          <w:strike/>
          <w:sz w:val="24"/>
          <w:szCs w:val="24"/>
          <w:lang w:val="en-US"/>
        </w:rPr>
        <w:fldChar w:fldCharType="end"/>
      </w:r>
    </w:p>
    <w:p w14:paraId="1B3252DC">
      <w:pPr>
        <w:ind w:left="0" w:firstLine="0"/>
        <w:jc w:val="left"/>
        <w:rPr>
          <w:rFonts w:ascii="Times New Roman" w:hAnsi="Times New Roman"/>
          <w:sz w:val="24"/>
          <w:szCs w:val="24"/>
          <w:lang w:val="en-US"/>
        </w:rPr>
      </w:pPr>
      <w:r>
        <w:rPr>
          <w:rFonts w:ascii="Times New Roman" w:hAnsi="Times New Roman"/>
          <w:sz w:val="24"/>
          <w:szCs w:val="24"/>
          <w:lang w:val="en-US"/>
        </w:rPr>
        <w:t xml:space="preserve">Figma IOS: </w:t>
      </w:r>
      <w:r>
        <w:fldChar w:fldCharType="begin"/>
      </w:r>
      <w:r>
        <w:instrText xml:space="preserve"> HYPERLINK "https://www.figma.com/file/fbJZKSs8MgvjLEEL1DllLb/%F0%9F%92%B3-Cardy---iOS?node-id=27996%3A155427&amp;t=xpzibUkqIaLHSCKR-" </w:instrText>
      </w:r>
      <w:r>
        <w:fldChar w:fldCharType="separate"/>
      </w:r>
      <w:r>
        <w:rPr>
          <w:rStyle w:val="39"/>
          <w:rFonts w:ascii="Times New Roman" w:hAnsi="Times New Roman"/>
          <w:sz w:val="24"/>
          <w:szCs w:val="24"/>
          <w:lang w:val="en-US"/>
        </w:rPr>
        <w:t>https://www.figma.com/file/fbJZKSs8MgvjLEEL1DllLb/%F0%9F%92%B3-Cardy---iOS?node-id=27996%3A155427&amp;t=xpzibUkqIaLHSCKR-</w:t>
      </w:r>
      <w:r>
        <w:rPr>
          <w:rStyle w:val="39"/>
          <w:rFonts w:ascii="Times New Roman" w:hAnsi="Times New Roman"/>
          <w:sz w:val="24"/>
          <w:szCs w:val="24"/>
          <w:lang w:val="en-US"/>
        </w:rPr>
        <w:fldChar w:fldCharType="end"/>
      </w:r>
      <w:r>
        <w:rPr>
          <w:rFonts w:ascii="Times New Roman" w:hAnsi="Times New Roman"/>
          <w:sz w:val="24"/>
          <w:szCs w:val="24"/>
          <w:lang w:val="en-US"/>
        </w:rPr>
        <w:t>1</w:t>
      </w:r>
    </w:p>
    <w:p w14:paraId="74A1807C">
      <w:pPr>
        <w:ind w:left="0" w:firstLine="0"/>
        <w:jc w:val="left"/>
        <w:rPr>
          <w:rStyle w:val="39"/>
          <w:rFonts w:ascii="Times New Roman" w:hAnsi="Times New Roman"/>
          <w:sz w:val="24"/>
          <w:szCs w:val="24"/>
          <w:lang w:val="en-US"/>
        </w:rPr>
      </w:pPr>
      <w:r>
        <w:rPr>
          <w:rFonts w:ascii="Times New Roman" w:hAnsi="Times New Roman"/>
          <w:sz w:val="24"/>
          <w:szCs w:val="24"/>
          <w:lang w:val="en-US"/>
        </w:rPr>
        <w:t xml:space="preserve">Figma Android: </w:t>
      </w:r>
      <w:r>
        <w:fldChar w:fldCharType="begin"/>
      </w:r>
      <w:r>
        <w:instrText xml:space="preserve"> HYPERLINK "https://www.figma.com/file/iT4VQZ8ZafIcKS15hdxqWP/%F0%9F%92%B3-Cardy---Android?node-id=9435%3A83429&amp;t=2cPkC6SIh2MNOr0n-1" </w:instrText>
      </w:r>
      <w:r>
        <w:fldChar w:fldCharType="separate"/>
      </w:r>
      <w:r>
        <w:rPr>
          <w:rStyle w:val="39"/>
          <w:rFonts w:ascii="Times New Roman" w:hAnsi="Times New Roman"/>
          <w:sz w:val="24"/>
          <w:szCs w:val="24"/>
          <w:lang w:val="en-US"/>
        </w:rPr>
        <w:t>https://www.figma.com/file/iT4VQZ8ZafIcKS15hdxqWP/%F0%9F%92%B3-Cardy---Android?node-id=9435%3A83429&amp;t=2cPkC6SIh2MNOr0n-1</w:t>
      </w:r>
      <w:r>
        <w:rPr>
          <w:rStyle w:val="39"/>
          <w:rFonts w:ascii="Times New Roman" w:hAnsi="Times New Roman"/>
          <w:sz w:val="24"/>
          <w:szCs w:val="24"/>
          <w:lang w:val="en-US"/>
        </w:rPr>
        <w:fldChar w:fldCharType="end"/>
      </w:r>
    </w:p>
    <w:p w14:paraId="72CB0895">
      <w:pPr>
        <w:ind w:left="0" w:firstLine="0"/>
        <w:jc w:val="left"/>
        <w:rPr>
          <w:rStyle w:val="39"/>
          <w:rFonts w:ascii="Times New Roman" w:hAnsi="Times New Roman"/>
          <w:sz w:val="24"/>
          <w:szCs w:val="24"/>
          <w:lang w:val="en-US"/>
        </w:rPr>
      </w:pPr>
      <w:r>
        <w:rPr>
          <w:rStyle w:val="39"/>
          <w:rFonts w:ascii="Times New Roman" w:hAnsi="Times New Roman"/>
          <w:sz w:val="24"/>
          <w:szCs w:val="24"/>
          <w:lang w:val="en-US"/>
        </w:rPr>
        <w:t>Card-1398: Instant Card eBank - Tái triển khai Luồng mở thẻ tín dụng eBank nonwhitelist:</w:t>
      </w:r>
    </w:p>
    <w:p w14:paraId="72153FED">
      <w:pPr>
        <w:ind w:left="0" w:firstLine="0"/>
        <w:jc w:val="left"/>
        <w:rPr>
          <w:rFonts w:ascii="Times New Roman" w:hAnsi="Times New Roman"/>
          <w:sz w:val="24"/>
          <w:szCs w:val="24"/>
          <w:lang w:val="en-US"/>
        </w:rPr>
      </w:pPr>
      <w:r>
        <w:fldChar w:fldCharType="begin"/>
      </w:r>
      <w:r>
        <w:instrText xml:space="preserve"> HYPERLINK "https://www.figma.com/design/fbJZKSs8MgvjLEEL1DllLb/%F0%9F%92%B3-Cardy---iOS?node-id=58103-10390&amp;node-type=frame&amp;t=DxM9vX7CEnJnILao-0" </w:instrText>
      </w:r>
      <w:r>
        <w:fldChar w:fldCharType="separate"/>
      </w:r>
      <w:r>
        <w:rPr>
          <w:rStyle w:val="39"/>
          <w:rFonts w:ascii="Times New Roman" w:hAnsi="Times New Roman"/>
          <w:sz w:val="24"/>
          <w:szCs w:val="24"/>
          <w:lang w:val="en-US"/>
        </w:rPr>
        <w:t>https://www.figma.com/design/fbJZKSs8MgvjLEEL1DllLb/%F0%9F%92%B3-Cardy---iOS?node-id=58103-10390&amp;node-type=frame&amp;t=DxM9vX7CEnJnILao-0</w:t>
      </w:r>
      <w:r>
        <w:rPr>
          <w:rStyle w:val="39"/>
          <w:rFonts w:ascii="Times New Roman" w:hAnsi="Times New Roman"/>
          <w:sz w:val="24"/>
          <w:szCs w:val="24"/>
          <w:lang w:val="en-US"/>
        </w:rPr>
        <w:fldChar w:fldCharType="end"/>
      </w:r>
    </w:p>
    <w:p w14:paraId="3442546B">
      <w:pPr>
        <w:ind w:left="0" w:firstLine="0"/>
        <w:jc w:val="left"/>
        <w:rPr>
          <w:rFonts w:ascii="Times New Roman" w:hAnsi="Times New Roman"/>
          <w:b/>
          <w:sz w:val="24"/>
          <w:szCs w:val="24"/>
          <w:lang w:val="en-US"/>
        </w:rPr>
      </w:pPr>
      <w:r>
        <w:rPr>
          <w:rFonts w:ascii="Times New Roman" w:hAnsi="Times New Roman"/>
          <w:b/>
          <w:sz w:val="24"/>
          <w:szCs w:val="24"/>
          <w:lang w:val="en-US"/>
        </w:rPr>
        <w:t>Mockup bổ sung thẻ</w:t>
      </w:r>
      <w:r>
        <w:rPr>
          <w:rFonts w:ascii="Times New Roman" w:hAnsi="Times New Roman"/>
          <w:b/>
          <w:sz w:val="24"/>
          <w:szCs w:val="24"/>
        </w:rPr>
        <w:t xml:space="preserve"> NEW MASTER CARD:</w:t>
      </w:r>
    </w:p>
    <w:p w14:paraId="6FAD674F">
      <w:pPr>
        <w:ind w:left="0" w:firstLine="0"/>
        <w:jc w:val="left"/>
        <w:rPr>
          <w:rFonts w:ascii="Times New Roman" w:hAnsi="Times New Roman"/>
          <w:sz w:val="24"/>
          <w:szCs w:val="24"/>
          <w:lang w:val="en-US"/>
        </w:rPr>
      </w:pPr>
      <w:r>
        <w:fldChar w:fldCharType="begin"/>
      </w:r>
      <w:r>
        <w:instrText xml:space="preserve"> HYPERLINK "https://www.figma.com/design/C0B8hdEk3JUQo5gdqzK7Oo/6.-Th%E1%BA%BB---Card-Management?node-id=4705-27641&amp;p=f&amp;t=Kai7bfYImOz9POkw-0" </w:instrText>
      </w:r>
      <w:r>
        <w:fldChar w:fldCharType="separate"/>
      </w:r>
      <w:r>
        <w:rPr>
          <w:rStyle w:val="39"/>
          <w:rFonts w:ascii="Times New Roman" w:hAnsi="Times New Roman"/>
          <w:sz w:val="24"/>
          <w:szCs w:val="24"/>
          <w:lang w:val="en-US"/>
        </w:rPr>
        <w:t>https://www.figma.com/design/C0B8hdEk3JUQo5gdqzK7Oo/6.-Th%E1%BA%BB---Card-Management?node-id=4705-27641&amp;p=f&amp;t=Kai7bfYImOz9POkw-0</w:t>
      </w:r>
      <w:r>
        <w:rPr>
          <w:rStyle w:val="39"/>
          <w:rFonts w:ascii="Times New Roman" w:hAnsi="Times New Roman"/>
          <w:sz w:val="24"/>
          <w:szCs w:val="24"/>
          <w:lang w:val="en-US"/>
        </w:rPr>
        <w:fldChar w:fldCharType="end"/>
      </w:r>
    </w:p>
    <w:p w14:paraId="6A6124C1">
      <w:pPr>
        <w:pStyle w:val="3"/>
        <w:ind w:left="0" w:firstLine="0"/>
        <w:jc w:val="left"/>
        <w:rPr>
          <w:rFonts w:ascii="Times New Roman" w:hAnsi="Times New Roman"/>
          <w:b/>
          <w:sz w:val="24"/>
          <w:szCs w:val="24"/>
          <w:lang w:val="en-US"/>
        </w:rPr>
      </w:pPr>
      <w:r>
        <w:rPr>
          <w:rFonts w:ascii="Times New Roman" w:hAnsi="Times New Roman"/>
          <w:b/>
          <w:sz w:val="24"/>
          <w:szCs w:val="24"/>
          <w:lang w:val="en-US"/>
        </w:rPr>
        <w:t>Mockup bổ sung màn hình tặng quà cho KH mở thẻ:</w:t>
      </w:r>
    </w:p>
    <w:p w14:paraId="2BCBDF0D">
      <w:pPr>
        <w:pStyle w:val="3"/>
        <w:ind w:left="0" w:firstLine="0"/>
        <w:jc w:val="left"/>
        <w:rPr>
          <w:rFonts w:ascii="Times New Roman" w:hAnsi="Times New Roman"/>
          <w:sz w:val="24"/>
          <w:szCs w:val="24"/>
          <w:lang w:val="en-US"/>
        </w:rPr>
      </w:pPr>
      <w:r>
        <w:fldChar w:fldCharType="begin"/>
      </w:r>
      <w:r>
        <w:instrText xml:space="preserve"> HYPERLINK "https://www.figma.com/design/C0B8hdEk3JUQo5gdqzK7Oo/6.-Th%E1%BA%BB---Card-Management?node-id=16170-85566&amp;p=f&amp;t=O9DI4tHWn952xbXj-0" </w:instrText>
      </w:r>
      <w:r>
        <w:fldChar w:fldCharType="separate"/>
      </w:r>
      <w:r>
        <w:rPr>
          <w:rStyle w:val="39"/>
          <w:rFonts w:ascii="Times New Roman" w:hAnsi="Times New Roman"/>
          <w:sz w:val="24"/>
          <w:szCs w:val="24"/>
          <w:lang w:val="en-US"/>
        </w:rPr>
        <w:t>https://www.figma.com/design/C0B8hdEk3JUQo5gdqzK7Oo/6.-Th%E1%BA%BB---Card-Management?node-id=16170-85566&amp;p=f&amp;t=O9DI4tHWn952xbXj-0</w:t>
      </w:r>
      <w:r>
        <w:rPr>
          <w:rStyle w:val="39"/>
          <w:rFonts w:ascii="Times New Roman" w:hAnsi="Times New Roman"/>
          <w:sz w:val="24"/>
          <w:szCs w:val="24"/>
          <w:lang w:val="en-US"/>
        </w:rPr>
        <w:fldChar w:fldCharType="end"/>
      </w:r>
    </w:p>
    <w:p w14:paraId="4738AE85">
      <w:pPr>
        <w:pStyle w:val="3"/>
        <w:ind w:left="0" w:firstLine="0"/>
        <w:jc w:val="left"/>
        <w:rPr>
          <w:rFonts w:ascii="Times New Roman" w:hAnsi="Times New Roman"/>
          <w:b/>
          <w:color w:val="FF0000"/>
          <w:sz w:val="24"/>
          <w:szCs w:val="24"/>
          <w:lang w:val="en-US"/>
        </w:rPr>
      </w:pPr>
      <w:r>
        <w:rPr>
          <w:rFonts w:ascii="Times New Roman" w:hAnsi="Times New Roman"/>
          <w:b/>
          <w:color w:val="FF0000"/>
          <w:sz w:val="24"/>
          <w:szCs w:val="24"/>
          <w:lang w:val="en-US"/>
        </w:rPr>
        <w:t>Mockup thay đổi giao diện luồng mở thẻ task CARD-1645:</w:t>
      </w:r>
    </w:p>
    <w:p w14:paraId="648BF204">
      <w:pPr>
        <w:pStyle w:val="3"/>
        <w:ind w:left="0" w:firstLine="0"/>
        <w:jc w:val="left"/>
        <w:rPr>
          <w:rFonts w:ascii="Times New Roman" w:hAnsi="Times New Roman"/>
          <w:b/>
          <w:color w:val="FF0000"/>
          <w:sz w:val="24"/>
          <w:szCs w:val="24"/>
          <w:lang w:val="en-US"/>
        </w:rPr>
      </w:pPr>
      <w:r>
        <w:fldChar w:fldCharType="begin"/>
      </w:r>
      <w:r>
        <w:instrText xml:space="preserve"> HYPERLINK "https://www.figma.com/design/C0B8hdEk3JUQo5gdqzK7Oo/6.-Th%E1%BA%BB---Card-Management?node-id=20138-49285" \t "_blank" \o "Follow link" </w:instrText>
      </w:r>
      <w:r>
        <w:fldChar w:fldCharType="separate"/>
      </w:r>
      <w:r>
        <w:rPr>
          <w:rStyle w:val="39"/>
          <w:rFonts w:ascii="Times New Roman" w:hAnsi="Times New Roman"/>
          <w:color w:val="FF0000"/>
          <w:sz w:val="24"/>
          <w:szCs w:val="24"/>
          <w:shd w:val="clear" w:color="auto" w:fill="FFFFFF"/>
        </w:rPr>
        <w:t>https://www.figma.com/design/C0B8hdEk3JUQo5gdqzK7Oo/6.-Th%E1%BA%BB---Card-Management?node-id=20138-49285</w:t>
      </w:r>
      <w:r>
        <w:rPr>
          <w:rStyle w:val="39"/>
          <w:rFonts w:ascii="Times New Roman" w:hAnsi="Times New Roman"/>
          <w:color w:val="FF0000"/>
          <w:sz w:val="24"/>
          <w:szCs w:val="24"/>
          <w:shd w:val="clear" w:color="auto" w:fill="FFFFFF"/>
        </w:rPr>
        <w:fldChar w:fldCharType="end"/>
      </w:r>
    </w:p>
    <w:p w14:paraId="67D06B27">
      <w:pPr>
        <w:ind w:left="0" w:firstLine="0"/>
        <w:jc w:val="left"/>
        <w:rPr>
          <w:rFonts w:ascii="Times New Roman" w:hAnsi="Times New Roman"/>
          <w:b/>
          <w:color w:val="7030A0"/>
          <w:sz w:val="24"/>
          <w:szCs w:val="24"/>
          <w:lang w:val="en-US"/>
        </w:rPr>
      </w:pPr>
      <w:r>
        <w:rPr>
          <w:rFonts w:ascii="Times New Roman" w:hAnsi="Times New Roman"/>
          <w:b/>
          <w:color w:val="7030A0"/>
          <w:sz w:val="24"/>
          <w:szCs w:val="24"/>
          <w:lang w:val="en-US"/>
        </w:rPr>
        <w:t>CARD-1626:</w:t>
      </w:r>
    </w:p>
    <w:p w14:paraId="7EE13098">
      <w:pPr>
        <w:ind w:left="0" w:firstLine="0"/>
        <w:jc w:val="left"/>
        <w:rPr>
          <w:rFonts w:ascii="Times New Roman" w:hAnsi="Times New Roman"/>
          <w:color w:val="7030A0"/>
          <w:sz w:val="24"/>
          <w:szCs w:val="24"/>
          <w:lang w:val="en-US"/>
        </w:rPr>
      </w:pPr>
      <w:r>
        <w:rPr>
          <w:rFonts w:ascii="Times New Roman" w:hAnsi="Times New Roman"/>
          <w:color w:val="7030A0"/>
          <w:sz w:val="24"/>
          <w:szCs w:val="24"/>
          <w:lang w:val="en-US"/>
        </w:rPr>
        <w:t>https://www.figma.com/design/C0B8hdEk3JUQo5gdqzK7Oo/6.-Th%E1%BA%BB---Card-Management?node-id=20534-19055</w:t>
      </w:r>
    </w:p>
    <w:p w14:paraId="41AB9FFE">
      <w:pPr>
        <w:ind w:left="0" w:firstLine="0"/>
        <w:rPr>
          <w:rFonts w:ascii="Times New Roman" w:hAnsi="Times New Roman"/>
          <w:b/>
          <w:sz w:val="24"/>
          <w:szCs w:val="24"/>
          <w:lang w:val="en-US"/>
        </w:rPr>
      </w:pPr>
      <w:r>
        <w:rPr>
          <w:rFonts w:ascii="Times New Roman" w:hAnsi="Times New Roman"/>
          <w:sz w:val="24"/>
          <w:szCs w:val="24"/>
          <w:lang w:val="en-US"/>
        </w:rPr>
        <w:br w:type="page"/>
      </w:r>
      <w:bookmarkStart w:id="57" w:name="_Toc99540323"/>
      <w:bookmarkEnd w:id="57"/>
      <w:bookmarkStart w:id="58" w:name="_Toc99540407"/>
      <w:bookmarkEnd w:id="58"/>
      <w:bookmarkStart w:id="59" w:name="_Toc99540146"/>
      <w:bookmarkEnd w:id="59"/>
      <w:bookmarkStart w:id="60" w:name="_Toc99539864"/>
      <w:bookmarkEnd w:id="60"/>
      <w:bookmarkStart w:id="61" w:name="_Toc99539954"/>
      <w:bookmarkEnd w:id="61"/>
      <w:bookmarkStart w:id="62" w:name="_Toc99540044"/>
      <w:bookmarkEnd w:id="62"/>
      <w:bookmarkStart w:id="63" w:name="_Toc99540235"/>
      <w:bookmarkEnd w:id="63"/>
      <w:bookmarkStart w:id="64" w:name="_Toc99540561"/>
      <w:bookmarkEnd w:id="64"/>
      <w:bookmarkStart w:id="65" w:name="_Toc99540523"/>
      <w:bookmarkEnd w:id="65"/>
      <w:bookmarkStart w:id="66" w:name="_Toc110321564"/>
      <w:bookmarkEnd w:id="66"/>
      <w:bookmarkStart w:id="67" w:name="_Toc99540485"/>
      <w:bookmarkEnd w:id="67"/>
      <w:bookmarkStart w:id="68" w:name="_Toc99540446"/>
      <w:bookmarkEnd w:id="68"/>
      <w:bookmarkStart w:id="69" w:name="_Toc99540045"/>
      <w:bookmarkStart w:id="70" w:name="_Toc115447379"/>
      <w:bookmarkStart w:id="71" w:name="_Toc95403147"/>
      <w:bookmarkStart w:id="72" w:name="_Toc52885688"/>
      <w:r>
        <w:rPr>
          <w:rFonts w:ascii="Times New Roman" w:hAnsi="Times New Roman"/>
          <w:b/>
          <w:sz w:val="24"/>
          <w:szCs w:val="24"/>
          <w:lang w:val="en-US"/>
        </w:rPr>
        <w:t>Danh sách màn hình và mô tả</w:t>
      </w:r>
      <w:bookmarkEnd w:id="69"/>
      <w:bookmarkEnd w:id="70"/>
      <w:bookmarkEnd w:id="71"/>
    </w:p>
    <w:p w14:paraId="7025B188">
      <w:pPr>
        <w:pStyle w:val="5"/>
        <w:numPr>
          <w:ilvl w:val="2"/>
          <w:numId w:val="1"/>
        </w:numPr>
        <w:ind w:left="720"/>
        <w:rPr>
          <w:sz w:val="24"/>
          <w:lang w:val="en-US"/>
        </w:rPr>
      </w:pPr>
      <w:bookmarkStart w:id="73" w:name="_Toc99540046"/>
      <w:bookmarkStart w:id="74" w:name="_Toc115447380"/>
      <w:r>
        <w:rPr>
          <w:sz w:val="24"/>
          <w:lang w:val="en-US"/>
        </w:rPr>
        <w:t>Truy cập tính năng</w:t>
      </w:r>
      <w:bookmarkEnd w:id="73"/>
      <w:bookmarkEnd w:id="74"/>
    </w:p>
    <w:bookmarkEnd w:id="33"/>
    <w:bookmarkEnd w:id="45"/>
    <w:bookmarkEnd w:id="46"/>
    <w:bookmarkEnd w:id="72"/>
    <w:p w14:paraId="71189B93">
      <w:pPr>
        <w:pStyle w:val="679"/>
        <w:numPr>
          <w:ilvl w:val="0"/>
          <w:numId w:val="102"/>
        </w:numPr>
      </w:pPr>
      <w:r>
        <w:t xml:space="preserve">KH có thể truy cập tính năng từ </w:t>
      </w:r>
      <w:r>
        <w:rPr>
          <w:strike/>
        </w:rPr>
        <w:t>banner ở màn hình Trang chủ (Home)</w:t>
      </w:r>
      <w:r>
        <w:t xml:space="preserve"> hoặc pop up ở màn hình Quản lý thẻ hoặc item “Thẻ tín dụng mới” ở màn hình Quản lý thẻ</w:t>
      </w:r>
    </w:p>
    <w:p w14:paraId="58154944">
      <w:pPr>
        <w:pStyle w:val="679"/>
        <w:numPr>
          <w:ilvl w:val="0"/>
          <w:numId w:val="102"/>
        </w:numPr>
      </w:pPr>
      <w:r>
        <w:t>Nếu KH thuộc diện được phê duyệt trước (KH thuộc whitelist), hệ thống điều hướng KH vào luồng phê duyệt trước (Whitelist Instant Card)</w:t>
      </w:r>
    </w:p>
    <w:p w14:paraId="43A8A113">
      <w:pPr>
        <w:pStyle w:val="679"/>
        <w:numPr>
          <w:ilvl w:val="0"/>
          <w:numId w:val="102"/>
        </w:numPr>
      </w:pPr>
      <w:r>
        <w:t xml:space="preserve">Hiển thị </w:t>
      </w:r>
      <w:r>
        <w:rPr>
          <w:strike/>
        </w:rPr>
        <w:t>banner/</w:t>
      </w:r>
      <w:r>
        <w:t xml:space="preserve"> pop up khi: </w:t>
      </w:r>
    </w:p>
    <w:p w14:paraId="37383AE8">
      <w:pPr>
        <w:pStyle w:val="679"/>
      </w:pPr>
      <w:r>
        <w:t>Các KH chưa sở hữu thẻ tín dụng TPBank hoặc đang ở trạng thái đóng:</w:t>
      </w:r>
    </w:p>
    <w:p w14:paraId="0338AA6E">
      <w:pPr>
        <w:pStyle w:val="679"/>
        <w:numPr>
          <w:ilvl w:val="1"/>
          <w:numId w:val="102"/>
        </w:numPr>
      </w:pPr>
      <w:r>
        <w:t>CTS0020(Temporary blocked by client)</w:t>
      </w:r>
    </w:p>
    <w:p w14:paraId="2FEEF0C3">
      <w:pPr>
        <w:pStyle w:val="679"/>
        <w:numPr>
          <w:ilvl w:val="1"/>
          <w:numId w:val="102"/>
        </w:numPr>
      </w:pPr>
      <w:r>
        <w:t>CTS0021 (Permanent blocked by client)</w:t>
      </w:r>
    </w:p>
    <w:p w14:paraId="7C974886">
      <w:pPr>
        <w:pStyle w:val="679"/>
        <w:numPr>
          <w:ilvl w:val="1"/>
          <w:numId w:val="102"/>
        </w:numPr>
      </w:pPr>
      <w:r>
        <w:t>CTS0022 (Expiry of the card)</w:t>
      </w:r>
    </w:p>
    <w:p w14:paraId="52C62BCC">
      <w:pPr>
        <w:pStyle w:val="679"/>
        <w:numPr>
          <w:ilvl w:val="1"/>
          <w:numId w:val="102"/>
        </w:numPr>
      </w:pPr>
      <w:r>
        <w:t>CTS0025 (Permanent blocked by bank)</w:t>
      </w:r>
    </w:p>
    <w:p w14:paraId="178B1956">
      <w:pPr>
        <w:pStyle w:val="679"/>
        <w:numPr>
          <w:ilvl w:val="1"/>
          <w:numId w:val="102"/>
        </w:numPr>
      </w:pPr>
      <w:r>
        <w:t>CTS0031 (replaced)</w:t>
      </w:r>
    </w:p>
    <w:p w14:paraId="4E57C51E">
      <w:pPr>
        <w:pStyle w:val="679"/>
      </w:pPr>
      <w:r>
        <w:t>Đã đăng ký tài khoản eBank, bao gồm các CIF KYC Level 3, 1, 2,  -101; -102</w:t>
      </w:r>
    </w:p>
    <w:p w14:paraId="1831F7AD">
      <w:pPr>
        <w:pStyle w:val="679"/>
      </w:pPr>
      <w:r>
        <w:t>Không áp dụng cho các KH thuộc diện Potential Fraud và Fraud, chỉ áp dụng cho KH có trạng thái hậu kiểm là Verify hoặc null (đăng ký tại quầy/livebank)</w:t>
      </w:r>
    </w:p>
    <w:p w14:paraId="4FF77147">
      <w:pPr>
        <w:pStyle w:val="679"/>
        <w:rPr>
          <w:strike/>
        </w:rPr>
      </w:pPr>
      <w:r>
        <w:t xml:space="preserve">Chi áp dụng cho KH có thông tin </w:t>
      </w:r>
      <w:r>
        <w:rPr>
          <w:strike/>
        </w:rPr>
        <w:t>CMND/</w:t>
      </w:r>
      <w:r>
        <w:t xml:space="preserve">CCCD, không áp dụng cho KH </w:t>
      </w:r>
      <w:r>
        <w:rPr>
          <w:strike/>
        </w:rPr>
        <w:t xml:space="preserve">chỉ </w:t>
      </w:r>
      <w:r>
        <w:t xml:space="preserve">có thông tin hộ chiếu và CMND. </w:t>
      </w:r>
      <w:r>
        <w:rPr>
          <w:b/>
          <w:strike/>
        </w:rPr>
        <w:t>Lưu ý</w:t>
      </w:r>
      <w:r>
        <w:rPr>
          <w:strike/>
        </w:rPr>
        <w:t>: Check hiệu lực còn lại của Giấy tờ tùy thân &gt;= 30 ngày</w:t>
      </w:r>
    </w:p>
    <w:p w14:paraId="62C18AEE">
      <w:pPr>
        <w:pStyle w:val="679"/>
        <w:numPr>
          <w:ilvl w:val="1"/>
          <w:numId w:val="102"/>
        </w:numPr>
      </w:pPr>
      <w:r>
        <w:t>KH không bị từ chối phê duyệt trong vòng 30 ngày kể từ ngày hiện tại.</w:t>
      </w:r>
    </w:p>
    <w:p w14:paraId="35FBBA02">
      <w:pPr>
        <w:pStyle w:val="679"/>
        <w:numPr>
          <w:ilvl w:val="0"/>
          <w:numId w:val="102"/>
        </w:numPr>
      </w:pPr>
      <w:r>
        <w:t>KH có thể bắt đầu luồng mở thẻ bằng các cách dưới đây:</w:t>
      </w:r>
    </w:p>
    <w:p w14:paraId="151BA7A2">
      <w:pPr>
        <w:pStyle w:val="233"/>
        <w:widowControl/>
        <w:numPr>
          <w:ilvl w:val="0"/>
          <w:numId w:val="84"/>
        </w:numPr>
        <w:spacing w:before="0" w:after="0" w:line="276" w:lineRule="auto"/>
        <w:contextualSpacing/>
        <w:jc w:val="left"/>
        <w:rPr>
          <w:rFonts w:ascii="Times New Roman" w:hAnsi="Times New Roman"/>
          <w:strike/>
          <w:sz w:val="24"/>
          <w:szCs w:val="24"/>
        </w:rPr>
      </w:pPr>
      <w:r>
        <w:rPr>
          <w:rFonts w:ascii="Times New Roman" w:hAnsi="Times New Roman"/>
          <w:b/>
          <w:strike/>
          <w:sz w:val="24"/>
          <w:szCs w:val="24"/>
        </w:rPr>
        <w:t>Cách 1</w:t>
      </w:r>
      <w:r>
        <w:rPr>
          <w:rFonts w:ascii="Times New Roman" w:hAnsi="Times New Roman"/>
          <w:strike/>
          <w:sz w:val="24"/>
          <w:szCs w:val="24"/>
        </w:rPr>
        <w:t>: Tại màn hình Quản lý thẻ =&gt; hệ thống kiểm tra CIF của KH thỏa mãn điều kiện hiển thị banner/pop up =&gt; hệ thống hiển thị pop up Mở thẻ tín dụng:</w:t>
      </w:r>
    </w:p>
    <w:p w14:paraId="60FAC193">
      <w:pPr>
        <w:pStyle w:val="233"/>
        <w:widowControl/>
        <w:numPr>
          <w:ilvl w:val="1"/>
          <w:numId w:val="84"/>
        </w:numPr>
        <w:spacing w:before="0" w:after="0" w:line="276" w:lineRule="auto"/>
        <w:contextualSpacing/>
        <w:jc w:val="left"/>
        <w:rPr>
          <w:rFonts w:ascii="Times New Roman" w:hAnsi="Times New Roman"/>
          <w:strike/>
          <w:sz w:val="24"/>
          <w:szCs w:val="24"/>
        </w:rPr>
      </w:pPr>
      <w:r>
        <w:rPr>
          <w:rFonts w:ascii="Times New Roman" w:hAnsi="Times New Roman"/>
          <w:strike/>
          <w:sz w:val="24"/>
          <w:szCs w:val="24"/>
        </w:rPr>
        <w:t xml:space="preserve">Rule: Hiển thị trong lần đầu tiên KH ấn vào mục quản lý thẻ, trong 7 ngày cho tới khi hết hạn, trừ khi KH cài lại app và đăng nhập thì sẽ refresh lại số lần hiển thị về 0 và tính lại chu kỳ hiển thị </w:t>
      </w:r>
    </w:p>
    <w:p w14:paraId="0EE1086F">
      <w:pPr>
        <w:pStyle w:val="233"/>
        <w:widowControl/>
        <w:numPr>
          <w:ilvl w:val="2"/>
          <w:numId w:val="84"/>
        </w:numPr>
        <w:spacing w:before="0" w:after="0" w:line="276" w:lineRule="auto"/>
        <w:contextualSpacing/>
        <w:jc w:val="left"/>
        <w:rPr>
          <w:rFonts w:ascii="Times New Roman" w:hAnsi="Times New Roman"/>
          <w:strike/>
          <w:sz w:val="24"/>
          <w:szCs w:val="24"/>
        </w:rPr>
      </w:pPr>
      <w:r>
        <w:rPr>
          <w:rFonts w:ascii="Times New Roman" w:hAnsi="Times New Roman"/>
          <w:strike/>
          <w:sz w:val="24"/>
          <w:szCs w:val="24"/>
        </w:rPr>
        <w:t xml:space="preserve">Ví dụ: Pop up hiển thị trong lần đăng nhập đầu tiên ngày 7/7 =&gt; 7 ngày sau: 14/7 </w:t>
      </w:r>
    </w:p>
    <w:p w14:paraId="6A0D509B">
      <w:pPr>
        <w:pStyle w:val="233"/>
        <w:widowControl/>
        <w:numPr>
          <w:ilvl w:val="1"/>
          <w:numId w:val="84"/>
        </w:numPr>
        <w:spacing w:before="0" w:after="0" w:line="276" w:lineRule="auto"/>
        <w:contextualSpacing/>
        <w:jc w:val="left"/>
        <w:rPr>
          <w:rFonts w:ascii="Times New Roman" w:hAnsi="Times New Roman"/>
          <w:strike/>
          <w:sz w:val="24"/>
          <w:szCs w:val="24"/>
        </w:rPr>
      </w:pPr>
      <w:r>
        <w:rPr>
          <w:rFonts w:ascii="Times New Roman" w:hAnsi="Times New Roman"/>
          <w:strike/>
          <w:sz w:val="24"/>
          <w:szCs w:val="24"/>
        </w:rPr>
        <w:t>KH ấn vào nút [Mở thẻ ngay], hệ thống kiểm tra và dẫn KH truy cập tính năng Đăng ký mở thẻ tín dụng.</w:t>
      </w:r>
    </w:p>
    <w:p w14:paraId="1BDA32B0">
      <w:pPr>
        <w:pStyle w:val="233"/>
        <w:widowControl/>
        <w:numPr>
          <w:ilvl w:val="0"/>
          <w:numId w:val="84"/>
        </w:numPr>
        <w:spacing w:before="0" w:after="0" w:line="276" w:lineRule="auto"/>
        <w:ind w:left="720"/>
        <w:contextualSpacing/>
        <w:jc w:val="left"/>
        <w:rPr>
          <w:rFonts w:ascii="Times New Roman" w:hAnsi="Times New Roman"/>
          <w:sz w:val="24"/>
          <w:szCs w:val="24"/>
        </w:rPr>
      </w:pPr>
      <w:r>
        <w:rPr>
          <w:rFonts w:ascii="Times New Roman" w:hAnsi="Times New Roman"/>
          <w:b/>
          <w:sz w:val="24"/>
          <w:szCs w:val="24"/>
        </w:rPr>
        <w:t xml:space="preserve">Cách 1: </w:t>
      </w:r>
      <w:r>
        <w:rPr>
          <w:rFonts w:ascii="Times New Roman" w:hAnsi="Times New Roman"/>
          <w:sz w:val="24"/>
          <w:szCs w:val="24"/>
        </w:rPr>
        <w:t>Tại màn hình Quản lý thẻ:</w:t>
      </w:r>
    </w:p>
    <w:p w14:paraId="1CD73E64">
      <w:pPr>
        <w:pStyle w:val="233"/>
        <w:widowControl/>
        <w:numPr>
          <w:ilvl w:val="1"/>
          <w:numId w:val="84"/>
        </w:numPr>
        <w:spacing w:before="0" w:after="0" w:line="276" w:lineRule="auto"/>
        <w:contextualSpacing/>
        <w:jc w:val="left"/>
        <w:rPr>
          <w:rFonts w:ascii="Times New Roman" w:hAnsi="Times New Roman"/>
          <w:sz w:val="24"/>
          <w:szCs w:val="24"/>
        </w:rPr>
      </w:pPr>
      <w:commentRangeStart w:id="66"/>
      <w:commentRangeStart w:id="67"/>
      <w:commentRangeStart w:id="68"/>
      <w:commentRangeStart w:id="69"/>
      <w:r>
        <w:rPr>
          <w:rFonts w:ascii="Times New Roman" w:hAnsi="Times New Roman"/>
          <w:sz w:val="24"/>
          <w:szCs w:val="24"/>
        </w:rPr>
        <w:t>Tại màn hình Đăng ký thẻ tín dụng, khi nhấn button “Mở thẻ ngay” hệ thống hiển thị Popup cho các KH có điều kiện như sau:</w:t>
      </w:r>
      <w:r>
        <w:rPr>
          <w:rFonts w:ascii="Times New Roman" w:hAnsi="Times New Roman"/>
          <w:strike/>
          <w:sz w:val="24"/>
          <w:szCs w:val="24"/>
        </w:rPr>
        <w:t xml:space="preserve"> </w:t>
      </w:r>
    </w:p>
    <w:p w14:paraId="60D467AD">
      <w:pPr>
        <w:pStyle w:val="55"/>
        <w:widowControl/>
        <w:numPr>
          <w:ilvl w:val="2"/>
          <w:numId w:val="84"/>
        </w:numPr>
        <w:spacing w:line="240" w:lineRule="auto"/>
        <w:jc w:val="left"/>
        <w:rPr>
          <w:rFonts w:ascii="Times New Roman" w:hAnsi="Times New Roman"/>
          <w:sz w:val="24"/>
          <w:szCs w:val="24"/>
        </w:rPr>
      </w:pPr>
      <w:r>
        <w:rPr>
          <w:rFonts w:ascii="Times New Roman" w:hAnsi="Times New Roman"/>
          <w:sz w:val="24"/>
          <w:szCs w:val="24"/>
        </w:rPr>
        <w:t>KH có RiskStatus khác: FRAUD,</w:t>
      </w:r>
      <w:r>
        <w:rPr>
          <w:rFonts w:ascii="Times New Roman" w:hAnsi="Times New Roman"/>
          <w:sz w:val="24"/>
          <w:szCs w:val="24"/>
        </w:rPr>
        <w:tab/>
      </w:r>
      <w:r>
        <w:rPr>
          <w:rFonts w:ascii="Times New Roman" w:hAnsi="Times New Roman"/>
          <w:sz w:val="24"/>
          <w:szCs w:val="24"/>
        </w:rPr>
        <w:t xml:space="preserve"> POTENTIAL_FRAUD</w:t>
      </w:r>
    </w:p>
    <w:p w14:paraId="4F9A514E">
      <w:pPr>
        <w:pStyle w:val="55"/>
        <w:widowControl/>
        <w:numPr>
          <w:ilvl w:val="2"/>
          <w:numId w:val="84"/>
        </w:numPr>
        <w:spacing w:line="240" w:lineRule="auto"/>
        <w:jc w:val="left"/>
        <w:rPr>
          <w:rFonts w:ascii="Times New Roman" w:hAnsi="Times New Roman"/>
          <w:sz w:val="24"/>
          <w:szCs w:val="24"/>
        </w:rPr>
      </w:pPr>
      <w:r>
        <w:rPr>
          <w:rFonts w:ascii="Times New Roman" w:hAnsi="Times New Roman"/>
          <w:strike/>
          <w:sz w:val="24"/>
          <w:szCs w:val="24"/>
        </w:rPr>
        <w:t>KH có KYC level 3,</w:t>
      </w:r>
      <w:r>
        <w:rPr>
          <w:rFonts w:ascii="Times New Roman" w:hAnsi="Times New Roman"/>
          <w:sz w:val="24"/>
          <w:szCs w:val="24"/>
        </w:rPr>
        <w:t xml:space="preserve"> </w:t>
      </w:r>
      <w:r>
        <w:rPr>
          <w:rFonts w:ascii="Times New Roman" w:hAnsi="Times New Roman"/>
          <w:strike/>
          <w:sz w:val="24"/>
          <w:szCs w:val="24"/>
        </w:rPr>
        <w:t>1, 2, -101</w:t>
      </w:r>
    </w:p>
    <w:p w14:paraId="6E2E0808">
      <w:pPr>
        <w:pStyle w:val="55"/>
        <w:widowControl/>
        <w:numPr>
          <w:ilvl w:val="2"/>
          <w:numId w:val="84"/>
        </w:numPr>
        <w:spacing w:line="240" w:lineRule="auto"/>
        <w:jc w:val="left"/>
        <w:rPr>
          <w:rFonts w:ascii="Times New Roman" w:hAnsi="Times New Roman"/>
          <w:sz w:val="24"/>
          <w:szCs w:val="24"/>
        </w:rPr>
      </w:pPr>
      <w:r>
        <w:rPr>
          <w:rFonts w:ascii="Times New Roman" w:hAnsi="Times New Roman"/>
          <w:sz w:val="24"/>
          <w:szCs w:val="24"/>
        </w:rPr>
        <w:t>KH không phải là IC type = Hộ chiếu, CMND</w:t>
      </w:r>
    </w:p>
    <w:p w14:paraId="76F70DEB">
      <w:pPr>
        <w:pStyle w:val="55"/>
        <w:widowControl/>
        <w:numPr>
          <w:ilvl w:val="2"/>
          <w:numId w:val="84"/>
        </w:numPr>
        <w:spacing w:line="240" w:lineRule="auto"/>
        <w:jc w:val="left"/>
        <w:rPr>
          <w:rFonts w:ascii="Times New Roman" w:hAnsi="Times New Roman"/>
          <w:strike/>
          <w:sz w:val="24"/>
          <w:szCs w:val="24"/>
        </w:rPr>
      </w:pPr>
      <w:r>
        <w:rPr>
          <w:rFonts w:ascii="Times New Roman" w:hAnsi="Times New Roman"/>
          <w:strike/>
          <w:sz w:val="24"/>
          <w:szCs w:val="24"/>
        </w:rPr>
        <w:t>KH đã có ảnh CCCD/CMND</w:t>
      </w:r>
      <w:commentRangeEnd w:id="66"/>
      <w:r>
        <w:rPr>
          <w:rStyle w:val="24"/>
          <w:rFonts w:ascii="Times New Roman" w:hAnsi="Times New Roman"/>
          <w:strike/>
          <w:lang w:eastAsia="en-US"/>
        </w:rPr>
        <w:commentReference w:id="66"/>
      </w:r>
      <w:commentRangeEnd w:id="67"/>
      <w:r>
        <w:rPr>
          <w:rStyle w:val="24"/>
          <w:rFonts w:ascii="Times New Roman" w:hAnsi="Times New Roman"/>
          <w:strike/>
          <w:lang w:eastAsia="en-US"/>
        </w:rPr>
        <w:commentReference w:id="67"/>
      </w:r>
      <w:commentRangeEnd w:id="68"/>
      <w:r>
        <w:rPr>
          <w:rStyle w:val="24"/>
          <w:rFonts w:ascii="Times New Roman" w:hAnsi="Times New Roman"/>
          <w:strike/>
          <w:lang w:eastAsia="en-US"/>
        </w:rPr>
        <w:commentReference w:id="68"/>
      </w:r>
      <w:commentRangeEnd w:id="69"/>
      <w:r>
        <w:rPr>
          <w:rStyle w:val="24"/>
          <w:rFonts w:ascii="Times New Roman" w:hAnsi="Times New Roman"/>
          <w:strike/>
          <w:lang w:eastAsia="en-US"/>
        </w:rPr>
        <w:commentReference w:id="69"/>
      </w:r>
    </w:p>
    <w:p w14:paraId="7EDDE9AD">
      <w:pPr>
        <w:pStyle w:val="233"/>
        <w:widowControl/>
        <w:numPr>
          <w:ilvl w:val="1"/>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KH ấn Mở thẻ ngay, hệ thống dẫn KH truy cập tính năng Đăng ký mở thẻ tín dụng</w:t>
      </w:r>
    </w:p>
    <w:p w14:paraId="225A950D">
      <w:pPr>
        <w:pStyle w:val="233"/>
        <w:widowControl/>
        <w:numPr>
          <w:ilvl w:val="1"/>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Content: Theo thiết kế.</w:t>
      </w:r>
    </w:p>
    <w:p w14:paraId="0814C94D">
      <w:pPr>
        <w:pStyle w:val="233"/>
        <w:widowControl/>
        <w:numPr>
          <w:ilvl w:val="1"/>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Chỉ hiển thị 1 lần duy nhất trừ trường hợp KH clear cache hoặc cài lại app.</w:t>
      </w:r>
    </w:p>
    <w:p w14:paraId="207B3D95">
      <w:pPr>
        <w:pStyle w:val="233"/>
        <w:widowControl/>
        <w:numPr>
          <w:ilvl w:val="0"/>
          <w:numId w:val="84"/>
        </w:numPr>
        <w:spacing w:before="0" w:after="0" w:line="276" w:lineRule="auto"/>
        <w:contextualSpacing/>
        <w:jc w:val="left"/>
        <w:rPr>
          <w:rFonts w:ascii="Times New Roman" w:hAnsi="Times New Roman"/>
          <w:sz w:val="24"/>
          <w:szCs w:val="24"/>
        </w:rPr>
      </w:pPr>
      <w:r>
        <w:rPr>
          <w:rFonts w:ascii="Times New Roman" w:hAnsi="Times New Roman"/>
          <w:b/>
          <w:sz w:val="24"/>
          <w:szCs w:val="24"/>
        </w:rPr>
        <w:t>Cách 2</w:t>
      </w:r>
      <w:r>
        <w:rPr>
          <w:rFonts w:ascii="Times New Roman" w:hAnsi="Times New Roman"/>
          <w:sz w:val="24"/>
          <w:szCs w:val="24"/>
        </w:rPr>
        <w:t>: Tại MH Trang chủ: HT kiểm tra CIF của KH có thỏa mãn điều kiện hiển thị banner/ pop up không, =&gt; Hiển thị Box Dành riêng cho bạn – Banner Best Office Next. (Xử lý tại phase 2)</w:t>
      </w:r>
    </w:p>
    <w:p w14:paraId="32F62FDB">
      <w:pPr>
        <w:pStyle w:val="233"/>
        <w:widowControl/>
        <w:numPr>
          <w:ilvl w:val="1"/>
          <w:numId w:val="84"/>
        </w:numPr>
        <w:spacing w:before="80" w:after="80" w:line="276" w:lineRule="auto"/>
        <w:contextualSpacing/>
        <w:jc w:val="left"/>
        <w:rPr>
          <w:rFonts w:ascii="Times New Roman" w:hAnsi="Times New Roman"/>
          <w:sz w:val="24"/>
          <w:szCs w:val="24"/>
        </w:rPr>
      </w:pPr>
      <w:r>
        <w:rPr>
          <w:rFonts w:ascii="Times New Roman" w:hAnsi="Times New Roman"/>
          <w:sz w:val="24"/>
          <w:szCs w:val="24"/>
        </w:rPr>
        <w:t>Rule: Hiển thị theo rule của NBO zone đến khi KH bị từ chối phê duyệt hoặc có thẻ tín dụng</w:t>
      </w:r>
    </w:p>
    <w:p w14:paraId="2996BD46">
      <w:pPr>
        <w:pStyle w:val="233"/>
        <w:widowControl/>
        <w:numPr>
          <w:ilvl w:val="1"/>
          <w:numId w:val="84"/>
        </w:numPr>
        <w:spacing w:before="80" w:after="80" w:line="276" w:lineRule="auto"/>
        <w:contextualSpacing/>
        <w:jc w:val="left"/>
        <w:rPr>
          <w:rFonts w:ascii="Times New Roman" w:hAnsi="Times New Roman"/>
          <w:sz w:val="24"/>
          <w:szCs w:val="24"/>
        </w:rPr>
      </w:pPr>
      <w:r>
        <w:rPr>
          <w:rFonts w:ascii="Times New Roman" w:hAnsi="Times New Roman"/>
          <w:sz w:val="24"/>
          <w:szCs w:val="24"/>
        </w:rPr>
        <w:t>KH ấn vào ô Mở thẻ ngay, hệ thống kiểm tra và dẫn KH truy cập tính năng Đăng ký mở thẻ tín dụng.</w:t>
      </w:r>
    </w:p>
    <w:p w14:paraId="16E802AB">
      <w:pPr>
        <w:pStyle w:val="233"/>
        <w:widowControl/>
        <w:spacing w:before="80" w:after="80" w:line="276" w:lineRule="auto"/>
        <w:ind w:left="1440" w:firstLine="0"/>
        <w:contextualSpacing/>
        <w:jc w:val="left"/>
        <w:rPr>
          <w:rFonts w:ascii="Times New Roman" w:hAnsi="Times New Roman"/>
          <w:sz w:val="24"/>
          <w:szCs w:val="24"/>
        </w:rPr>
      </w:pPr>
      <w:r>
        <w:rPr>
          <w:rFonts w:ascii="Times New Roman" w:hAnsi="Times New Roman"/>
          <w:sz w:val="24"/>
          <w:szCs w:val="24"/>
        </w:rPr>
        <w:t>=&gt; Nội dung này sẽ phụ thuộc vào phần NBO đã golive hay chưa</w:t>
      </w:r>
    </w:p>
    <w:p w14:paraId="04C3D9DF">
      <w:pPr>
        <w:pStyle w:val="233"/>
        <w:widowControl/>
        <w:numPr>
          <w:ilvl w:val="0"/>
          <w:numId w:val="84"/>
        </w:numPr>
        <w:spacing w:before="0" w:after="0" w:line="276" w:lineRule="auto"/>
        <w:contextualSpacing/>
        <w:jc w:val="left"/>
        <w:rPr>
          <w:rFonts w:ascii="Times New Roman" w:hAnsi="Times New Roman"/>
          <w:sz w:val="24"/>
          <w:szCs w:val="24"/>
        </w:rPr>
      </w:pPr>
      <w:r>
        <w:rPr>
          <w:rFonts w:ascii="Times New Roman" w:hAnsi="Times New Roman"/>
          <w:b/>
          <w:sz w:val="24"/>
          <w:szCs w:val="24"/>
        </w:rPr>
        <w:t>Cách 4</w:t>
      </w:r>
      <w:r>
        <w:rPr>
          <w:rFonts w:ascii="Times New Roman" w:hAnsi="Times New Roman"/>
          <w:sz w:val="24"/>
          <w:szCs w:val="24"/>
        </w:rPr>
        <w:t>: Tại MH QL thẻ, menu [Phát hành thẻ tín dụng]</w:t>
      </w:r>
    </w:p>
    <w:p w14:paraId="6889E16D">
      <w:pPr>
        <w:pStyle w:val="233"/>
        <w:widowControl/>
        <w:numPr>
          <w:ilvl w:val="0"/>
          <w:numId w:val="103"/>
        </w:numPr>
        <w:spacing w:before="80" w:after="80" w:line="276" w:lineRule="auto"/>
        <w:ind w:left="1350" w:hanging="180"/>
        <w:contextualSpacing/>
        <w:jc w:val="left"/>
        <w:rPr>
          <w:rFonts w:ascii="Times New Roman" w:hAnsi="Times New Roman"/>
          <w:sz w:val="24"/>
          <w:szCs w:val="24"/>
        </w:rPr>
      </w:pPr>
      <w:r>
        <w:rPr>
          <w:rFonts w:ascii="Times New Roman" w:hAnsi="Times New Roman"/>
          <w:sz w:val="24"/>
          <w:szCs w:val="24"/>
        </w:rPr>
        <w:t>KH ấn Chọn menu: Phát hành thẻ tín dụng, HT kiểm tra CIF của KH có thỏa mãn điều kiện giống điều kiện hiển thị banner/ pop up mở thẻ tín dụng:</w:t>
      </w:r>
    </w:p>
    <w:p w14:paraId="0C9A1341">
      <w:pPr>
        <w:pStyle w:val="233"/>
        <w:widowControl/>
        <w:numPr>
          <w:ilvl w:val="1"/>
          <w:numId w:val="103"/>
        </w:numPr>
        <w:spacing w:before="80" w:after="80" w:line="276" w:lineRule="auto"/>
        <w:ind w:left="1980" w:hanging="90"/>
        <w:contextualSpacing/>
        <w:jc w:val="left"/>
        <w:rPr>
          <w:rFonts w:ascii="Times New Roman" w:hAnsi="Times New Roman"/>
          <w:sz w:val="24"/>
          <w:szCs w:val="24"/>
        </w:rPr>
      </w:pPr>
      <w:r>
        <w:rPr>
          <w:rFonts w:ascii="Times New Roman" w:hAnsi="Times New Roman"/>
          <w:sz w:val="24"/>
          <w:szCs w:val="24"/>
        </w:rPr>
        <w:t>Nếu CIF thỏa mãn điều kiện và chưa tồn tại thẻ tín dụng nào hoặc có thẻ tín dụng ở trạng thái đóng =&gt; hệ thống điều hướng đến màn hình giới thiệu thẻ tín dụng</w:t>
      </w:r>
    </w:p>
    <w:p w14:paraId="0DE1535F">
      <w:pPr>
        <w:pStyle w:val="233"/>
        <w:widowControl/>
        <w:numPr>
          <w:ilvl w:val="1"/>
          <w:numId w:val="103"/>
        </w:numPr>
        <w:spacing w:before="80" w:after="80" w:line="276" w:lineRule="auto"/>
        <w:ind w:left="1980" w:hanging="90"/>
        <w:contextualSpacing/>
        <w:jc w:val="left"/>
        <w:rPr>
          <w:rFonts w:ascii="Times New Roman" w:hAnsi="Times New Roman"/>
          <w:sz w:val="24"/>
          <w:szCs w:val="24"/>
        </w:rPr>
      </w:pPr>
      <w:r>
        <w:rPr>
          <w:rFonts w:ascii="Times New Roman" w:hAnsi="Times New Roman"/>
          <w:sz w:val="24"/>
          <w:szCs w:val="24"/>
        </w:rPr>
        <w:t xml:space="preserve">Ngược lại thì hiển thị thông báo: </w:t>
      </w:r>
      <w:r>
        <w:rPr>
          <w:rFonts w:ascii="Times New Roman" w:hAnsi="Times New Roman"/>
          <w:sz w:val="24"/>
          <w:szCs w:val="24"/>
          <w:lang w:val="en-US"/>
        </w:rPr>
        <w:drawing>
          <wp:inline distT="0" distB="0" distL="0" distR="0">
            <wp:extent cx="1066800" cy="631825"/>
            <wp:effectExtent l="19050" t="19050" r="19050" b="158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28"/>
                    <a:stretch>
                      <a:fillRect/>
                    </a:stretch>
                  </pic:blipFill>
                  <pic:spPr>
                    <a:xfrm>
                      <a:off x="0" y="0"/>
                      <a:ext cx="1156782" cy="685118"/>
                    </a:xfrm>
                    <a:prstGeom prst="rect">
                      <a:avLst/>
                    </a:prstGeom>
                    <a:ln>
                      <a:solidFill>
                        <a:schemeClr val="tx1"/>
                      </a:solidFill>
                    </a:ln>
                  </pic:spPr>
                </pic:pic>
              </a:graphicData>
            </a:graphic>
          </wp:inline>
        </w:drawing>
      </w:r>
    </w:p>
    <w:p w14:paraId="1848242D">
      <w:pPr>
        <w:pStyle w:val="233"/>
        <w:widowControl/>
        <w:numPr>
          <w:ilvl w:val="0"/>
          <w:numId w:val="84"/>
        </w:numPr>
        <w:spacing w:before="0" w:after="0" w:line="276" w:lineRule="auto"/>
        <w:contextualSpacing/>
        <w:jc w:val="left"/>
        <w:rPr>
          <w:rFonts w:ascii="Times New Roman" w:hAnsi="Times New Roman"/>
          <w:sz w:val="24"/>
          <w:szCs w:val="24"/>
        </w:rPr>
      </w:pPr>
      <w:r>
        <w:rPr>
          <w:rFonts w:ascii="Times New Roman" w:hAnsi="Times New Roman"/>
          <w:i/>
          <w:strike/>
          <w:sz w:val="24"/>
          <w:szCs w:val="24"/>
        </w:rPr>
        <w:t>Cách 5: KH ấn vào mục Save as draft của luồng mở thẻ tín dụng Non whitelist =&gt; Hệ thống điều hướng đến màn hình hợp đồng với các thông tin đã được điền</w:t>
      </w:r>
      <w:r>
        <w:rPr>
          <w:rFonts w:ascii="Times New Roman" w:hAnsi="Times New Roman"/>
          <w:i/>
          <w:sz w:val="24"/>
          <w:szCs w:val="24"/>
        </w:rPr>
        <w:t>.</w:t>
      </w:r>
      <w:r>
        <w:rPr>
          <w:rFonts w:ascii="Times New Roman" w:hAnsi="Times New Roman"/>
          <w:sz w:val="24"/>
          <w:szCs w:val="24"/>
        </w:rPr>
        <w:t xml:space="preserve"> (</w:t>
      </w:r>
      <w:r>
        <w:rPr>
          <w:rFonts w:ascii="Times New Roman" w:hAnsi="Times New Roman"/>
          <w:b/>
          <w:i/>
          <w:sz w:val="24"/>
          <w:szCs w:val="24"/>
          <w:highlight w:val="yellow"/>
        </w:rPr>
        <w:t>Thực hiện ở phase sau</w:t>
      </w:r>
      <w:r>
        <w:rPr>
          <w:rFonts w:ascii="Times New Roman" w:hAnsi="Times New Roman"/>
          <w:sz w:val="24"/>
          <w:szCs w:val="24"/>
          <w:highlight w:val="yellow"/>
        </w:rPr>
        <w:t>)</w:t>
      </w:r>
    </w:p>
    <w:p w14:paraId="22A0A2D3">
      <w:pPr>
        <w:pStyle w:val="679"/>
      </w:pPr>
      <w:r>
        <w:t>Màn hình minh họa</w:t>
      </w:r>
    </w:p>
    <w:p w14:paraId="07932F47">
      <w:pPr>
        <w:widowControl/>
        <w:spacing w:before="80" w:after="80" w:line="276" w:lineRule="auto"/>
        <w:ind w:left="0" w:firstLine="0"/>
        <w:contextualSpacing/>
        <w:jc w:val="left"/>
        <w:rPr>
          <w:rFonts w:ascii="Times New Roman" w:hAnsi="Times New Roman"/>
          <w:sz w:val="24"/>
          <w:szCs w:val="24"/>
        </w:rPr>
      </w:pPr>
    </w:p>
    <w:tbl>
      <w:tblPr>
        <w:tblStyle w:val="64"/>
        <w:tblW w:w="143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78"/>
        <w:gridCol w:w="3981"/>
        <w:gridCol w:w="3981"/>
        <w:gridCol w:w="4008"/>
      </w:tblGrid>
      <w:tr w14:paraId="0309DC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7" w:type="dxa"/>
            <w:vAlign w:val="center"/>
          </w:tcPr>
          <w:p w14:paraId="34897A3B">
            <w:pPr>
              <w:pStyle w:val="679"/>
            </w:pPr>
            <w:r>
              <w:rPr>
                <w:lang w:val="en-US"/>
              </w:rPr>
              <w:drawing>
                <wp:inline distT="0" distB="0" distL="0" distR="0">
                  <wp:extent cx="1461135" cy="343725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9"/>
                          <a:stretch>
                            <a:fillRect/>
                          </a:stretch>
                        </pic:blipFill>
                        <pic:spPr>
                          <a:xfrm>
                            <a:off x="0" y="0"/>
                            <a:ext cx="1465435" cy="3446350"/>
                          </a:xfrm>
                          <a:prstGeom prst="rect">
                            <a:avLst/>
                          </a:prstGeom>
                        </pic:spPr>
                      </pic:pic>
                    </a:graphicData>
                  </a:graphic>
                </wp:inline>
              </w:drawing>
            </w:r>
          </w:p>
          <w:p w14:paraId="1922EF32">
            <w:pPr>
              <w:pStyle w:val="679"/>
            </w:pPr>
            <w:r>
              <w:t>Màn hình Home (có banner và reminder)</w:t>
            </w:r>
          </w:p>
        </w:tc>
        <w:tc>
          <w:tcPr>
            <w:tcW w:w="3574" w:type="dxa"/>
            <w:vAlign w:val="center"/>
          </w:tcPr>
          <w:p w14:paraId="6C3F08C2">
            <w:pPr>
              <w:pStyle w:val="679"/>
            </w:pPr>
            <w:r>
              <w:rPr>
                <w:lang w:val="en-US"/>
              </w:rPr>
              <w:drawing>
                <wp:inline distT="0" distB="0" distL="0" distR="0">
                  <wp:extent cx="1659255" cy="35953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stretch>
                            <a:fillRect/>
                          </a:stretch>
                        </pic:blipFill>
                        <pic:spPr>
                          <a:xfrm>
                            <a:off x="0" y="0"/>
                            <a:ext cx="1665488" cy="3608557"/>
                          </a:xfrm>
                          <a:prstGeom prst="rect">
                            <a:avLst/>
                          </a:prstGeom>
                        </pic:spPr>
                      </pic:pic>
                    </a:graphicData>
                  </a:graphic>
                </wp:inline>
              </w:drawing>
            </w:r>
          </w:p>
          <w:p w14:paraId="493FF223">
            <w:pPr>
              <w:pStyle w:val="679"/>
            </w:pPr>
            <w:r>
              <w:t>Pop up Mở thẻ tín dụng</w:t>
            </w:r>
          </w:p>
        </w:tc>
        <w:tc>
          <w:tcPr>
            <w:tcW w:w="3562" w:type="dxa"/>
            <w:vAlign w:val="center"/>
          </w:tcPr>
          <w:p w14:paraId="353905B4">
            <w:pPr>
              <w:pStyle w:val="679"/>
            </w:pPr>
            <w:r>
              <w:rPr>
                <w:lang w:val="en-US"/>
              </w:rPr>
              <w:drawing>
                <wp:inline distT="0" distB="0" distL="0" distR="0">
                  <wp:extent cx="1659255" cy="36188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1673439" cy="3649586"/>
                          </a:xfrm>
                          <a:prstGeom prst="rect">
                            <a:avLst/>
                          </a:prstGeom>
                        </pic:spPr>
                      </pic:pic>
                    </a:graphicData>
                  </a:graphic>
                </wp:inline>
              </w:drawing>
            </w:r>
          </w:p>
          <w:p w14:paraId="679C8DD3">
            <w:pPr>
              <w:ind w:left="0" w:firstLine="0"/>
              <w:rPr>
                <w:rFonts w:ascii="Times New Roman" w:hAnsi="Times New Roman"/>
                <w:strike/>
                <w:sz w:val="24"/>
                <w:szCs w:val="24"/>
              </w:rPr>
            </w:pPr>
            <w:r>
              <w:rPr>
                <w:rFonts w:ascii="Times New Roman" w:hAnsi="Times New Roman"/>
                <w:strike/>
                <w:sz w:val="24"/>
                <w:szCs w:val="24"/>
              </w:rPr>
              <w:t>Màn hình Quản lý thẻ</w:t>
            </w:r>
          </w:p>
        </w:tc>
        <w:tc>
          <w:tcPr>
            <w:tcW w:w="3572" w:type="dxa"/>
          </w:tcPr>
          <w:p w14:paraId="7BF9C3C5">
            <w:pPr>
              <w:pStyle w:val="679"/>
            </w:pPr>
            <w:r>
              <w:rPr>
                <w:lang w:val="en-US"/>
              </w:rPr>
              <w:drawing>
                <wp:inline distT="0" distB="0" distL="0" distR="0">
                  <wp:extent cx="1671955" cy="3556000"/>
                  <wp:effectExtent l="0" t="0" r="444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2"/>
                          <a:stretch>
                            <a:fillRect/>
                          </a:stretch>
                        </pic:blipFill>
                        <pic:spPr>
                          <a:xfrm>
                            <a:off x="0" y="0"/>
                            <a:ext cx="1687050" cy="3587265"/>
                          </a:xfrm>
                          <a:prstGeom prst="rect">
                            <a:avLst/>
                          </a:prstGeom>
                        </pic:spPr>
                      </pic:pic>
                    </a:graphicData>
                  </a:graphic>
                </wp:inline>
              </w:drawing>
            </w:r>
          </w:p>
          <w:p w14:paraId="37D860E4">
            <w:pPr>
              <w:ind w:left="0" w:firstLine="0"/>
              <w:rPr>
                <w:rFonts w:ascii="Times New Roman" w:hAnsi="Times New Roman"/>
                <w:sz w:val="24"/>
                <w:szCs w:val="24"/>
              </w:rPr>
            </w:pPr>
            <w:r>
              <w:rPr>
                <w:rFonts w:ascii="Times New Roman" w:hAnsi="Times New Roman"/>
                <w:sz w:val="24"/>
                <w:szCs w:val="24"/>
              </w:rPr>
              <w:t xml:space="preserve">Màn hình Quản lý thẻ </w:t>
            </w:r>
          </w:p>
        </w:tc>
      </w:tr>
    </w:tbl>
    <w:p w14:paraId="2C545447">
      <w:pPr>
        <w:widowControl/>
        <w:spacing w:before="80" w:after="80" w:line="276" w:lineRule="auto"/>
        <w:ind w:left="0" w:firstLine="0"/>
        <w:contextualSpacing/>
        <w:jc w:val="left"/>
        <w:rPr>
          <w:rFonts w:ascii="Times New Roman" w:hAnsi="Times New Roman"/>
          <w:sz w:val="24"/>
          <w:szCs w:val="24"/>
        </w:rPr>
      </w:pPr>
    </w:p>
    <w:p w14:paraId="3A320262">
      <w:pPr>
        <w:widowControl/>
        <w:spacing w:before="80" w:after="80" w:line="276" w:lineRule="auto"/>
        <w:ind w:left="360"/>
        <w:contextualSpacing/>
        <w:jc w:val="left"/>
        <w:rPr>
          <w:rFonts w:ascii="Times New Roman" w:hAnsi="Times New Roman"/>
          <w:b/>
          <w:sz w:val="24"/>
          <w:szCs w:val="24"/>
        </w:rPr>
      </w:pPr>
      <w:commentRangeStart w:id="70"/>
      <w:r>
        <w:rPr>
          <w:rFonts w:ascii="Times New Roman" w:hAnsi="Times New Roman"/>
          <w:b/>
          <w:sz w:val="24"/>
          <w:szCs w:val="24"/>
        </w:rPr>
        <w:t>Mô tả các dữ liệu trong màn hình</w:t>
      </w:r>
      <w:commentRangeEnd w:id="70"/>
      <w:r>
        <w:rPr>
          <w:rStyle w:val="24"/>
          <w:rFonts w:ascii="Times New Roman" w:hAnsi="Times New Roman"/>
        </w:rPr>
        <w:commentReference w:id="70"/>
      </w:r>
    </w:p>
    <w:tbl>
      <w:tblPr>
        <w:tblStyle w:val="64"/>
        <w:tblW w:w="4968" w:type="pct"/>
        <w:tblInd w:w="-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52"/>
        <w:gridCol w:w="47"/>
        <w:gridCol w:w="4339"/>
        <w:gridCol w:w="1019"/>
        <w:gridCol w:w="18"/>
        <w:gridCol w:w="1073"/>
        <w:gridCol w:w="13"/>
        <w:gridCol w:w="1188"/>
        <w:gridCol w:w="1022"/>
        <w:gridCol w:w="3821"/>
      </w:tblGrid>
      <w:tr w14:paraId="5FA394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11" w:type="pct"/>
          </w:tcPr>
          <w:p w14:paraId="2B924B3C">
            <w:pPr>
              <w:pStyle w:val="3"/>
              <w:ind w:left="0" w:firstLine="0"/>
              <w:rPr>
                <w:rFonts w:ascii="Times New Roman" w:hAnsi="Times New Roman"/>
                <w:sz w:val="24"/>
                <w:szCs w:val="24"/>
                <w:lang w:val="en-US"/>
              </w:rPr>
            </w:pPr>
            <w:r>
              <w:rPr>
                <w:rFonts w:ascii="Times New Roman" w:hAnsi="Times New Roman"/>
                <w:sz w:val="24"/>
                <w:szCs w:val="24"/>
                <w:lang w:val="en-US"/>
              </w:rPr>
              <w:t>No</w:t>
            </w:r>
          </w:p>
        </w:tc>
        <w:tc>
          <w:tcPr>
            <w:tcW w:w="1675" w:type="pct"/>
            <w:gridSpan w:val="2"/>
          </w:tcPr>
          <w:p w14:paraId="265D0A46">
            <w:pPr>
              <w:pStyle w:val="3"/>
              <w:ind w:left="0" w:firstLine="0"/>
              <w:rPr>
                <w:rFonts w:ascii="Times New Roman" w:hAnsi="Times New Roman"/>
                <w:sz w:val="24"/>
                <w:szCs w:val="24"/>
                <w:lang w:val="en-US"/>
              </w:rPr>
            </w:pPr>
            <w:r>
              <w:rPr>
                <w:rFonts w:ascii="Times New Roman" w:hAnsi="Times New Roman"/>
                <w:sz w:val="24"/>
                <w:szCs w:val="24"/>
                <w:lang w:val="en-US"/>
              </w:rPr>
              <w:t>Field Name</w:t>
            </w:r>
          </w:p>
        </w:tc>
        <w:tc>
          <w:tcPr>
            <w:tcW w:w="396" w:type="pct"/>
            <w:gridSpan w:val="2"/>
          </w:tcPr>
          <w:p w14:paraId="5A5FF239">
            <w:pPr>
              <w:pStyle w:val="3"/>
              <w:ind w:left="0" w:firstLine="0"/>
              <w:rPr>
                <w:rFonts w:ascii="Times New Roman" w:hAnsi="Times New Roman"/>
                <w:sz w:val="24"/>
                <w:szCs w:val="24"/>
                <w:lang w:val="en-US"/>
              </w:rPr>
            </w:pPr>
            <w:r>
              <w:rPr>
                <w:rFonts w:ascii="Times New Roman" w:hAnsi="Times New Roman"/>
                <w:sz w:val="24"/>
                <w:szCs w:val="24"/>
                <w:lang w:val="en-US"/>
              </w:rPr>
              <w:t>Data Type</w:t>
            </w:r>
          </w:p>
        </w:tc>
        <w:tc>
          <w:tcPr>
            <w:tcW w:w="410" w:type="pct"/>
          </w:tcPr>
          <w:p w14:paraId="2DDC69E5">
            <w:pPr>
              <w:pStyle w:val="3"/>
              <w:ind w:left="0" w:firstLine="0"/>
              <w:rPr>
                <w:rFonts w:ascii="Times New Roman" w:hAnsi="Times New Roman"/>
                <w:sz w:val="24"/>
                <w:szCs w:val="24"/>
                <w:lang w:val="en-US"/>
              </w:rPr>
            </w:pPr>
            <w:r>
              <w:rPr>
                <w:rFonts w:ascii="Times New Roman" w:hAnsi="Times New Roman"/>
                <w:sz w:val="24"/>
                <w:szCs w:val="24"/>
                <w:lang w:val="en-US"/>
              </w:rPr>
              <w:t>Field Validation Rule</w:t>
            </w:r>
          </w:p>
        </w:tc>
        <w:tc>
          <w:tcPr>
            <w:tcW w:w="459" w:type="pct"/>
            <w:gridSpan w:val="2"/>
          </w:tcPr>
          <w:p w14:paraId="7BD75353">
            <w:pPr>
              <w:pStyle w:val="3"/>
              <w:ind w:left="0" w:firstLine="0"/>
              <w:rPr>
                <w:rFonts w:ascii="Times New Roman" w:hAnsi="Times New Roman"/>
                <w:sz w:val="24"/>
                <w:szCs w:val="24"/>
                <w:lang w:val="en-US"/>
              </w:rPr>
            </w:pPr>
            <w:r>
              <w:rPr>
                <w:rFonts w:ascii="Times New Roman" w:hAnsi="Times New Roman"/>
                <w:sz w:val="24"/>
                <w:szCs w:val="24"/>
                <w:lang w:val="en-US"/>
              </w:rPr>
              <w:t>Manadatory</w:t>
            </w:r>
          </w:p>
        </w:tc>
        <w:tc>
          <w:tcPr>
            <w:tcW w:w="390" w:type="pct"/>
          </w:tcPr>
          <w:p w14:paraId="0EA48EE4">
            <w:pPr>
              <w:pStyle w:val="3"/>
              <w:ind w:left="0" w:firstLine="0"/>
              <w:rPr>
                <w:rFonts w:ascii="Times New Roman" w:hAnsi="Times New Roman"/>
                <w:sz w:val="24"/>
                <w:szCs w:val="24"/>
                <w:lang w:val="en-US"/>
              </w:rPr>
            </w:pPr>
            <w:r>
              <w:rPr>
                <w:rFonts w:ascii="Times New Roman" w:hAnsi="Times New Roman"/>
                <w:sz w:val="24"/>
                <w:szCs w:val="24"/>
                <w:lang w:val="en-US"/>
              </w:rPr>
              <w:t>Default Value</w:t>
            </w:r>
          </w:p>
        </w:tc>
        <w:tc>
          <w:tcPr>
            <w:tcW w:w="1459" w:type="pct"/>
          </w:tcPr>
          <w:p w14:paraId="5A0A7E7E">
            <w:pPr>
              <w:pStyle w:val="3"/>
              <w:ind w:left="0" w:firstLine="0"/>
              <w:rPr>
                <w:rFonts w:ascii="Times New Roman" w:hAnsi="Times New Roman"/>
                <w:sz w:val="24"/>
                <w:szCs w:val="24"/>
                <w:lang w:val="en-US"/>
              </w:rPr>
            </w:pPr>
            <w:r>
              <w:rPr>
                <w:rFonts w:ascii="Times New Roman" w:hAnsi="Times New Roman"/>
                <w:sz w:val="24"/>
                <w:szCs w:val="24"/>
                <w:lang w:val="en-US"/>
              </w:rPr>
              <w:t>Remark</w:t>
            </w:r>
          </w:p>
        </w:tc>
      </w:tr>
      <w:tr w14:paraId="08130C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000" w:type="pct"/>
            <w:gridSpan w:val="10"/>
          </w:tcPr>
          <w:p w14:paraId="2181B540">
            <w:pPr>
              <w:pStyle w:val="3"/>
              <w:ind w:left="0" w:firstLine="0"/>
              <w:rPr>
                <w:rFonts w:ascii="Times New Roman" w:hAnsi="Times New Roman"/>
                <w:sz w:val="24"/>
                <w:szCs w:val="24"/>
                <w:lang w:val="en-US"/>
              </w:rPr>
            </w:pPr>
            <w:r>
              <w:rPr>
                <w:rFonts w:ascii="Times New Roman" w:hAnsi="Times New Roman"/>
                <w:b/>
                <w:i/>
                <w:sz w:val="24"/>
                <w:szCs w:val="24"/>
                <w:lang w:val="en-US"/>
              </w:rPr>
              <w:t>Banner tại màn home</w:t>
            </w:r>
            <w:r>
              <w:rPr>
                <w:rFonts w:ascii="Times New Roman" w:hAnsi="Times New Roman"/>
                <w:sz w:val="24"/>
                <w:szCs w:val="24"/>
                <w:lang w:val="en-US"/>
              </w:rPr>
              <w:t xml:space="preserve"> </w:t>
            </w:r>
            <w:r>
              <w:rPr>
                <w:rFonts w:ascii="Times New Roman" w:hAnsi="Times New Roman"/>
                <w:sz w:val="24"/>
                <w:szCs w:val="24"/>
                <w:lang w:val="en-US"/>
              </w:rPr>
              <w:drawing>
                <wp:inline distT="0" distB="0" distL="0" distR="0">
                  <wp:extent cx="2194560" cy="744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33"/>
                          <a:stretch>
                            <a:fillRect/>
                          </a:stretch>
                        </pic:blipFill>
                        <pic:spPr>
                          <a:xfrm>
                            <a:off x="0" y="0"/>
                            <a:ext cx="2259539" cy="766278"/>
                          </a:xfrm>
                          <a:prstGeom prst="rect">
                            <a:avLst/>
                          </a:prstGeom>
                        </pic:spPr>
                      </pic:pic>
                    </a:graphicData>
                  </a:graphic>
                </wp:inline>
              </w:drawing>
            </w:r>
          </w:p>
        </w:tc>
      </w:tr>
      <w:tr w14:paraId="589229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11" w:type="pct"/>
          </w:tcPr>
          <w:p w14:paraId="5DDB0E8F">
            <w:pPr>
              <w:pStyle w:val="3"/>
              <w:numPr>
                <w:ilvl w:val="0"/>
                <w:numId w:val="104"/>
              </w:numPr>
              <w:rPr>
                <w:rFonts w:ascii="Times New Roman" w:hAnsi="Times New Roman"/>
                <w:sz w:val="24"/>
                <w:szCs w:val="24"/>
                <w:lang w:val="en-US"/>
              </w:rPr>
            </w:pPr>
          </w:p>
        </w:tc>
        <w:tc>
          <w:tcPr>
            <w:tcW w:w="1675" w:type="pct"/>
            <w:gridSpan w:val="2"/>
          </w:tcPr>
          <w:p w14:paraId="37CA747E">
            <w:pPr>
              <w:pStyle w:val="3"/>
              <w:ind w:left="0" w:firstLine="0"/>
              <w:jc w:val="left"/>
              <w:rPr>
                <w:rFonts w:ascii="Times New Roman" w:hAnsi="Times New Roman"/>
                <w:sz w:val="24"/>
                <w:szCs w:val="24"/>
                <w:lang w:val="en-US"/>
              </w:rPr>
            </w:pPr>
            <w:r>
              <w:rPr>
                <w:rFonts w:ascii="Times New Roman" w:hAnsi="Times New Roman"/>
                <w:sz w:val="24"/>
                <w:szCs w:val="24"/>
                <w:lang w:val="en-US"/>
              </w:rPr>
              <w:t xml:space="preserve">5 phút đăng ký, mở thẻ tín dụng như ý! </w:t>
            </w:r>
            <w:r>
              <w:rPr>
                <w:rFonts w:ascii="Segoe UI Symbol" w:hAnsi="Segoe UI Symbol" w:cs="Segoe UI Symbol"/>
                <w:sz w:val="24"/>
                <w:szCs w:val="24"/>
                <w:lang w:val="en-US"/>
              </w:rPr>
              <w:t>💜</w:t>
            </w:r>
          </w:p>
        </w:tc>
        <w:tc>
          <w:tcPr>
            <w:tcW w:w="396" w:type="pct"/>
            <w:gridSpan w:val="2"/>
          </w:tcPr>
          <w:p w14:paraId="6CE3D8DE">
            <w:pPr>
              <w:pStyle w:val="3"/>
              <w:ind w:left="0" w:firstLine="0"/>
              <w:rPr>
                <w:rFonts w:ascii="Times New Roman" w:hAnsi="Times New Roman"/>
                <w:sz w:val="24"/>
                <w:szCs w:val="24"/>
                <w:lang w:val="en-US"/>
              </w:rPr>
            </w:pPr>
            <w:r>
              <w:rPr>
                <w:rFonts w:ascii="Times New Roman" w:hAnsi="Times New Roman"/>
                <w:sz w:val="24"/>
                <w:szCs w:val="24"/>
                <w:lang w:val="en-US"/>
              </w:rPr>
              <w:t>Text</w:t>
            </w:r>
          </w:p>
        </w:tc>
        <w:tc>
          <w:tcPr>
            <w:tcW w:w="410" w:type="pct"/>
          </w:tcPr>
          <w:p w14:paraId="7C03A758">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59" w:type="pct"/>
            <w:gridSpan w:val="2"/>
          </w:tcPr>
          <w:p w14:paraId="3337CDFC">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390" w:type="pct"/>
          </w:tcPr>
          <w:p w14:paraId="7EE60F7D">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459" w:type="pct"/>
          </w:tcPr>
          <w:p w14:paraId="5AED3189">
            <w:pPr>
              <w:pStyle w:val="3"/>
              <w:ind w:left="0" w:firstLine="0"/>
              <w:rPr>
                <w:rFonts w:ascii="Times New Roman" w:hAnsi="Times New Roman"/>
                <w:sz w:val="24"/>
                <w:szCs w:val="24"/>
                <w:lang w:val="en-US"/>
              </w:rPr>
            </w:pPr>
          </w:p>
        </w:tc>
      </w:tr>
      <w:tr w14:paraId="42B684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11" w:type="pct"/>
          </w:tcPr>
          <w:p w14:paraId="7A5AF09E">
            <w:pPr>
              <w:pStyle w:val="3"/>
              <w:numPr>
                <w:ilvl w:val="0"/>
                <w:numId w:val="104"/>
              </w:numPr>
              <w:rPr>
                <w:rFonts w:ascii="Times New Roman" w:hAnsi="Times New Roman"/>
                <w:sz w:val="24"/>
                <w:szCs w:val="24"/>
                <w:lang w:val="en-US"/>
              </w:rPr>
            </w:pPr>
          </w:p>
        </w:tc>
        <w:tc>
          <w:tcPr>
            <w:tcW w:w="1675" w:type="pct"/>
            <w:gridSpan w:val="2"/>
          </w:tcPr>
          <w:p w14:paraId="0DCDD85C">
            <w:pPr>
              <w:pStyle w:val="3"/>
              <w:ind w:left="0" w:firstLine="0"/>
              <w:jc w:val="left"/>
              <w:rPr>
                <w:rFonts w:ascii="Times New Roman" w:hAnsi="Times New Roman"/>
                <w:sz w:val="24"/>
                <w:szCs w:val="24"/>
                <w:lang w:val="en-US"/>
              </w:rPr>
            </w:pPr>
            <w:r>
              <w:rPr>
                <w:rFonts w:ascii="Times New Roman" w:hAnsi="Times New Roman"/>
                <w:sz w:val="24"/>
                <w:szCs w:val="24"/>
                <w:lang w:val="en-US"/>
              </w:rPr>
              <w:drawing>
                <wp:inline distT="0" distB="0" distL="0" distR="0">
                  <wp:extent cx="871855" cy="1194435"/>
                  <wp:effectExtent l="0" t="0" r="444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4"/>
                          <a:stretch>
                            <a:fillRect/>
                          </a:stretch>
                        </pic:blipFill>
                        <pic:spPr>
                          <a:xfrm>
                            <a:off x="0" y="0"/>
                            <a:ext cx="876623" cy="1201578"/>
                          </a:xfrm>
                          <a:prstGeom prst="rect">
                            <a:avLst/>
                          </a:prstGeom>
                        </pic:spPr>
                      </pic:pic>
                    </a:graphicData>
                  </a:graphic>
                </wp:inline>
              </w:drawing>
            </w:r>
          </w:p>
        </w:tc>
        <w:tc>
          <w:tcPr>
            <w:tcW w:w="396" w:type="pct"/>
            <w:gridSpan w:val="2"/>
          </w:tcPr>
          <w:p w14:paraId="2CF1F7BF">
            <w:pPr>
              <w:pStyle w:val="3"/>
              <w:ind w:left="0" w:firstLine="0"/>
              <w:rPr>
                <w:rFonts w:ascii="Times New Roman" w:hAnsi="Times New Roman"/>
                <w:sz w:val="24"/>
                <w:szCs w:val="24"/>
                <w:lang w:val="en-US"/>
              </w:rPr>
            </w:pPr>
            <w:r>
              <w:rPr>
                <w:rFonts w:ascii="Times New Roman" w:hAnsi="Times New Roman"/>
                <w:sz w:val="24"/>
                <w:szCs w:val="24"/>
                <w:lang w:val="en-US"/>
              </w:rPr>
              <w:t>Image</w:t>
            </w:r>
          </w:p>
        </w:tc>
        <w:tc>
          <w:tcPr>
            <w:tcW w:w="410" w:type="pct"/>
          </w:tcPr>
          <w:p w14:paraId="59BA2850">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59" w:type="pct"/>
            <w:gridSpan w:val="2"/>
          </w:tcPr>
          <w:p w14:paraId="55A95B4E">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390" w:type="pct"/>
          </w:tcPr>
          <w:p w14:paraId="5D209BCC">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459" w:type="pct"/>
          </w:tcPr>
          <w:p w14:paraId="4705C07E">
            <w:pPr>
              <w:pStyle w:val="3"/>
              <w:ind w:left="0" w:firstLine="0"/>
              <w:rPr>
                <w:rFonts w:ascii="Times New Roman" w:hAnsi="Times New Roman"/>
                <w:sz w:val="24"/>
                <w:szCs w:val="24"/>
                <w:lang w:val="en-US"/>
              </w:rPr>
            </w:pPr>
          </w:p>
        </w:tc>
      </w:tr>
      <w:tr w14:paraId="118FE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11" w:type="pct"/>
          </w:tcPr>
          <w:p w14:paraId="6F015893">
            <w:pPr>
              <w:pStyle w:val="3"/>
              <w:numPr>
                <w:ilvl w:val="0"/>
                <w:numId w:val="104"/>
              </w:numPr>
              <w:rPr>
                <w:rFonts w:ascii="Times New Roman" w:hAnsi="Times New Roman"/>
                <w:sz w:val="24"/>
                <w:szCs w:val="24"/>
                <w:lang w:val="en-US"/>
              </w:rPr>
            </w:pPr>
          </w:p>
        </w:tc>
        <w:tc>
          <w:tcPr>
            <w:tcW w:w="1675" w:type="pct"/>
            <w:gridSpan w:val="2"/>
          </w:tcPr>
          <w:p w14:paraId="21AFE95A">
            <w:pPr>
              <w:pStyle w:val="3"/>
              <w:ind w:left="0" w:firstLine="0"/>
              <w:jc w:val="left"/>
              <w:rPr>
                <w:rFonts w:ascii="Times New Roman" w:hAnsi="Times New Roman"/>
                <w:sz w:val="24"/>
                <w:szCs w:val="24"/>
                <w:lang w:val="en-US"/>
              </w:rPr>
            </w:pPr>
            <w:r>
              <w:rPr>
                <w:rFonts w:ascii="Times New Roman" w:hAnsi="Times New Roman"/>
                <w:sz w:val="24"/>
                <w:szCs w:val="24"/>
                <w:lang w:val="en-US"/>
              </w:rPr>
              <w:t>Đăng ký online 100%, thẻ giao tận nhà, hạn mức lên tới 50 triệu đồng!</w:t>
            </w:r>
          </w:p>
        </w:tc>
        <w:tc>
          <w:tcPr>
            <w:tcW w:w="396" w:type="pct"/>
            <w:gridSpan w:val="2"/>
          </w:tcPr>
          <w:p w14:paraId="7497F58A">
            <w:pPr>
              <w:pStyle w:val="3"/>
              <w:ind w:left="0" w:firstLine="0"/>
              <w:rPr>
                <w:rFonts w:ascii="Times New Roman" w:hAnsi="Times New Roman"/>
                <w:sz w:val="24"/>
                <w:szCs w:val="24"/>
                <w:lang w:val="en-US"/>
              </w:rPr>
            </w:pPr>
            <w:r>
              <w:rPr>
                <w:rFonts w:ascii="Times New Roman" w:hAnsi="Times New Roman"/>
                <w:sz w:val="24"/>
                <w:szCs w:val="24"/>
                <w:lang w:val="en-US"/>
              </w:rPr>
              <w:t>Text</w:t>
            </w:r>
          </w:p>
        </w:tc>
        <w:tc>
          <w:tcPr>
            <w:tcW w:w="410" w:type="pct"/>
          </w:tcPr>
          <w:p w14:paraId="04B392CB">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59" w:type="pct"/>
            <w:gridSpan w:val="2"/>
          </w:tcPr>
          <w:p w14:paraId="78131955">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390" w:type="pct"/>
          </w:tcPr>
          <w:p w14:paraId="0FBFDCCD">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459" w:type="pct"/>
          </w:tcPr>
          <w:p w14:paraId="4E864EF5">
            <w:pPr>
              <w:pStyle w:val="3"/>
              <w:ind w:left="0" w:firstLine="0"/>
              <w:rPr>
                <w:rFonts w:ascii="Times New Roman" w:hAnsi="Times New Roman"/>
                <w:sz w:val="24"/>
                <w:szCs w:val="24"/>
                <w:lang w:val="en-US"/>
              </w:rPr>
            </w:pPr>
          </w:p>
        </w:tc>
      </w:tr>
      <w:tr w14:paraId="63C57E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11" w:type="pct"/>
          </w:tcPr>
          <w:p w14:paraId="58895EC9">
            <w:pPr>
              <w:pStyle w:val="3"/>
              <w:numPr>
                <w:ilvl w:val="0"/>
                <w:numId w:val="104"/>
              </w:numPr>
              <w:rPr>
                <w:rFonts w:ascii="Times New Roman" w:hAnsi="Times New Roman"/>
                <w:sz w:val="24"/>
                <w:szCs w:val="24"/>
                <w:lang w:val="en-US"/>
              </w:rPr>
            </w:pPr>
          </w:p>
        </w:tc>
        <w:tc>
          <w:tcPr>
            <w:tcW w:w="1675" w:type="pct"/>
            <w:gridSpan w:val="2"/>
          </w:tcPr>
          <w:p w14:paraId="29063304">
            <w:pPr>
              <w:pStyle w:val="3"/>
              <w:ind w:left="0" w:firstLine="0"/>
              <w:jc w:val="left"/>
              <w:rPr>
                <w:rFonts w:ascii="Times New Roman" w:hAnsi="Times New Roman"/>
                <w:sz w:val="24"/>
                <w:szCs w:val="24"/>
                <w:lang w:val="en-US"/>
              </w:rPr>
            </w:pPr>
            <w:r>
              <w:rPr>
                <w:rFonts w:ascii="Times New Roman" w:hAnsi="Times New Roman"/>
                <w:sz w:val="24"/>
                <w:szCs w:val="24"/>
                <w:lang w:val="en-US"/>
              </w:rPr>
              <w:t>Mở thẻ ngay</w:t>
            </w:r>
          </w:p>
        </w:tc>
        <w:tc>
          <w:tcPr>
            <w:tcW w:w="396" w:type="pct"/>
            <w:gridSpan w:val="2"/>
          </w:tcPr>
          <w:p w14:paraId="6DDFECCD">
            <w:pPr>
              <w:pStyle w:val="3"/>
              <w:ind w:left="0" w:firstLine="0"/>
              <w:rPr>
                <w:rFonts w:ascii="Times New Roman" w:hAnsi="Times New Roman"/>
                <w:sz w:val="24"/>
                <w:szCs w:val="24"/>
                <w:lang w:val="en-US"/>
              </w:rPr>
            </w:pPr>
            <w:r>
              <w:rPr>
                <w:rFonts w:ascii="Times New Roman" w:hAnsi="Times New Roman"/>
                <w:sz w:val="24"/>
                <w:szCs w:val="24"/>
                <w:lang w:val="en-US"/>
              </w:rPr>
              <w:t>Hyperlink</w:t>
            </w:r>
          </w:p>
        </w:tc>
        <w:tc>
          <w:tcPr>
            <w:tcW w:w="410" w:type="pct"/>
          </w:tcPr>
          <w:p w14:paraId="428C7832">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59" w:type="pct"/>
            <w:gridSpan w:val="2"/>
          </w:tcPr>
          <w:p w14:paraId="21EBFC98">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390" w:type="pct"/>
          </w:tcPr>
          <w:p w14:paraId="7546124E">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459" w:type="pct"/>
          </w:tcPr>
          <w:p w14:paraId="1C39384B">
            <w:pPr>
              <w:pStyle w:val="679"/>
            </w:pPr>
            <w:r>
              <w:t xml:space="preserve">Khi NSD ấn [Mở thẻ ngay] </w:t>
            </w:r>
            <w:r>
              <w:rPr/>
              <w:sym w:font="Wingdings" w:char="F0E0"/>
            </w:r>
            <w:r>
              <w:t xml:space="preserve"> HT gọi service kiểm tra CIF chưa có thẻ tín dụng hoặc có thẻ tín dụng đang ở trạng thái đóng</w:t>
            </w:r>
          </w:p>
          <w:p w14:paraId="5A3155C2">
            <w:pPr>
              <w:pStyle w:val="679"/>
            </w:pPr>
            <w:r>
              <w:t>Nếu hợp lệ thì hiển thị MH giới thiệu thông tin thẻ tín dụng</w:t>
            </w:r>
          </w:p>
          <w:p w14:paraId="31B3DC61">
            <w:pPr>
              <w:pStyle w:val="679"/>
            </w:pPr>
            <w:r>
              <w:t>Nếu không hợp lệ: hiển thị thông báo:</w:t>
            </w:r>
          </w:p>
          <w:p w14:paraId="5C1A341A">
            <w:pPr>
              <w:pStyle w:val="679"/>
            </w:pPr>
            <w:r>
              <w:rPr>
                <w:lang w:val="en-US"/>
              </w:rPr>
              <w:drawing>
                <wp:inline distT="0" distB="0" distL="0" distR="0">
                  <wp:extent cx="1669415" cy="1003935"/>
                  <wp:effectExtent l="0" t="0" r="698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5"/>
                          <a:stretch>
                            <a:fillRect/>
                          </a:stretch>
                        </pic:blipFill>
                        <pic:spPr>
                          <a:xfrm>
                            <a:off x="0" y="0"/>
                            <a:ext cx="1688435" cy="1015752"/>
                          </a:xfrm>
                          <a:prstGeom prst="rect">
                            <a:avLst/>
                          </a:prstGeom>
                        </pic:spPr>
                      </pic:pic>
                    </a:graphicData>
                  </a:graphic>
                </wp:inline>
              </w:drawing>
            </w:r>
          </w:p>
          <w:p w14:paraId="744DB27E">
            <w:pPr>
              <w:pStyle w:val="679"/>
            </w:pPr>
            <w:r>
              <w:t>Ấn button Tôi đã hiểu: tắt pop up, giữ nguyên màn hình hiện tại (màn hình giới thiệu thẻ tín dụng)</w:t>
            </w:r>
          </w:p>
        </w:tc>
      </w:tr>
      <w:tr w14:paraId="61F3E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000" w:type="pct"/>
            <w:gridSpan w:val="10"/>
          </w:tcPr>
          <w:p w14:paraId="2AA39E12">
            <w:pPr>
              <w:pStyle w:val="679"/>
            </w:pPr>
            <w:r>
              <w:t xml:space="preserve">Pop up Mở thẻ tín dụng </w:t>
            </w:r>
            <w:r>
              <w:rPr>
                <w:lang w:val="en-US"/>
              </w:rPr>
              <w:drawing>
                <wp:inline distT="0" distB="0" distL="0" distR="0">
                  <wp:extent cx="1487805" cy="13925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36"/>
                          <a:stretch>
                            <a:fillRect/>
                          </a:stretch>
                        </pic:blipFill>
                        <pic:spPr>
                          <a:xfrm>
                            <a:off x="0" y="0"/>
                            <a:ext cx="1521897" cy="1424482"/>
                          </a:xfrm>
                          <a:prstGeom prst="rect">
                            <a:avLst/>
                          </a:prstGeom>
                        </pic:spPr>
                      </pic:pic>
                    </a:graphicData>
                  </a:graphic>
                </wp:inline>
              </w:drawing>
            </w:r>
          </w:p>
        </w:tc>
      </w:tr>
      <w:tr w14:paraId="249107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11" w:type="pct"/>
          </w:tcPr>
          <w:p w14:paraId="65DA2E17">
            <w:pPr>
              <w:pStyle w:val="3"/>
              <w:ind w:left="0" w:firstLine="0"/>
              <w:rPr>
                <w:rFonts w:ascii="Times New Roman" w:hAnsi="Times New Roman"/>
                <w:sz w:val="24"/>
                <w:szCs w:val="24"/>
                <w:lang w:val="en-US"/>
              </w:rPr>
            </w:pPr>
          </w:p>
        </w:tc>
        <w:tc>
          <w:tcPr>
            <w:tcW w:w="1675" w:type="pct"/>
            <w:gridSpan w:val="2"/>
          </w:tcPr>
          <w:p w14:paraId="7E2719CB">
            <w:pPr>
              <w:pStyle w:val="3"/>
              <w:ind w:left="0" w:firstLine="0"/>
              <w:jc w:val="left"/>
              <w:rPr>
                <w:rFonts w:ascii="Times New Roman" w:hAnsi="Times New Roman"/>
                <w:sz w:val="24"/>
                <w:szCs w:val="24"/>
                <w:lang w:val="en-US"/>
              </w:rPr>
            </w:pPr>
            <w:r>
              <w:rPr>
                <w:rFonts w:ascii="Times New Roman" w:hAnsi="Times New Roman"/>
                <w:sz w:val="24"/>
                <w:szCs w:val="24"/>
                <w:lang w:val="en-US"/>
              </w:rPr>
              <w:drawing>
                <wp:inline distT="0" distB="0" distL="0" distR="0">
                  <wp:extent cx="1537970" cy="871220"/>
                  <wp:effectExtent l="0" t="0" r="508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7"/>
                          <a:stretch>
                            <a:fillRect/>
                          </a:stretch>
                        </pic:blipFill>
                        <pic:spPr>
                          <a:xfrm>
                            <a:off x="0" y="0"/>
                            <a:ext cx="1556566" cy="881595"/>
                          </a:xfrm>
                          <a:prstGeom prst="rect">
                            <a:avLst/>
                          </a:prstGeom>
                        </pic:spPr>
                      </pic:pic>
                    </a:graphicData>
                  </a:graphic>
                </wp:inline>
              </w:drawing>
            </w:r>
          </w:p>
        </w:tc>
        <w:tc>
          <w:tcPr>
            <w:tcW w:w="396" w:type="pct"/>
            <w:gridSpan w:val="2"/>
          </w:tcPr>
          <w:p w14:paraId="3D158119">
            <w:pPr>
              <w:pStyle w:val="3"/>
              <w:ind w:left="0" w:firstLine="0"/>
              <w:rPr>
                <w:rFonts w:ascii="Times New Roman" w:hAnsi="Times New Roman"/>
                <w:sz w:val="24"/>
                <w:szCs w:val="24"/>
                <w:lang w:val="en-US"/>
              </w:rPr>
            </w:pPr>
            <w:r>
              <w:rPr>
                <w:rFonts w:ascii="Times New Roman" w:hAnsi="Times New Roman"/>
                <w:sz w:val="24"/>
                <w:szCs w:val="24"/>
                <w:lang w:val="en-US"/>
              </w:rPr>
              <w:t>Image</w:t>
            </w:r>
          </w:p>
        </w:tc>
        <w:tc>
          <w:tcPr>
            <w:tcW w:w="410" w:type="pct"/>
          </w:tcPr>
          <w:p w14:paraId="7D067BC3">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59" w:type="pct"/>
            <w:gridSpan w:val="2"/>
          </w:tcPr>
          <w:p w14:paraId="7CC6E651">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390" w:type="pct"/>
          </w:tcPr>
          <w:p w14:paraId="757EA2A4">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459" w:type="pct"/>
          </w:tcPr>
          <w:p w14:paraId="1632591A">
            <w:pPr>
              <w:pStyle w:val="679"/>
            </w:pPr>
          </w:p>
        </w:tc>
      </w:tr>
      <w:tr w14:paraId="434F6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11" w:type="pct"/>
          </w:tcPr>
          <w:p w14:paraId="6ACA1CF3">
            <w:pPr>
              <w:pStyle w:val="3"/>
              <w:ind w:left="0" w:firstLine="0"/>
              <w:rPr>
                <w:rFonts w:ascii="Times New Roman" w:hAnsi="Times New Roman"/>
                <w:sz w:val="24"/>
                <w:szCs w:val="24"/>
                <w:lang w:val="en-US"/>
              </w:rPr>
            </w:pPr>
          </w:p>
        </w:tc>
        <w:tc>
          <w:tcPr>
            <w:tcW w:w="1675" w:type="pct"/>
            <w:gridSpan w:val="2"/>
          </w:tcPr>
          <w:p w14:paraId="66C5926E">
            <w:pPr>
              <w:pStyle w:val="3"/>
              <w:ind w:left="0" w:firstLine="0"/>
              <w:jc w:val="left"/>
              <w:rPr>
                <w:rFonts w:ascii="Times New Roman" w:hAnsi="Times New Roman"/>
                <w:sz w:val="24"/>
                <w:szCs w:val="24"/>
                <w:lang w:val="en-US"/>
              </w:rPr>
            </w:pPr>
            <w:r>
              <w:rPr>
                <w:rFonts w:ascii="Times New Roman" w:hAnsi="Times New Roman"/>
                <w:sz w:val="24"/>
                <w:szCs w:val="24"/>
                <w:lang w:val="en-US"/>
              </w:rPr>
              <w:drawing>
                <wp:inline distT="0" distB="0" distL="0" distR="0">
                  <wp:extent cx="357505" cy="303530"/>
                  <wp:effectExtent l="0" t="0" r="444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8"/>
                          <a:stretch>
                            <a:fillRect/>
                          </a:stretch>
                        </pic:blipFill>
                        <pic:spPr>
                          <a:xfrm>
                            <a:off x="0" y="0"/>
                            <a:ext cx="381010" cy="323280"/>
                          </a:xfrm>
                          <a:prstGeom prst="rect">
                            <a:avLst/>
                          </a:prstGeom>
                        </pic:spPr>
                      </pic:pic>
                    </a:graphicData>
                  </a:graphic>
                </wp:inline>
              </w:drawing>
            </w:r>
          </w:p>
        </w:tc>
        <w:tc>
          <w:tcPr>
            <w:tcW w:w="396" w:type="pct"/>
            <w:gridSpan w:val="2"/>
          </w:tcPr>
          <w:p w14:paraId="448F856A">
            <w:pPr>
              <w:pStyle w:val="3"/>
              <w:ind w:left="0" w:firstLine="0"/>
              <w:rPr>
                <w:rFonts w:ascii="Times New Roman" w:hAnsi="Times New Roman"/>
                <w:sz w:val="24"/>
                <w:szCs w:val="24"/>
                <w:lang w:val="en-US"/>
              </w:rPr>
            </w:pPr>
            <w:r>
              <w:rPr>
                <w:rFonts w:ascii="Times New Roman" w:hAnsi="Times New Roman"/>
                <w:sz w:val="24"/>
                <w:szCs w:val="24"/>
                <w:lang w:val="en-US"/>
              </w:rPr>
              <w:t>Button</w:t>
            </w:r>
          </w:p>
        </w:tc>
        <w:tc>
          <w:tcPr>
            <w:tcW w:w="410" w:type="pct"/>
          </w:tcPr>
          <w:p w14:paraId="50FE0C39">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59" w:type="pct"/>
            <w:gridSpan w:val="2"/>
          </w:tcPr>
          <w:p w14:paraId="3D27C2F2">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390" w:type="pct"/>
          </w:tcPr>
          <w:p w14:paraId="396E8865">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459" w:type="pct"/>
          </w:tcPr>
          <w:p w14:paraId="6073534C">
            <w:pPr>
              <w:pStyle w:val="679"/>
            </w:pPr>
            <w:r>
              <w:t>Khi nhấn, tắt pop up ở nguyên màn hình hiện tại</w:t>
            </w:r>
          </w:p>
        </w:tc>
      </w:tr>
      <w:tr w14:paraId="128575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11" w:type="pct"/>
          </w:tcPr>
          <w:p w14:paraId="57DBC0CD">
            <w:pPr>
              <w:pStyle w:val="3"/>
              <w:ind w:left="0" w:firstLine="0"/>
              <w:rPr>
                <w:rFonts w:ascii="Times New Roman" w:hAnsi="Times New Roman"/>
                <w:sz w:val="24"/>
                <w:szCs w:val="24"/>
                <w:lang w:val="en-US"/>
              </w:rPr>
            </w:pPr>
          </w:p>
        </w:tc>
        <w:tc>
          <w:tcPr>
            <w:tcW w:w="1675" w:type="pct"/>
            <w:gridSpan w:val="2"/>
          </w:tcPr>
          <w:p w14:paraId="2480639F">
            <w:pPr>
              <w:pStyle w:val="3"/>
              <w:ind w:left="0" w:firstLine="0"/>
              <w:jc w:val="left"/>
              <w:rPr>
                <w:rFonts w:ascii="Times New Roman" w:hAnsi="Times New Roman"/>
                <w:sz w:val="24"/>
                <w:szCs w:val="24"/>
                <w:lang w:val="en-US"/>
              </w:rPr>
            </w:pPr>
            <w:r>
              <w:rPr>
                <w:rFonts w:ascii="Times New Roman" w:hAnsi="Times New Roman"/>
                <w:sz w:val="24"/>
                <w:szCs w:val="24"/>
                <w:lang w:val="en-US"/>
              </w:rPr>
              <w:t xml:space="preserve">Mở thẻ tín dụng online 100% không cần chứng minh thu nhập! </w:t>
            </w:r>
            <w:r>
              <w:rPr>
                <w:rFonts w:ascii="Segoe UI Symbol" w:hAnsi="Segoe UI Symbol" w:cs="Segoe UI Symbol"/>
                <w:sz w:val="24"/>
                <w:szCs w:val="24"/>
                <w:lang w:val="en-US"/>
              </w:rPr>
              <w:t>💜</w:t>
            </w:r>
          </w:p>
        </w:tc>
        <w:tc>
          <w:tcPr>
            <w:tcW w:w="396" w:type="pct"/>
            <w:gridSpan w:val="2"/>
          </w:tcPr>
          <w:p w14:paraId="6C7A9ADC">
            <w:pPr>
              <w:pStyle w:val="3"/>
              <w:ind w:left="0" w:firstLine="0"/>
              <w:rPr>
                <w:rFonts w:ascii="Times New Roman" w:hAnsi="Times New Roman"/>
                <w:sz w:val="24"/>
                <w:szCs w:val="24"/>
                <w:lang w:val="en-US"/>
              </w:rPr>
            </w:pPr>
            <w:r>
              <w:rPr>
                <w:rFonts w:ascii="Times New Roman" w:hAnsi="Times New Roman"/>
                <w:sz w:val="24"/>
                <w:szCs w:val="24"/>
                <w:lang w:val="en-US"/>
              </w:rPr>
              <w:t>Text</w:t>
            </w:r>
          </w:p>
        </w:tc>
        <w:tc>
          <w:tcPr>
            <w:tcW w:w="410" w:type="pct"/>
          </w:tcPr>
          <w:p w14:paraId="3693CA6E">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59" w:type="pct"/>
            <w:gridSpan w:val="2"/>
          </w:tcPr>
          <w:p w14:paraId="5EC9B600">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390" w:type="pct"/>
          </w:tcPr>
          <w:p w14:paraId="7B58083F">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459" w:type="pct"/>
          </w:tcPr>
          <w:p w14:paraId="7B414874">
            <w:pPr>
              <w:pStyle w:val="679"/>
            </w:pPr>
          </w:p>
        </w:tc>
      </w:tr>
      <w:tr w14:paraId="38FAB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11" w:type="pct"/>
          </w:tcPr>
          <w:p w14:paraId="25058727">
            <w:pPr>
              <w:pStyle w:val="3"/>
              <w:ind w:left="0" w:firstLine="0"/>
              <w:rPr>
                <w:rFonts w:ascii="Times New Roman" w:hAnsi="Times New Roman"/>
                <w:sz w:val="24"/>
                <w:szCs w:val="24"/>
                <w:lang w:val="en-US"/>
              </w:rPr>
            </w:pPr>
          </w:p>
        </w:tc>
        <w:tc>
          <w:tcPr>
            <w:tcW w:w="1675" w:type="pct"/>
            <w:gridSpan w:val="2"/>
          </w:tcPr>
          <w:p w14:paraId="601EADCB">
            <w:pPr>
              <w:pStyle w:val="3"/>
              <w:ind w:left="0" w:firstLine="0"/>
              <w:jc w:val="left"/>
              <w:rPr>
                <w:rFonts w:ascii="Times New Roman" w:hAnsi="Times New Roman"/>
                <w:sz w:val="24"/>
                <w:szCs w:val="24"/>
                <w:lang w:val="en-US"/>
              </w:rPr>
            </w:pPr>
            <w:r>
              <w:rPr>
                <w:rFonts w:ascii="Times New Roman" w:hAnsi="Times New Roman"/>
                <w:sz w:val="24"/>
                <w:szCs w:val="24"/>
                <w:lang w:val="en-US"/>
              </w:rPr>
              <w:t>5 phút đăng ký, mở thẻ tín dụng như ý. Sở hữu thẻ tín dụng ngay để nhận được hàng ngàn ưu đãi từ TPBank nào!</w:t>
            </w:r>
          </w:p>
        </w:tc>
        <w:tc>
          <w:tcPr>
            <w:tcW w:w="396" w:type="pct"/>
            <w:gridSpan w:val="2"/>
          </w:tcPr>
          <w:p w14:paraId="13FE41A8">
            <w:pPr>
              <w:pStyle w:val="3"/>
              <w:ind w:left="0" w:firstLine="0"/>
              <w:rPr>
                <w:rFonts w:ascii="Times New Roman" w:hAnsi="Times New Roman"/>
                <w:sz w:val="24"/>
                <w:szCs w:val="24"/>
                <w:lang w:val="en-US"/>
              </w:rPr>
            </w:pPr>
            <w:r>
              <w:rPr>
                <w:rFonts w:ascii="Times New Roman" w:hAnsi="Times New Roman"/>
                <w:sz w:val="24"/>
                <w:szCs w:val="24"/>
                <w:lang w:val="en-US"/>
              </w:rPr>
              <w:t>Text</w:t>
            </w:r>
          </w:p>
        </w:tc>
        <w:tc>
          <w:tcPr>
            <w:tcW w:w="410" w:type="pct"/>
          </w:tcPr>
          <w:p w14:paraId="1C2975A4">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59" w:type="pct"/>
            <w:gridSpan w:val="2"/>
          </w:tcPr>
          <w:p w14:paraId="7D92E379">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390" w:type="pct"/>
          </w:tcPr>
          <w:p w14:paraId="072DA36E">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459" w:type="pct"/>
          </w:tcPr>
          <w:p w14:paraId="7CE359D8">
            <w:pPr>
              <w:pStyle w:val="679"/>
            </w:pPr>
          </w:p>
        </w:tc>
      </w:tr>
      <w:tr w14:paraId="305115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11" w:type="pct"/>
          </w:tcPr>
          <w:p w14:paraId="065B2D55">
            <w:pPr>
              <w:pStyle w:val="3"/>
              <w:ind w:left="0" w:firstLine="0"/>
              <w:rPr>
                <w:rFonts w:ascii="Times New Roman" w:hAnsi="Times New Roman"/>
                <w:sz w:val="24"/>
                <w:szCs w:val="24"/>
                <w:lang w:val="en-US"/>
              </w:rPr>
            </w:pPr>
          </w:p>
        </w:tc>
        <w:tc>
          <w:tcPr>
            <w:tcW w:w="1675" w:type="pct"/>
            <w:gridSpan w:val="2"/>
          </w:tcPr>
          <w:p w14:paraId="72E6D976">
            <w:pPr>
              <w:pStyle w:val="3"/>
              <w:ind w:left="0" w:firstLine="0"/>
              <w:jc w:val="left"/>
              <w:rPr>
                <w:rFonts w:ascii="Times New Roman" w:hAnsi="Times New Roman"/>
                <w:sz w:val="24"/>
                <w:szCs w:val="24"/>
                <w:lang w:val="en-US"/>
              </w:rPr>
            </w:pPr>
            <w:r>
              <w:rPr>
                <w:rFonts w:ascii="Times New Roman" w:hAnsi="Times New Roman"/>
                <w:sz w:val="24"/>
                <w:szCs w:val="24"/>
                <w:lang w:val="en-US"/>
              </w:rPr>
              <w:drawing>
                <wp:inline distT="0" distB="0" distL="0" distR="0">
                  <wp:extent cx="2854960" cy="4279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9"/>
                          <a:stretch>
                            <a:fillRect/>
                          </a:stretch>
                        </pic:blipFill>
                        <pic:spPr>
                          <a:xfrm>
                            <a:off x="0" y="0"/>
                            <a:ext cx="2905746" cy="435863"/>
                          </a:xfrm>
                          <a:prstGeom prst="rect">
                            <a:avLst/>
                          </a:prstGeom>
                        </pic:spPr>
                      </pic:pic>
                    </a:graphicData>
                  </a:graphic>
                </wp:inline>
              </w:drawing>
            </w:r>
          </w:p>
        </w:tc>
        <w:tc>
          <w:tcPr>
            <w:tcW w:w="396" w:type="pct"/>
            <w:gridSpan w:val="2"/>
          </w:tcPr>
          <w:p w14:paraId="1D317DEE">
            <w:pPr>
              <w:pStyle w:val="3"/>
              <w:ind w:left="0" w:firstLine="0"/>
              <w:rPr>
                <w:rFonts w:ascii="Times New Roman" w:hAnsi="Times New Roman"/>
                <w:sz w:val="24"/>
                <w:szCs w:val="24"/>
                <w:lang w:val="en-US"/>
              </w:rPr>
            </w:pPr>
            <w:r>
              <w:rPr>
                <w:rFonts w:ascii="Times New Roman" w:hAnsi="Times New Roman"/>
                <w:sz w:val="24"/>
                <w:szCs w:val="24"/>
                <w:lang w:val="en-US"/>
              </w:rPr>
              <w:t>Button</w:t>
            </w:r>
          </w:p>
        </w:tc>
        <w:tc>
          <w:tcPr>
            <w:tcW w:w="410" w:type="pct"/>
          </w:tcPr>
          <w:p w14:paraId="0EB8C2E5">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59" w:type="pct"/>
            <w:gridSpan w:val="2"/>
          </w:tcPr>
          <w:p w14:paraId="61197DD7">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390" w:type="pct"/>
          </w:tcPr>
          <w:p w14:paraId="29FD9938">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459" w:type="pct"/>
          </w:tcPr>
          <w:p w14:paraId="00EBB358">
            <w:pPr>
              <w:pStyle w:val="679"/>
            </w:pPr>
            <w:r>
              <w:t>Mặc định enable</w:t>
            </w:r>
          </w:p>
          <w:p w14:paraId="6D4BDAB5">
            <w:pPr>
              <w:pStyle w:val="679"/>
            </w:pPr>
            <w:r>
              <w:t xml:space="preserve">Khi NSD ấn </w:t>
            </w:r>
            <w:r>
              <w:rPr/>
              <w:sym w:font="Wingdings" w:char="F0E0"/>
            </w:r>
            <w:r>
              <w:t xml:space="preserve"> HT gọi service kiểm tra CIF chưa có thẻ tín dụng hoặc có thẻ tín dụng đang ở trạng thái đóng</w:t>
            </w:r>
          </w:p>
          <w:p w14:paraId="12124440">
            <w:pPr>
              <w:pStyle w:val="679"/>
            </w:pPr>
            <w:r>
              <w:t>Nếu hợp lệ thì hiển thị MH giới thiệu thông tin thẻ tín dụng</w:t>
            </w:r>
          </w:p>
          <w:p w14:paraId="61D0F8E1">
            <w:pPr>
              <w:pStyle w:val="679"/>
            </w:pPr>
            <w:r>
              <w:t>Nếu không hợp lệ: hiển thị thông báo:</w:t>
            </w:r>
          </w:p>
          <w:p w14:paraId="28E8C155">
            <w:pPr>
              <w:pStyle w:val="679"/>
            </w:pPr>
            <w:r>
              <w:rPr>
                <w:lang w:val="en-US"/>
              </w:rPr>
              <w:drawing>
                <wp:inline distT="0" distB="0" distL="0" distR="0">
                  <wp:extent cx="1669415" cy="1003935"/>
                  <wp:effectExtent l="0" t="0" r="698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5"/>
                          <a:stretch>
                            <a:fillRect/>
                          </a:stretch>
                        </pic:blipFill>
                        <pic:spPr>
                          <a:xfrm>
                            <a:off x="0" y="0"/>
                            <a:ext cx="1688435" cy="1015752"/>
                          </a:xfrm>
                          <a:prstGeom prst="rect">
                            <a:avLst/>
                          </a:prstGeom>
                        </pic:spPr>
                      </pic:pic>
                    </a:graphicData>
                  </a:graphic>
                </wp:inline>
              </w:drawing>
            </w:r>
          </w:p>
          <w:p w14:paraId="044D9B72">
            <w:pPr>
              <w:pStyle w:val="679"/>
            </w:pPr>
            <w:r>
              <w:t>Ấn button Tôi đã hiểu: tắt pop up, giữ nguyên màn hình hiện tại</w:t>
            </w:r>
          </w:p>
        </w:tc>
      </w:tr>
      <w:tr w14:paraId="342BFC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000" w:type="pct"/>
            <w:gridSpan w:val="10"/>
          </w:tcPr>
          <w:p w14:paraId="31AF7BC5">
            <w:pPr>
              <w:pStyle w:val="679"/>
            </w:pPr>
            <w:r>
              <w:t xml:space="preserve">Màn hình Quản lý thẻ </w:t>
            </w:r>
          </w:p>
        </w:tc>
      </w:tr>
      <w:tr w14:paraId="48C782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29" w:type="pct"/>
            <w:gridSpan w:val="2"/>
          </w:tcPr>
          <w:p w14:paraId="16827C5D">
            <w:pPr>
              <w:pStyle w:val="679"/>
            </w:pPr>
            <w:r>
              <w:t>1</w:t>
            </w:r>
          </w:p>
        </w:tc>
        <w:tc>
          <w:tcPr>
            <w:tcW w:w="1657" w:type="pct"/>
          </w:tcPr>
          <w:p w14:paraId="26E9C8AA">
            <w:pPr>
              <w:pStyle w:val="679"/>
            </w:pPr>
            <w:r>
              <w:t>Icon Quay lại</w:t>
            </w:r>
          </w:p>
        </w:tc>
        <w:tc>
          <w:tcPr>
            <w:tcW w:w="389" w:type="pct"/>
          </w:tcPr>
          <w:p w14:paraId="71C3E32B">
            <w:pPr>
              <w:pStyle w:val="679"/>
            </w:pPr>
            <w:r>
              <w:t>Button</w:t>
            </w:r>
          </w:p>
        </w:tc>
        <w:tc>
          <w:tcPr>
            <w:tcW w:w="422" w:type="pct"/>
            <w:gridSpan w:val="3"/>
          </w:tcPr>
          <w:p w14:paraId="02EED86B">
            <w:pPr>
              <w:pStyle w:val="679"/>
            </w:pPr>
            <w:r>
              <w:t>N/A</w:t>
            </w:r>
          </w:p>
        </w:tc>
        <w:tc>
          <w:tcPr>
            <w:tcW w:w="454" w:type="pct"/>
          </w:tcPr>
          <w:p w14:paraId="1FF134A6">
            <w:pPr>
              <w:pStyle w:val="679"/>
            </w:pPr>
            <w:r>
              <w:t>Y</w:t>
            </w:r>
          </w:p>
        </w:tc>
        <w:tc>
          <w:tcPr>
            <w:tcW w:w="390" w:type="pct"/>
          </w:tcPr>
          <w:p w14:paraId="037D8B7E">
            <w:pPr>
              <w:pStyle w:val="679"/>
            </w:pPr>
            <w:r>
              <w:t>N/A</w:t>
            </w:r>
          </w:p>
        </w:tc>
        <w:tc>
          <w:tcPr>
            <w:tcW w:w="1459" w:type="pct"/>
          </w:tcPr>
          <w:p w14:paraId="025D1A53">
            <w:pPr>
              <w:pStyle w:val="679"/>
            </w:pPr>
            <w:r>
              <w:t>Bấm chọn, quay về màn hình trước đó</w:t>
            </w:r>
          </w:p>
        </w:tc>
      </w:tr>
      <w:tr w14:paraId="7103F2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229" w:type="pct"/>
            <w:gridSpan w:val="2"/>
          </w:tcPr>
          <w:p w14:paraId="28E43446">
            <w:pPr>
              <w:pStyle w:val="679"/>
            </w:pPr>
            <w:r>
              <w:t>2</w:t>
            </w:r>
          </w:p>
        </w:tc>
        <w:tc>
          <w:tcPr>
            <w:tcW w:w="1657" w:type="pct"/>
          </w:tcPr>
          <w:p w14:paraId="55B61847">
            <w:pPr>
              <w:pStyle w:val="679"/>
            </w:pPr>
            <w:r>
              <w:t>Danh sách loại sản phẩm thẻ</w:t>
            </w:r>
          </w:p>
        </w:tc>
        <w:tc>
          <w:tcPr>
            <w:tcW w:w="389" w:type="pct"/>
          </w:tcPr>
          <w:p w14:paraId="45CE3422">
            <w:pPr>
              <w:pStyle w:val="679"/>
            </w:pPr>
            <w:r>
              <w:t>Hyperlink</w:t>
            </w:r>
          </w:p>
        </w:tc>
        <w:tc>
          <w:tcPr>
            <w:tcW w:w="422" w:type="pct"/>
            <w:gridSpan w:val="3"/>
          </w:tcPr>
          <w:p w14:paraId="12B2DC1D">
            <w:pPr>
              <w:pStyle w:val="679"/>
            </w:pPr>
            <w:r>
              <w:t>N/A</w:t>
            </w:r>
          </w:p>
        </w:tc>
        <w:tc>
          <w:tcPr>
            <w:tcW w:w="454" w:type="pct"/>
          </w:tcPr>
          <w:p w14:paraId="72B2FD41">
            <w:pPr>
              <w:pStyle w:val="679"/>
            </w:pPr>
            <w:r>
              <w:t>Y</w:t>
            </w:r>
          </w:p>
        </w:tc>
        <w:tc>
          <w:tcPr>
            <w:tcW w:w="390" w:type="pct"/>
          </w:tcPr>
          <w:p w14:paraId="57AA93B5">
            <w:pPr>
              <w:pStyle w:val="679"/>
            </w:pPr>
            <w:r>
              <w:t>N/A</w:t>
            </w:r>
          </w:p>
        </w:tc>
        <w:tc>
          <w:tcPr>
            <w:tcW w:w="1459" w:type="pct"/>
          </w:tcPr>
          <w:p w14:paraId="45F17293">
            <w:pPr>
              <w:spacing w:after="0"/>
              <w:ind w:left="0" w:firstLine="0"/>
              <w:rPr>
                <w:rFonts w:ascii="Times New Roman" w:hAnsi="Times New Roman"/>
                <w:sz w:val="24"/>
                <w:szCs w:val="24"/>
              </w:rPr>
            </w:pPr>
            <w:r>
              <w:rPr>
                <w:rFonts w:ascii="Times New Roman" w:hAnsi="Times New Roman"/>
                <w:sz w:val="24"/>
                <w:szCs w:val="24"/>
              </w:rPr>
              <w:t xml:space="preserve">Hiển thị các sản phẩm thẻ hiện có. Mỗi sản phẩm hiển thị trên 1 card gồm các thông tin: </w:t>
            </w:r>
          </w:p>
          <w:p w14:paraId="5AC559DA">
            <w:pPr>
              <w:pStyle w:val="233"/>
              <w:widowControl/>
              <w:numPr>
                <w:ilvl w:val="0"/>
                <w:numId w:val="81"/>
              </w:numPr>
              <w:spacing w:after="0"/>
              <w:rPr>
                <w:rFonts w:ascii="Times New Roman" w:hAnsi="Times New Roman"/>
                <w:sz w:val="24"/>
                <w:szCs w:val="24"/>
              </w:rPr>
            </w:pPr>
            <w:r>
              <w:rPr>
                <w:rFonts w:ascii="Times New Roman" w:hAnsi="Times New Roman"/>
                <w:sz w:val="24"/>
                <w:szCs w:val="24"/>
              </w:rPr>
              <w:t>Tên sản phẩm</w:t>
            </w:r>
          </w:p>
          <w:p w14:paraId="6014E1FA">
            <w:pPr>
              <w:pStyle w:val="233"/>
              <w:widowControl/>
              <w:numPr>
                <w:ilvl w:val="0"/>
                <w:numId w:val="81"/>
              </w:numPr>
              <w:spacing w:after="0"/>
              <w:rPr>
                <w:rFonts w:ascii="Times New Roman" w:hAnsi="Times New Roman"/>
                <w:sz w:val="24"/>
                <w:szCs w:val="24"/>
              </w:rPr>
            </w:pPr>
            <w:r>
              <w:rPr>
                <w:rFonts w:ascii="Times New Roman" w:hAnsi="Times New Roman"/>
                <w:sz w:val="24"/>
                <w:szCs w:val="24"/>
              </w:rPr>
              <w:t>Mô tả sản phẩm</w:t>
            </w:r>
          </w:p>
          <w:p w14:paraId="1C2E0F3C">
            <w:pPr>
              <w:pStyle w:val="233"/>
              <w:widowControl/>
              <w:numPr>
                <w:ilvl w:val="0"/>
                <w:numId w:val="81"/>
              </w:numPr>
              <w:spacing w:after="0"/>
              <w:rPr>
                <w:rFonts w:ascii="Times New Roman" w:hAnsi="Times New Roman"/>
                <w:sz w:val="24"/>
                <w:szCs w:val="24"/>
              </w:rPr>
            </w:pPr>
            <w:r>
              <w:rPr>
                <w:rFonts w:ascii="Times New Roman" w:hAnsi="Times New Roman"/>
                <w:sz w:val="24"/>
                <w:szCs w:val="24"/>
              </w:rPr>
              <w:t>Hình ảnh thiết kế</w:t>
            </w:r>
          </w:p>
          <w:p w14:paraId="2E0B3B5A">
            <w:pPr>
              <w:spacing w:after="0"/>
              <w:ind w:left="64" w:hanging="8"/>
              <w:rPr>
                <w:rFonts w:ascii="Times New Roman" w:hAnsi="Times New Roman"/>
                <w:sz w:val="24"/>
                <w:szCs w:val="24"/>
              </w:rPr>
            </w:pPr>
            <w:r>
              <w:rPr>
                <w:rFonts w:ascii="Times New Roman" w:hAnsi="Times New Roman"/>
                <w:sz w:val="24"/>
                <w:szCs w:val="24"/>
              </w:rPr>
              <w:t>Hiện tại gồm các sản phẩm sau:</w:t>
            </w:r>
          </w:p>
          <w:p w14:paraId="7FF0BB44">
            <w:pPr>
              <w:pStyle w:val="233"/>
              <w:widowControl/>
              <w:numPr>
                <w:ilvl w:val="0"/>
                <w:numId w:val="81"/>
              </w:numPr>
              <w:spacing w:after="0"/>
              <w:rPr>
                <w:rFonts w:ascii="Times New Roman" w:hAnsi="Times New Roman"/>
                <w:sz w:val="24"/>
                <w:szCs w:val="24"/>
              </w:rPr>
            </w:pPr>
            <w:r>
              <w:rPr>
                <w:rFonts w:ascii="Times New Roman" w:hAnsi="Times New Roman"/>
                <w:sz w:val="24"/>
                <w:szCs w:val="24"/>
              </w:rPr>
              <w:t>Thẻ tín dụng: Bấm chọn, điều hướng đến luồng phát hành thẻ tín dụng hiện tại</w:t>
            </w:r>
          </w:p>
          <w:p w14:paraId="514D1C29">
            <w:pPr>
              <w:pStyle w:val="233"/>
              <w:widowControl/>
              <w:numPr>
                <w:ilvl w:val="0"/>
                <w:numId w:val="81"/>
              </w:numPr>
              <w:spacing w:after="0"/>
              <w:rPr>
                <w:rFonts w:ascii="Times New Roman" w:hAnsi="Times New Roman"/>
                <w:sz w:val="24"/>
                <w:szCs w:val="24"/>
              </w:rPr>
            </w:pPr>
            <w:r>
              <w:rPr>
                <w:rFonts w:ascii="Times New Roman" w:hAnsi="Times New Roman"/>
                <w:sz w:val="24"/>
                <w:szCs w:val="24"/>
              </w:rPr>
              <w:t xml:space="preserve">Thẻ flash 2in1: </w:t>
            </w:r>
            <w:r>
              <w:rPr>
                <w:rFonts w:ascii="Times New Roman" w:hAnsi="Times New Roman"/>
                <w:sz w:val="24"/>
                <w:szCs w:val="24"/>
                <w:lang w:val="en-US"/>
              </w:rPr>
              <w:drawing>
                <wp:inline distT="0" distB="0" distL="0" distR="0">
                  <wp:extent cx="1112520" cy="4279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40"/>
                          <a:stretch>
                            <a:fillRect/>
                          </a:stretch>
                        </pic:blipFill>
                        <pic:spPr>
                          <a:xfrm>
                            <a:off x="0" y="0"/>
                            <a:ext cx="1120028" cy="430780"/>
                          </a:xfrm>
                          <a:prstGeom prst="rect">
                            <a:avLst/>
                          </a:prstGeom>
                        </pic:spPr>
                      </pic:pic>
                    </a:graphicData>
                  </a:graphic>
                </wp:inline>
              </w:drawing>
            </w:r>
            <w:r>
              <w:rPr>
                <w:rStyle w:val="24"/>
                <w:rFonts w:ascii="Times New Roman" w:hAnsi="Times New Roman" w:eastAsia="PMingLiU"/>
                <w:strike/>
                <w:sz w:val="24"/>
                <w:szCs w:val="24"/>
                <w:lang w:val="en-SG" w:eastAsia="zh-TW"/>
              </w:rPr>
              <w:commentReference w:id="71"/>
            </w:r>
            <w:r>
              <w:rPr>
                <w:rStyle w:val="24"/>
                <w:rFonts w:ascii="Times New Roman" w:hAnsi="Times New Roman"/>
              </w:rPr>
              <w:commentReference w:id="72"/>
            </w:r>
          </w:p>
          <w:p w14:paraId="163E1F7F">
            <w:pPr>
              <w:pStyle w:val="233"/>
              <w:spacing w:after="0"/>
              <w:ind w:left="360"/>
              <w:rPr>
                <w:rFonts w:ascii="Times New Roman" w:hAnsi="Times New Roman"/>
                <w:sz w:val="24"/>
                <w:szCs w:val="24"/>
              </w:rPr>
            </w:pPr>
          </w:p>
          <w:p w14:paraId="684B135E">
            <w:pPr>
              <w:pStyle w:val="233"/>
              <w:widowControl/>
              <w:numPr>
                <w:ilvl w:val="0"/>
                <w:numId w:val="105"/>
              </w:numPr>
              <w:spacing w:after="0"/>
              <w:ind w:left="244" w:right="-112"/>
              <w:rPr>
                <w:rFonts w:ascii="Times New Roman" w:hAnsi="Times New Roman"/>
                <w:sz w:val="24"/>
                <w:szCs w:val="24"/>
              </w:rPr>
            </w:pPr>
            <w:r>
              <w:rPr>
                <w:rFonts w:ascii="Times New Roman" w:hAnsi="Times New Roman"/>
                <w:sz w:val="24"/>
                <w:szCs w:val="24"/>
              </w:rPr>
              <w:t>Vùng bấm “Thẻ đa năng Flash 2in1” điều hướng đến luồng mua thẻ. Chi tiết mục “Mua thẻ qua Shop thẻ trên eBank”</w:t>
            </w:r>
          </w:p>
          <w:p w14:paraId="2332DAE3">
            <w:pPr>
              <w:pStyle w:val="679"/>
            </w:pPr>
            <w:r>
              <w:t xml:space="preserve">Vùng bấm “Bạn đã có thẻ ? Kích hoạt ngay” mở bottom sheet Quét mã QR thẻ flash. Refer TLPT: \\10.1.12.27\Du an\Du An Dang Trien Khai\18.NHCN.02-Hydro Bank\Working\Khac\08. QBA\6. Giai đoạn 6 - 2024\13. Cardy\TLPT\Phát hành thẻ  </w:t>
            </w:r>
          </w:p>
        </w:tc>
      </w:tr>
    </w:tbl>
    <w:p w14:paraId="3F88A4D5">
      <w:pPr>
        <w:widowControl/>
        <w:spacing w:before="80" w:after="80" w:line="276" w:lineRule="auto"/>
        <w:ind w:left="0" w:firstLine="0"/>
        <w:contextualSpacing/>
        <w:jc w:val="left"/>
        <w:rPr>
          <w:rFonts w:ascii="Times New Roman" w:hAnsi="Times New Roman"/>
          <w:sz w:val="24"/>
          <w:szCs w:val="24"/>
        </w:rPr>
      </w:pPr>
    </w:p>
    <w:p w14:paraId="78286128">
      <w:pPr>
        <w:pStyle w:val="5"/>
        <w:numPr>
          <w:ilvl w:val="2"/>
          <w:numId w:val="1"/>
        </w:numPr>
        <w:ind w:left="720"/>
        <w:rPr>
          <w:sz w:val="24"/>
          <w:lang w:val="en-US"/>
        </w:rPr>
      </w:pPr>
      <w:bookmarkStart w:id="75" w:name="_Toc115447381"/>
      <w:bookmarkStart w:id="76" w:name="_Toc99540047"/>
      <w:r>
        <w:rPr>
          <w:sz w:val="24"/>
          <w:lang w:val="en-US"/>
        </w:rPr>
        <w:t>MH giới thiệu thông tin thẻ và quy trình đăng kí thẻ tín dụng trên Ebank</w:t>
      </w:r>
      <w:bookmarkEnd w:id="75"/>
      <w:bookmarkEnd w:id="76"/>
    </w:p>
    <w:p w14:paraId="40243D4F">
      <w:pPr>
        <w:ind w:left="0" w:firstLine="0"/>
        <w:rPr>
          <w:rFonts w:ascii="Times New Roman" w:hAnsi="Times New Roman"/>
          <w:sz w:val="24"/>
          <w:szCs w:val="24"/>
          <w:lang w:val="en-US"/>
        </w:rPr>
      </w:pPr>
      <w:r>
        <w:rPr>
          <w:rFonts w:ascii="Times New Roman" w:hAnsi="Times New Roman"/>
          <w:b/>
          <w:sz w:val="24"/>
          <w:szCs w:val="24"/>
          <w:lang w:val="en-US"/>
        </w:rPr>
        <w:t>Đường dẫn</w:t>
      </w:r>
      <w:r>
        <w:rPr>
          <w:rFonts w:ascii="Times New Roman" w:hAnsi="Times New Roman"/>
          <w:sz w:val="24"/>
          <w:szCs w:val="24"/>
          <w:lang w:val="en-US"/>
        </w:rPr>
        <w:t xml:space="preserve">: Homepage &gt;&gt; </w:t>
      </w:r>
      <w:r>
        <w:rPr>
          <w:rFonts w:ascii="Times New Roman" w:hAnsi="Times New Roman"/>
          <w:strike/>
          <w:sz w:val="24"/>
          <w:szCs w:val="24"/>
          <w:lang w:val="en-US"/>
        </w:rPr>
        <w:t>Chọn banner/ reminder ở màn home hoặc</w:t>
      </w:r>
      <w:r>
        <w:rPr>
          <w:rFonts w:ascii="Times New Roman" w:hAnsi="Times New Roman"/>
          <w:sz w:val="24"/>
          <w:szCs w:val="24"/>
          <w:lang w:val="en-US"/>
        </w:rPr>
        <w:t xml:space="preserve"> Chọn Quản lý thẻ, chọn pop up hoặc Chọn quản lý thẻ, chọn thẻ tín dụng mới &gt;&gt; MH giới thiệu thông tin</w:t>
      </w:r>
    </w:p>
    <w:p w14:paraId="4950CA41">
      <w:pPr>
        <w:ind w:left="0" w:firstLine="0"/>
        <w:rPr>
          <w:rFonts w:ascii="Times New Roman" w:hAnsi="Times New Roman"/>
          <w:b/>
          <w:sz w:val="24"/>
          <w:szCs w:val="24"/>
          <w:lang w:val="en-US"/>
        </w:rPr>
      </w:pPr>
      <w:r>
        <w:rPr>
          <w:rFonts w:ascii="Times New Roman" w:hAnsi="Times New Roman"/>
          <w:b/>
          <w:sz w:val="24"/>
          <w:szCs w:val="24"/>
          <w:lang w:val="en-US"/>
        </w:rPr>
        <w:t>Màn hình minh họa:</w:t>
      </w:r>
    </w:p>
    <w:p w14:paraId="3B6BEF30">
      <w:pPr>
        <w:ind w:left="0" w:firstLine="0"/>
        <w:rPr>
          <w:rFonts w:ascii="Times New Roman" w:hAnsi="Times New Roman"/>
          <w:lang w:val="en-US"/>
        </w:rPr>
      </w:pPr>
      <w:r>
        <w:rPr>
          <w:rFonts w:ascii="Times New Roman" w:hAnsi="Times New Roman"/>
          <w:lang w:val="en-US"/>
        </w:rPr>
        <w:drawing>
          <wp:inline distT="0" distB="0" distL="0" distR="0">
            <wp:extent cx="2266315" cy="4914265"/>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1"/>
                    <a:stretch>
                      <a:fillRect/>
                    </a:stretch>
                  </pic:blipFill>
                  <pic:spPr>
                    <a:xfrm>
                      <a:off x="0" y="0"/>
                      <a:ext cx="2266667" cy="4914286"/>
                    </a:xfrm>
                    <a:prstGeom prst="rect">
                      <a:avLst/>
                    </a:prstGeom>
                  </pic:spPr>
                </pic:pic>
              </a:graphicData>
            </a:graphic>
          </wp:inline>
        </w:drawing>
      </w:r>
      <w:r>
        <w:rPr>
          <w:rFonts w:ascii="Times New Roman" w:hAnsi="Times New Roman"/>
          <w:lang w:val="en-US"/>
        </w:rPr>
        <w:t xml:space="preserve"> </w:t>
      </w:r>
      <w:r>
        <w:rPr>
          <w:rFonts w:ascii="Times New Roman" w:hAnsi="Times New Roman"/>
          <w:lang w:val="en-US"/>
        </w:rPr>
        <w:drawing>
          <wp:inline distT="0" distB="0" distL="0" distR="0">
            <wp:extent cx="2256790" cy="4904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42"/>
                    <a:stretch>
                      <a:fillRect/>
                    </a:stretch>
                  </pic:blipFill>
                  <pic:spPr>
                    <a:xfrm>
                      <a:off x="0" y="0"/>
                      <a:ext cx="2257143" cy="4904762"/>
                    </a:xfrm>
                    <a:prstGeom prst="rect">
                      <a:avLst/>
                    </a:prstGeom>
                  </pic:spPr>
                </pic:pic>
              </a:graphicData>
            </a:graphic>
          </wp:inline>
        </w:drawing>
      </w:r>
      <w:r>
        <w:rPr>
          <w:rFonts w:ascii="Times New Roman" w:hAnsi="Times New Roman"/>
          <w:lang w:val="en-US"/>
        </w:rPr>
        <w:t xml:space="preserve"> </w:t>
      </w:r>
      <w:r>
        <w:rPr>
          <w:rFonts w:ascii="Times New Roman" w:hAnsi="Times New Roman"/>
          <w:lang w:val="en-US"/>
        </w:rPr>
        <w:drawing>
          <wp:inline distT="0" distB="0" distL="0" distR="0">
            <wp:extent cx="2256790" cy="49333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3"/>
                    <a:stretch>
                      <a:fillRect/>
                    </a:stretch>
                  </pic:blipFill>
                  <pic:spPr>
                    <a:xfrm>
                      <a:off x="0" y="0"/>
                      <a:ext cx="2257143" cy="4933333"/>
                    </a:xfrm>
                    <a:prstGeom prst="rect">
                      <a:avLst/>
                    </a:prstGeom>
                  </pic:spPr>
                </pic:pic>
              </a:graphicData>
            </a:graphic>
          </wp:inline>
        </w:drawing>
      </w:r>
    </w:p>
    <w:p w14:paraId="36C3DA88">
      <w:pPr>
        <w:ind w:left="0" w:firstLine="0"/>
        <w:rPr>
          <w:rFonts w:ascii="Times New Roman" w:hAnsi="Times New Roman"/>
          <w:b/>
          <w:sz w:val="24"/>
          <w:szCs w:val="24"/>
          <w:lang w:val="en-US"/>
        </w:rPr>
      </w:pPr>
      <w:r>
        <w:rPr>
          <w:rFonts w:ascii="Times New Roman" w:hAnsi="Times New Roman"/>
          <w:b/>
          <w:lang w:val="en-US"/>
        </w:rPr>
        <w:t>Màn hình WL_01: Giới thiệu thẻ</w:t>
      </w:r>
    </w:p>
    <w:tbl>
      <w:tblPr>
        <w:tblStyle w:val="6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39"/>
        <w:gridCol w:w="1901"/>
        <w:gridCol w:w="1111"/>
        <w:gridCol w:w="1025"/>
        <w:gridCol w:w="8400"/>
      </w:tblGrid>
      <w:tr w14:paraId="2E62E5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0" w:type="auto"/>
          </w:tcPr>
          <w:p w14:paraId="12A361EF">
            <w:pPr>
              <w:pStyle w:val="3"/>
              <w:ind w:left="0" w:firstLine="0"/>
              <w:rPr>
                <w:rFonts w:ascii="Times New Roman" w:hAnsi="Times New Roman"/>
                <w:sz w:val="24"/>
                <w:szCs w:val="24"/>
                <w:lang w:val="en-US"/>
              </w:rPr>
            </w:pPr>
            <w:r>
              <w:rPr>
                <w:rFonts w:ascii="Times New Roman" w:hAnsi="Times New Roman"/>
                <w:sz w:val="24"/>
                <w:szCs w:val="24"/>
                <w:lang w:val="en-US"/>
              </w:rPr>
              <w:t>No</w:t>
            </w:r>
          </w:p>
        </w:tc>
        <w:tc>
          <w:tcPr>
            <w:tcW w:w="0" w:type="auto"/>
          </w:tcPr>
          <w:p w14:paraId="20F0CF17">
            <w:pPr>
              <w:pStyle w:val="3"/>
              <w:ind w:left="0" w:firstLine="0"/>
              <w:rPr>
                <w:rFonts w:ascii="Times New Roman" w:hAnsi="Times New Roman"/>
                <w:sz w:val="24"/>
                <w:szCs w:val="24"/>
                <w:lang w:val="en-US"/>
              </w:rPr>
            </w:pPr>
            <w:r>
              <w:rPr>
                <w:rFonts w:ascii="Times New Roman" w:hAnsi="Times New Roman"/>
                <w:sz w:val="24"/>
                <w:szCs w:val="24"/>
                <w:lang w:val="en-US"/>
              </w:rPr>
              <w:t>Field Name</w:t>
            </w:r>
          </w:p>
        </w:tc>
        <w:tc>
          <w:tcPr>
            <w:tcW w:w="0" w:type="auto"/>
          </w:tcPr>
          <w:p w14:paraId="514560D9">
            <w:pPr>
              <w:pStyle w:val="3"/>
              <w:ind w:left="0" w:firstLine="0"/>
              <w:rPr>
                <w:rFonts w:ascii="Times New Roman" w:hAnsi="Times New Roman"/>
                <w:sz w:val="24"/>
                <w:szCs w:val="24"/>
                <w:lang w:val="en-US"/>
              </w:rPr>
            </w:pPr>
            <w:r>
              <w:rPr>
                <w:rFonts w:ascii="Times New Roman" w:hAnsi="Times New Roman"/>
                <w:sz w:val="24"/>
                <w:szCs w:val="24"/>
                <w:lang w:val="en-US"/>
              </w:rPr>
              <w:t>Data Type</w:t>
            </w:r>
          </w:p>
        </w:tc>
        <w:tc>
          <w:tcPr>
            <w:tcW w:w="0" w:type="auto"/>
          </w:tcPr>
          <w:p w14:paraId="6DA14736">
            <w:pPr>
              <w:pStyle w:val="3"/>
              <w:ind w:left="0" w:firstLine="0"/>
              <w:rPr>
                <w:rFonts w:ascii="Times New Roman" w:hAnsi="Times New Roman"/>
                <w:sz w:val="24"/>
                <w:szCs w:val="24"/>
                <w:lang w:val="en-US"/>
              </w:rPr>
            </w:pPr>
            <w:r>
              <w:rPr>
                <w:rFonts w:ascii="Times New Roman" w:hAnsi="Times New Roman"/>
                <w:sz w:val="24"/>
                <w:szCs w:val="24"/>
                <w:lang w:val="en-US"/>
              </w:rPr>
              <w:t>Manadatory</w:t>
            </w:r>
          </w:p>
        </w:tc>
        <w:tc>
          <w:tcPr>
            <w:tcW w:w="0" w:type="auto"/>
          </w:tcPr>
          <w:p w14:paraId="5F35CF69">
            <w:pPr>
              <w:pStyle w:val="3"/>
              <w:ind w:left="0" w:firstLine="0"/>
              <w:rPr>
                <w:rFonts w:ascii="Times New Roman" w:hAnsi="Times New Roman"/>
                <w:sz w:val="24"/>
                <w:szCs w:val="24"/>
                <w:lang w:val="en-US"/>
              </w:rPr>
            </w:pPr>
            <w:r>
              <w:rPr>
                <w:rFonts w:ascii="Times New Roman" w:hAnsi="Times New Roman"/>
                <w:sz w:val="24"/>
                <w:szCs w:val="24"/>
                <w:lang w:val="en-US"/>
              </w:rPr>
              <w:t>Description</w:t>
            </w:r>
          </w:p>
        </w:tc>
      </w:tr>
      <w:tr w14:paraId="521778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0" w:type="auto"/>
            <w:gridSpan w:val="5"/>
          </w:tcPr>
          <w:p w14:paraId="23098C14">
            <w:pPr>
              <w:pStyle w:val="3"/>
              <w:ind w:left="0" w:firstLine="0"/>
              <w:rPr>
                <w:rFonts w:ascii="Times New Roman" w:hAnsi="Times New Roman"/>
                <w:b/>
                <w:sz w:val="24"/>
                <w:szCs w:val="24"/>
                <w:lang w:val="en-US"/>
              </w:rPr>
            </w:pPr>
            <w:r>
              <w:rPr>
                <w:rFonts w:ascii="Times New Roman" w:hAnsi="Times New Roman"/>
                <w:b/>
                <w:sz w:val="24"/>
                <w:szCs w:val="24"/>
                <w:lang w:val="en-US"/>
              </w:rPr>
              <w:t>WL_01: Màn hình giới thiệu thẻ tín dụng</w:t>
            </w:r>
          </w:p>
          <w:p w14:paraId="404F952F">
            <w:pPr>
              <w:pStyle w:val="3"/>
              <w:ind w:left="0" w:firstLine="0"/>
              <w:rPr>
                <w:rFonts w:ascii="Times New Roman" w:hAnsi="Times New Roman"/>
                <w:sz w:val="24"/>
                <w:szCs w:val="24"/>
                <w:lang w:val="en-US"/>
              </w:rPr>
            </w:pPr>
            <w:r>
              <w:rPr>
                <w:rFonts w:ascii="Times New Roman" w:hAnsi="Times New Roman"/>
                <w:sz w:val="24"/>
                <w:szCs w:val="24"/>
                <w:lang w:val="en-US"/>
              </w:rPr>
              <w:t>Hiển thị slide danh sách các thẻ cho phép KH lựa chọn, KH có thể scroll trái/phải để xem giới thiệu các thẻ tương ứng.</w:t>
            </w:r>
          </w:p>
          <w:p w14:paraId="481B1593">
            <w:pPr>
              <w:pStyle w:val="3"/>
              <w:ind w:left="0" w:firstLine="0"/>
              <w:rPr>
                <w:rFonts w:ascii="Times New Roman" w:hAnsi="Times New Roman"/>
                <w:sz w:val="24"/>
                <w:szCs w:val="24"/>
                <w:lang w:val="en-US"/>
              </w:rPr>
            </w:pPr>
            <w:r>
              <w:rPr>
                <w:rFonts w:ascii="Times New Roman" w:hAnsi="Times New Roman"/>
                <w:sz w:val="24"/>
                <w:szCs w:val="24"/>
                <w:lang w:val="en-US"/>
              </w:rPr>
              <w:t>Nếu chỉ có 1 sản phẩm thẻ tín dụng thì không hiển thị dạng slide.</w:t>
            </w:r>
          </w:p>
        </w:tc>
      </w:tr>
      <w:tr w14:paraId="51C70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0" w:type="auto"/>
          </w:tcPr>
          <w:p w14:paraId="697C66BF">
            <w:pPr>
              <w:pStyle w:val="3"/>
              <w:numPr>
                <w:ilvl w:val="0"/>
                <w:numId w:val="106"/>
              </w:numPr>
              <w:rPr>
                <w:rFonts w:ascii="Times New Roman" w:hAnsi="Times New Roman"/>
                <w:sz w:val="24"/>
                <w:szCs w:val="24"/>
                <w:lang w:val="en-US"/>
              </w:rPr>
            </w:pPr>
            <w:r>
              <w:rPr>
                <w:rFonts w:ascii="Times New Roman" w:hAnsi="Times New Roman"/>
                <w:sz w:val="24"/>
                <w:szCs w:val="24"/>
                <w:lang w:val="en-US"/>
              </w:rPr>
              <w:t>1</w:t>
            </w:r>
          </w:p>
        </w:tc>
        <w:tc>
          <w:tcPr>
            <w:tcW w:w="0" w:type="auto"/>
          </w:tcPr>
          <w:p w14:paraId="647EA38C">
            <w:pPr>
              <w:pStyle w:val="3"/>
              <w:ind w:left="0" w:firstLine="0"/>
              <w:jc w:val="left"/>
              <w:rPr>
                <w:rFonts w:ascii="Times New Roman" w:hAnsi="Times New Roman"/>
                <w:sz w:val="24"/>
                <w:szCs w:val="24"/>
                <w:lang w:val="en-US"/>
              </w:rPr>
            </w:pPr>
            <w:r>
              <w:rPr>
                <w:rFonts w:ascii="Times New Roman" w:hAnsi="Times New Roman"/>
                <w:sz w:val="24"/>
                <w:szCs w:val="24"/>
                <w:lang w:val="en-US"/>
              </w:rPr>
              <w:drawing>
                <wp:inline distT="0" distB="0" distL="0" distR="0">
                  <wp:extent cx="295275" cy="2762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4"/>
                          <a:stretch>
                            <a:fillRect/>
                          </a:stretch>
                        </pic:blipFill>
                        <pic:spPr>
                          <a:xfrm>
                            <a:off x="0" y="0"/>
                            <a:ext cx="295316" cy="276264"/>
                          </a:xfrm>
                          <a:prstGeom prst="rect">
                            <a:avLst/>
                          </a:prstGeom>
                        </pic:spPr>
                      </pic:pic>
                    </a:graphicData>
                  </a:graphic>
                </wp:inline>
              </w:drawing>
            </w:r>
          </w:p>
        </w:tc>
        <w:tc>
          <w:tcPr>
            <w:tcW w:w="0" w:type="auto"/>
          </w:tcPr>
          <w:p w14:paraId="69551CDB">
            <w:pPr>
              <w:pStyle w:val="3"/>
              <w:ind w:left="0" w:firstLine="0"/>
              <w:rPr>
                <w:rFonts w:ascii="Times New Roman" w:hAnsi="Times New Roman"/>
                <w:sz w:val="24"/>
                <w:szCs w:val="24"/>
                <w:lang w:val="en-US"/>
              </w:rPr>
            </w:pPr>
            <w:r>
              <w:rPr>
                <w:rFonts w:ascii="Times New Roman" w:hAnsi="Times New Roman"/>
                <w:sz w:val="24"/>
                <w:szCs w:val="24"/>
                <w:lang w:val="en-US"/>
              </w:rPr>
              <w:t>Text</w:t>
            </w:r>
          </w:p>
        </w:tc>
        <w:tc>
          <w:tcPr>
            <w:tcW w:w="0" w:type="auto"/>
          </w:tcPr>
          <w:p w14:paraId="0140E616">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0" w:type="auto"/>
          </w:tcPr>
          <w:p w14:paraId="31C79C61">
            <w:pPr>
              <w:pStyle w:val="3"/>
              <w:ind w:left="0" w:firstLine="0"/>
              <w:rPr>
                <w:rFonts w:ascii="Times New Roman" w:hAnsi="Times New Roman"/>
                <w:sz w:val="24"/>
                <w:szCs w:val="24"/>
                <w:lang w:val="en-US"/>
              </w:rPr>
            </w:pPr>
            <w:r>
              <w:rPr>
                <w:rFonts w:ascii="Times New Roman" w:hAnsi="Times New Roman"/>
                <w:sz w:val="24"/>
                <w:szCs w:val="24"/>
                <w:lang w:val="en-US"/>
              </w:rPr>
              <w:t>Khi nhấn, hệ thống quay về màn hình Quản lý thẻ</w:t>
            </w:r>
          </w:p>
        </w:tc>
      </w:tr>
      <w:tr w14:paraId="38E19A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0" w:type="auto"/>
          </w:tcPr>
          <w:p w14:paraId="5C3893D6">
            <w:pPr>
              <w:pStyle w:val="3"/>
              <w:numPr>
                <w:ilvl w:val="0"/>
                <w:numId w:val="106"/>
              </w:numPr>
              <w:rPr>
                <w:rFonts w:ascii="Times New Roman" w:hAnsi="Times New Roman"/>
                <w:strike/>
                <w:sz w:val="24"/>
                <w:szCs w:val="24"/>
                <w:lang w:val="en-US"/>
              </w:rPr>
            </w:pPr>
          </w:p>
        </w:tc>
        <w:tc>
          <w:tcPr>
            <w:tcW w:w="0" w:type="auto"/>
          </w:tcPr>
          <w:p w14:paraId="018C5369">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t>Đăng Ký thẻ tín dụng</w:t>
            </w:r>
          </w:p>
        </w:tc>
        <w:tc>
          <w:tcPr>
            <w:tcW w:w="0" w:type="auto"/>
          </w:tcPr>
          <w:p w14:paraId="7F688E60">
            <w:pPr>
              <w:pStyle w:val="3"/>
              <w:ind w:left="0" w:firstLine="0"/>
              <w:rPr>
                <w:rFonts w:ascii="Times New Roman" w:hAnsi="Times New Roman"/>
                <w:strike/>
                <w:sz w:val="24"/>
                <w:szCs w:val="24"/>
                <w:lang w:val="en-US"/>
              </w:rPr>
            </w:pPr>
            <w:r>
              <w:rPr>
                <w:rFonts w:ascii="Times New Roman" w:hAnsi="Times New Roman"/>
                <w:strike/>
                <w:sz w:val="24"/>
                <w:szCs w:val="24"/>
                <w:lang w:val="en-US"/>
              </w:rPr>
              <w:t>Label</w:t>
            </w:r>
          </w:p>
        </w:tc>
        <w:tc>
          <w:tcPr>
            <w:tcW w:w="0" w:type="auto"/>
          </w:tcPr>
          <w:p w14:paraId="692AF1A9">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0" w:type="auto"/>
          </w:tcPr>
          <w:p w14:paraId="2F85BE48">
            <w:pPr>
              <w:pStyle w:val="3"/>
              <w:ind w:left="0" w:firstLine="0"/>
              <w:rPr>
                <w:rFonts w:ascii="Times New Roman" w:hAnsi="Times New Roman"/>
                <w:strike/>
                <w:sz w:val="24"/>
                <w:szCs w:val="24"/>
                <w:lang w:val="en-US"/>
              </w:rPr>
            </w:pPr>
          </w:p>
        </w:tc>
      </w:tr>
      <w:tr w14:paraId="63E3C3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0" w:type="auto"/>
          </w:tcPr>
          <w:p w14:paraId="41F06814">
            <w:pPr>
              <w:pStyle w:val="3"/>
              <w:numPr>
                <w:ilvl w:val="0"/>
                <w:numId w:val="106"/>
              </w:numPr>
              <w:rPr>
                <w:rFonts w:ascii="Times New Roman" w:hAnsi="Times New Roman"/>
                <w:sz w:val="24"/>
                <w:szCs w:val="24"/>
                <w:lang w:val="en-US"/>
              </w:rPr>
            </w:pPr>
          </w:p>
        </w:tc>
        <w:tc>
          <w:tcPr>
            <w:tcW w:w="0" w:type="auto"/>
          </w:tcPr>
          <w:p w14:paraId="3ED5A9B9">
            <w:pPr>
              <w:pStyle w:val="3"/>
              <w:ind w:left="0" w:firstLine="0"/>
              <w:jc w:val="left"/>
              <w:rPr>
                <w:rFonts w:ascii="Times New Roman" w:hAnsi="Times New Roman"/>
                <w:sz w:val="24"/>
                <w:szCs w:val="24"/>
                <w:lang w:val="en-US"/>
              </w:rPr>
            </w:pPr>
            <w:r>
              <w:rPr>
                <w:rFonts w:ascii="Times New Roman" w:hAnsi="Times New Roman"/>
                <w:sz w:val="24"/>
                <w:szCs w:val="24"/>
                <w:lang w:val="en-US"/>
              </w:rPr>
              <w:t>Thông tin thẻ</w:t>
            </w:r>
          </w:p>
          <w:p w14:paraId="25DCEB9C">
            <w:pPr>
              <w:pStyle w:val="3"/>
              <w:ind w:left="0" w:firstLine="0"/>
              <w:jc w:val="left"/>
              <w:rPr>
                <w:rFonts w:ascii="Times New Roman" w:hAnsi="Times New Roman"/>
                <w:sz w:val="24"/>
                <w:szCs w:val="24"/>
                <w:lang w:val="en-US"/>
              </w:rPr>
            </w:pPr>
            <w:r>
              <w:rPr>
                <w:rFonts w:ascii="Times New Roman" w:hAnsi="Times New Roman"/>
                <w:sz w:val="20"/>
                <w:lang w:val="en-US"/>
              </w:rPr>
              <w:drawing>
                <wp:inline distT="0" distB="0" distL="0" distR="0">
                  <wp:extent cx="876935" cy="10953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pic:cNvPicPr>
                        </pic:nvPicPr>
                        <pic:blipFill>
                          <a:blip r:embed="rId45"/>
                          <a:stretch>
                            <a:fillRect/>
                          </a:stretch>
                        </pic:blipFill>
                        <pic:spPr>
                          <a:xfrm>
                            <a:off x="0" y="0"/>
                            <a:ext cx="882242" cy="1101379"/>
                          </a:xfrm>
                          <a:prstGeom prst="rect">
                            <a:avLst/>
                          </a:prstGeom>
                        </pic:spPr>
                      </pic:pic>
                    </a:graphicData>
                  </a:graphic>
                </wp:inline>
              </w:drawing>
            </w:r>
          </w:p>
        </w:tc>
        <w:tc>
          <w:tcPr>
            <w:tcW w:w="0" w:type="auto"/>
          </w:tcPr>
          <w:p w14:paraId="27478B80">
            <w:pPr>
              <w:pStyle w:val="3"/>
              <w:ind w:left="0" w:firstLine="0"/>
              <w:rPr>
                <w:rFonts w:ascii="Times New Roman" w:hAnsi="Times New Roman"/>
                <w:sz w:val="24"/>
                <w:szCs w:val="24"/>
                <w:lang w:val="en-US"/>
              </w:rPr>
            </w:pPr>
            <w:r>
              <w:rPr>
                <w:rFonts w:ascii="Times New Roman" w:hAnsi="Times New Roman"/>
                <w:sz w:val="24"/>
                <w:szCs w:val="24"/>
                <w:lang w:val="en-US"/>
              </w:rPr>
              <w:t>Image+Label</w:t>
            </w:r>
          </w:p>
        </w:tc>
        <w:tc>
          <w:tcPr>
            <w:tcW w:w="0" w:type="auto"/>
          </w:tcPr>
          <w:p w14:paraId="7EBF8071">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0" w:type="auto"/>
          </w:tcPr>
          <w:p w14:paraId="13AF722E">
            <w:pPr>
              <w:pStyle w:val="3"/>
              <w:ind w:left="0" w:firstLine="0"/>
              <w:rPr>
                <w:rFonts w:ascii="Times New Roman" w:hAnsi="Times New Roman"/>
                <w:sz w:val="24"/>
                <w:szCs w:val="24"/>
                <w:lang w:val="en-US"/>
              </w:rPr>
            </w:pPr>
            <w:r>
              <w:rPr>
                <w:rFonts w:ascii="Times New Roman" w:hAnsi="Times New Roman"/>
                <w:sz w:val="24"/>
                <w:szCs w:val="24"/>
                <w:lang w:val="en-US"/>
              </w:rPr>
              <w:t>Hiển thị thông tin thẻ bao gồm:</w:t>
            </w:r>
          </w:p>
          <w:p w14:paraId="4CBBFD64">
            <w:pPr>
              <w:pStyle w:val="3"/>
              <w:numPr>
                <w:ilvl w:val="0"/>
                <w:numId w:val="84"/>
              </w:numPr>
              <w:rPr>
                <w:rFonts w:ascii="Times New Roman" w:hAnsi="Times New Roman"/>
                <w:sz w:val="24"/>
                <w:szCs w:val="24"/>
                <w:lang w:val="en-US"/>
              </w:rPr>
            </w:pPr>
            <w:r>
              <w:rPr>
                <w:rFonts w:ascii="Times New Roman" w:hAnsi="Times New Roman"/>
                <w:sz w:val="24"/>
                <w:szCs w:val="24"/>
                <w:lang w:val="en-US"/>
              </w:rPr>
              <w:t>Hình ảnh thẻ theo thiết kế</w:t>
            </w:r>
          </w:p>
          <w:p w14:paraId="62F4C562">
            <w:pPr>
              <w:pStyle w:val="3"/>
              <w:numPr>
                <w:ilvl w:val="0"/>
                <w:numId w:val="84"/>
              </w:numPr>
              <w:rPr>
                <w:rFonts w:ascii="Times New Roman" w:hAnsi="Times New Roman"/>
                <w:sz w:val="24"/>
                <w:szCs w:val="24"/>
                <w:lang w:val="en-US"/>
              </w:rPr>
            </w:pPr>
            <w:r>
              <w:rPr>
                <w:rFonts w:ascii="Times New Roman" w:hAnsi="Times New Roman"/>
                <w:sz w:val="24"/>
                <w:szCs w:val="24"/>
                <w:lang w:val="en-US"/>
              </w:rPr>
              <w:t>Tên thẻ tương ứng với product code tương tự tại màn hình Quản lý thẻ, chi tiết tham khảo tài liệu \\10.1.12.27\Du an\Du An Dang Trien Khai\18.NHCN.02-Hydro Bank\Working\Khac\08. QBA\7. Giai đoạn 7 - 2025\12. Cardy\TLPT\Card Maintenance, mục 3.1.1</w:t>
            </w:r>
          </w:p>
          <w:p w14:paraId="63453B8F">
            <w:pPr>
              <w:pStyle w:val="3"/>
              <w:numPr>
                <w:ilvl w:val="0"/>
                <w:numId w:val="84"/>
              </w:numPr>
              <w:rPr>
                <w:rFonts w:ascii="Times New Roman" w:hAnsi="Times New Roman"/>
                <w:sz w:val="24"/>
                <w:szCs w:val="24"/>
                <w:lang w:val="en-US"/>
              </w:rPr>
            </w:pPr>
            <w:r>
              <w:rPr>
                <w:rFonts w:ascii="Times New Roman" w:hAnsi="Times New Roman"/>
                <w:sz w:val="24"/>
                <w:szCs w:val="24"/>
                <w:lang w:val="en-US"/>
              </w:rPr>
              <w:t>Tag tương ứng với product code do FE config:</w:t>
            </w:r>
          </w:p>
          <w:tbl>
            <w:tblPr>
              <w:tblStyle w:val="64"/>
              <w:tblW w:w="0" w:type="auto"/>
              <w:tblInd w:w="6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6"/>
              <w:gridCol w:w="2717"/>
            </w:tblGrid>
            <w:tr w14:paraId="0C1481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14:paraId="720AB98F">
                  <w:pPr>
                    <w:pStyle w:val="3"/>
                    <w:ind w:left="0" w:firstLine="0"/>
                    <w:rPr>
                      <w:rFonts w:ascii="Times New Roman" w:hAnsi="Times New Roman"/>
                      <w:b/>
                      <w:sz w:val="20"/>
                    </w:rPr>
                  </w:pPr>
                  <w:r>
                    <w:rPr>
                      <w:rFonts w:ascii="Times New Roman" w:hAnsi="Times New Roman"/>
                      <w:b/>
                      <w:sz w:val="20"/>
                    </w:rPr>
                    <w:t>Product Code</w:t>
                  </w:r>
                </w:p>
              </w:tc>
              <w:tc>
                <w:tcPr>
                  <w:tcW w:w="2717" w:type="dxa"/>
                </w:tcPr>
                <w:p w14:paraId="207D9046">
                  <w:pPr>
                    <w:pStyle w:val="3"/>
                    <w:ind w:left="0" w:firstLine="0"/>
                    <w:rPr>
                      <w:rFonts w:ascii="Times New Roman" w:hAnsi="Times New Roman"/>
                      <w:b/>
                      <w:sz w:val="24"/>
                      <w:szCs w:val="24"/>
                      <w:lang w:val="en-US"/>
                    </w:rPr>
                  </w:pPr>
                  <w:r>
                    <w:rPr>
                      <w:rFonts w:ascii="Times New Roman" w:hAnsi="Times New Roman"/>
                      <w:b/>
                      <w:sz w:val="24"/>
                      <w:szCs w:val="24"/>
                      <w:lang w:val="en-US"/>
                    </w:rPr>
                    <w:t>Tên Tag</w:t>
                  </w:r>
                </w:p>
              </w:tc>
            </w:tr>
            <w:tr w14:paraId="50E381C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16" w:type="dxa"/>
                </w:tcPr>
                <w:p w14:paraId="09B914EC">
                  <w:pPr>
                    <w:pStyle w:val="3"/>
                    <w:ind w:left="0" w:firstLine="0"/>
                    <w:rPr>
                      <w:rFonts w:ascii="Times New Roman" w:hAnsi="Times New Roman"/>
                      <w:sz w:val="24"/>
                      <w:szCs w:val="24"/>
                      <w:lang w:val="en-US"/>
                    </w:rPr>
                  </w:pPr>
                  <w:r>
                    <w:rPr>
                      <w:rFonts w:ascii="Times New Roman" w:hAnsi="Times New Roman"/>
                      <w:sz w:val="24"/>
                      <w:szCs w:val="24"/>
                      <w:lang w:val="en-US"/>
                    </w:rPr>
                    <w:t>686</w:t>
                  </w:r>
                </w:p>
              </w:tc>
              <w:tc>
                <w:tcPr>
                  <w:tcW w:w="2717" w:type="dxa"/>
                </w:tcPr>
                <w:p w14:paraId="1C645A28">
                  <w:pPr>
                    <w:pStyle w:val="3"/>
                    <w:ind w:left="0" w:firstLine="0"/>
                    <w:rPr>
                      <w:rFonts w:ascii="Times New Roman" w:hAnsi="Times New Roman"/>
                      <w:sz w:val="24"/>
                      <w:szCs w:val="24"/>
                      <w:lang w:val="en-US"/>
                    </w:rPr>
                  </w:pPr>
                  <w:r>
                    <w:rPr>
                      <w:rFonts w:ascii="Times New Roman" w:hAnsi="Times New Roman"/>
                      <w:sz w:val="24"/>
                      <w:szCs w:val="24"/>
                      <w:lang w:val="en-US"/>
                    </w:rPr>
                    <w:t>Tốt nhất cho giải trí</w:t>
                  </w:r>
                </w:p>
              </w:tc>
            </w:tr>
          </w:tbl>
          <w:p w14:paraId="42F59F0E">
            <w:pPr>
              <w:pStyle w:val="3"/>
              <w:ind w:left="0" w:firstLine="0"/>
              <w:rPr>
                <w:rFonts w:ascii="Times New Roman" w:hAnsi="Times New Roman"/>
                <w:sz w:val="24"/>
                <w:szCs w:val="24"/>
                <w:lang w:val="en-US"/>
              </w:rPr>
            </w:pPr>
          </w:p>
        </w:tc>
      </w:tr>
      <w:tr w14:paraId="743677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0" w:type="auto"/>
          </w:tcPr>
          <w:p w14:paraId="33BE2023">
            <w:pPr>
              <w:pStyle w:val="3"/>
              <w:numPr>
                <w:ilvl w:val="0"/>
                <w:numId w:val="106"/>
              </w:numPr>
              <w:rPr>
                <w:rFonts w:ascii="Times New Roman" w:hAnsi="Times New Roman"/>
                <w:strike/>
                <w:sz w:val="24"/>
                <w:szCs w:val="24"/>
                <w:lang w:val="en-US"/>
              </w:rPr>
            </w:pPr>
          </w:p>
        </w:tc>
        <w:tc>
          <w:tcPr>
            <w:tcW w:w="0" w:type="auto"/>
          </w:tcPr>
          <w:p w14:paraId="1FE3BFD3">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drawing>
                <wp:inline distT="0" distB="0" distL="0" distR="0">
                  <wp:extent cx="1052830" cy="228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6"/>
                          <a:stretch>
                            <a:fillRect/>
                          </a:stretch>
                        </pic:blipFill>
                        <pic:spPr>
                          <a:xfrm>
                            <a:off x="0" y="0"/>
                            <a:ext cx="1100718" cy="238879"/>
                          </a:xfrm>
                          <a:prstGeom prst="rect">
                            <a:avLst/>
                          </a:prstGeom>
                        </pic:spPr>
                      </pic:pic>
                    </a:graphicData>
                  </a:graphic>
                </wp:inline>
              </w:drawing>
            </w:r>
          </w:p>
        </w:tc>
        <w:tc>
          <w:tcPr>
            <w:tcW w:w="0" w:type="auto"/>
          </w:tcPr>
          <w:p w14:paraId="7F42C4B6">
            <w:pPr>
              <w:pStyle w:val="3"/>
              <w:ind w:left="0" w:firstLine="0"/>
              <w:rPr>
                <w:rFonts w:ascii="Times New Roman" w:hAnsi="Times New Roman"/>
                <w:strike/>
                <w:sz w:val="24"/>
                <w:szCs w:val="24"/>
                <w:lang w:val="en-US"/>
              </w:rPr>
            </w:pPr>
            <w:r>
              <w:rPr>
                <w:rFonts w:ascii="Times New Roman" w:hAnsi="Times New Roman"/>
                <w:strike/>
                <w:sz w:val="24"/>
                <w:szCs w:val="24"/>
                <w:lang w:val="en-US"/>
              </w:rPr>
              <w:t>Label</w:t>
            </w:r>
          </w:p>
        </w:tc>
        <w:tc>
          <w:tcPr>
            <w:tcW w:w="0" w:type="auto"/>
          </w:tcPr>
          <w:p w14:paraId="3F8169C3">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0" w:type="auto"/>
          </w:tcPr>
          <w:p w14:paraId="62C32A31">
            <w:pPr>
              <w:pStyle w:val="3"/>
              <w:ind w:left="0" w:firstLine="0"/>
              <w:rPr>
                <w:rFonts w:ascii="Times New Roman" w:hAnsi="Times New Roman"/>
                <w:strike/>
                <w:sz w:val="24"/>
                <w:szCs w:val="24"/>
                <w:lang w:val="en-US"/>
              </w:rPr>
            </w:pPr>
          </w:p>
        </w:tc>
      </w:tr>
      <w:tr w14:paraId="14CF4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0" w:type="auto"/>
          </w:tcPr>
          <w:p w14:paraId="6886462B">
            <w:pPr>
              <w:pStyle w:val="3"/>
              <w:numPr>
                <w:ilvl w:val="0"/>
                <w:numId w:val="106"/>
              </w:numPr>
              <w:rPr>
                <w:rFonts w:ascii="Times New Roman" w:hAnsi="Times New Roman"/>
                <w:sz w:val="24"/>
                <w:szCs w:val="24"/>
                <w:lang w:val="en-US"/>
              </w:rPr>
            </w:pPr>
          </w:p>
        </w:tc>
        <w:tc>
          <w:tcPr>
            <w:tcW w:w="0" w:type="auto"/>
          </w:tcPr>
          <w:p w14:paraId="023EDD94">
            <w:pPr>
              <w:pStyle w:val="3"/>
              <w:ind w:left="0" w:firstLine="0"/>
              <w:jc w:val="left"/>
              <w:rPr>
                <w:rFonts w:ascii="Times New Roman" w:hAnsi="Times New Roman"/>
                <w:sz w:val="24"/>
                <w:szCs w:val="24"/>
                <w:lang w:val="en-US"/>
              </w:rPr>
            </w:pPr>
            <w:r>
              <w:rPr>
                <w:rFonts w:ascii="Times New Roman" w:hAnsi="Times New Roman"/>
                <w:sz w:val="24"/>
                <w:szCs w:val="24"/>
                <w:lang w:val="en-US"/>
              </w:rPr>
              <w:t>Nội dung giới thiệu thẻ</w:t>
            </w:r>
          </w:p>
          <w:p w14:paraId="40C73734">
            <w:pPr>
              <w:pStyle w:val="3"/>
              <w:ind w:left="0" w:firstLine="0"/>
              <w:jc w:val="left"/>
              <w:rPr>
                <w:rFonts w:ascii="Times New Roman" w:hAnsi="Times New Roman"/>
                <w:sz w:val="24"/>
                <w:szCs w:val="24"/>
                <w:lang w:val="en-US"/>
              </w:rPr>
            </w:pPr>
            <w:r>
              <w:rPr>
                <w:rFonts w:ascii="Times New Roman" w:hAnsi="Times New Roman"/>
                <w:sz w:val="20"/>
                <w:lang w:val="en-US"/>
              </w:rPr>
              <w:drawing>
                <wp:inline distT="0" distB="0" distL="0" distR="0">
                  <wp:extent cx="685800" cy="27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7"/>
                          <a:stretch>
                            <a:fillRect/>
                          </a:stretch>
                        </pic:blipFill>
                        <pic:spPr>
                          <a:xfrm>
                            <a:off x="0" y="0"/>
                            <a:ext cx="702268" cy="285612"/>
                          </a:xfrm>
                          <a:prstGeom prst="rect">
                            <a:avLst/>
                          </a:prstGeom>
                        </pic:spPr>
                      </pic:pic>
                    </a:graphicData>
                  </a:graphic>
                </wp:inline>
              </w:drawing>
            </w:r>
          </w:p>
        </w:tc>
        <w:tc>
          <w:tcPr>
            <w:tcW w:w="0" w:type="auto"/>
          </w:tcPr>
          <w:p w14:paraId="359DA7D3">
            <w:pPr>
              <w:pStyle w:val="3"/>
              <w:ind w:left="0" w:firstLine="0"/>
              <w:rPr>
                <w:rFonts w:ascii="Times New Roman" w:hAnsi="Times New Roman"/>
                <w:sz w:val="24"/>
                <w:szCs w:val="24"/>
                <w:lang w:val="en-US"/>
              </w:rPr>
            </w:pPr>
            <w:r>
              <w:rPr>
                <w:rFonts w:ascii="Times New Roman" w:hAnsi="Times New Roman"/>
                <w:sz w:val="24"/>
                <w:szCs w:val="24"/>
                <w:lang w:val="en-US"/>
              </w:rPr>
              <w:t>Label - Icon</w:t>
            </w:r>
          </w:p>
        </w:tc>
        <w:tc>
          <w:tcPr>
            <w:tcW w:w="0" w:type="auto"/>
          </w:tcPr>
          <w:p w14:paraId="7C3C23A3">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0" w:type="auto"/>
          </w:tcPr>
          <w:p w14:paraId="2A302A30">
            <w:pPr>
              <w:pStyle w:val="3"/>
              <w:ind w:left="0" w:firstLine="0"/>
              <w:rPr>
                <w:rFonts w:ascii="Times New Roman" w:hAnsi="Times New Roman"/>
                <w:sz w:val="24"/>
                <w:szCs w:val="24"/>
                <w:lang w:val="en-US"/>
              </w:rPr>
            </w:pPr>
            <w:r>
              <w:rPr>
                <w:rFonts w:ascii="Times New Roman" w:hAnsi="Times New Roman"/>
                <w:sz w:val="24"/>
                <w:szCs w:val="24"/>
                <w:lang w:val="en-US"/>
              </w:rPr>
              <w:t>Hiển thị giới thiệu về ưu đãi mở thẻ tín dụng của TPbank</w:t>
            </w:r>
          </w:p>
        </w:tc>
      </w:tr>
      <w:tr w14:paraId="5D50A0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0" w:type="auto"/>
          </w:tcPr>
          <w:p w14:paraId="41142384">
            <w:pPr>
              <w:pStyle w:val="3"/>
              <w:numPr>
                <w:ilvl w:val="0"/>
                <w:numId w:val="106"/>
              </w:numPr>
              <w:rPr>
                <w:rFonts w:ascii="Times New Roman" w:hAnsi="Times New Roman"/>
                <w:sz w:val="24"/>
                <w:szCs w:val="24"/>
                <w:lang w:val="en-US"/>
              </w:rPr>
            </w:pPr>
          </w:p>
        </w:tc>
        <w:tc>
          <w:tcPr>
            <w:tcW w:w="0" w:type="auto"/>
          </w:tcPr>
          <w:p w14:paraId="3CA34443">
            <w:pPr>
              <w:pStyle w:val="3"/>
              <w:ind w:left="0" w:firstLine="0"/>
              <w:jc w:val="left"/>
              <w:rPr>
                <w:rFonts w:ascii="Times New Roman" w:hAnsi="Times New Roman"/>
                <w:sz w:val="24"/>
                <w:szCs w:val="24"/>
                <w:lang w:val="en-US"/>
              </w:rPr>
            </w:pPr>
            <w:r>
              <w:rPr>
                <w:rFonts w:ascii="Times New Roman" w:hAnsi="Times New Roman"/>
                <w:sz w:val="24"/>
                <w:szCs w:val="24"/>
                <w:lang w:val="en-US"/>
              </w:rPr>
              <w:t>Xem biểu phí</w:t>
            </w:r>
            <w:r>
              <w:rPr>
                <w:rFonts w:ascii="Times New Roman" w:hAnsi="Times New Roman"/>
                <w:sz w:val="24"/>
                <w:szCs w:val="24"/>
                <w:lang w:val="en-US"/>
              </w:rPr>
              <w:drawing>
                <wp:inline distT="0" distB="0" distL="0" distR="0">
                  <wp:extent cx="1533525" cy="38925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48"/>
                          <a:stretch>
                            <a:fillRect/>
                          </a:stretch>
                        </pic:blipFill>
                        <pic:spPr>
                          <a:xfrm>
                            <a:off x="0" y="0"/>
                            <a:ext cx="1575825" cy="400522"/>
                          </a:xfrm>
                          <a:prstGeom prst="rect">
                            <a:avLst/>
                          </a:prstGeom>
                        </pic:spPr>
                      </pic:pic>
                    </a:graphicData>
                  </a:graphic>
                </wp:inline>
              </w:drawing>
            </w:r>
          </w:p>
        </w:tc>
        <w:tc>
          <w:tcPr>
            <w:tcW w:w="0" w:type="auto"/>
          </w:tcPr>
          <w:p w14:paraId="5E7E98DA">
            <w:pPr>
              <w:pStyle w:val="3"/>
              <w:ind w:left="0" w:firstLine="0"/>
              <w:rPr>
                <w:rFonts w:ascii="Times New Roman" w:hAnsi="Times New Roman"/>
                <w:sz w:val="24"/>
                <w:szCs w:val="24"/>
                <w:lang w:val="en-US"/>
              </w:rPr>
            </w:pPr>
            <w:r>
              <w:rPr>
                <w:rFonts w:ascii="Times New Roman" w:hAnsi="Times New Roman"/>
                <w:sz w:val="24"/>
                <w:szCs w:val="24"/>
                <w:lang w:val="en-US"/>
              </w:rPr>
              <w:t>Hyperlink</w:t>
            </w:r>
          </w:p>
        </w:tc>
        <w:tc>
          <w:tcPr>
            <w:tcW w:w="0" w:type="auto"/>
          </w:tcPr>
          <w:p w14:paraId="39BACD38">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0" w:type="auto"/>
          </w:tcPr>
          <w:p w14:paraId="4E5FB802">
            <w:pPr>
              <w:pStyle w:val="3"/>
              <w:ind w:left="0" w:firstLine="0"/>
              <w:rPr>
                <w:rStyle w:val="39"/>
                <w:rFonts w:ascii="Times New Roman" w:hAnsi="Times New Roman"/>
                <w:sz w:val="24"/>
                <w:szCs w:val="24"/>
              </w:rPr>
            </w:pPr>
            <w:r>
              <w:rPr>
                <w:rFonts w:ascii="Times New Roman" w:hAnsi="Times New Roman"/>
                <w:sz w:val="24"/>
                <w:szCs w:val="24"/>
              </w:rPr>
              <w:t xml:space="preserve">KH ấn vào hyperlink, hệ thống mở link : </w:t>
            </w:r>
            <w:r>
              <w:fldChar w:fldCharType="begin"/>
            </w:r>
            <w:r>
              <w:instrText xml:space="preserve"> HYPERLINK "https://tpb.vn/wps/wcm/connect/a4bcb969-883d-490e-8ca5-198d99611334/BIEU-PHI-TH%E1%BA%BA-TIN-DUNG-QUOC-TE-TPBANK-FINAL+01.2022.pdf?MOD=AJPERES&amp;CVID=o1zRa65" </w:instrText>
            </w:r>
            <w:r>
              <w:fldChar w:fldCharType="separate"/>
            </w:r>
            <w:r>
              <w:rPr>
                <w:rStyle w:val="39"/>
                <w:rFonts w:ascii="Times New Roman" w:hAnsi="Times New Roman"/>
                <w:strike/>
                <w:sz w:val="24"/>
                <w:szCs w:val="24"/>
              </w:rPr>
              <w:t>https://tpb.vn/wps/wcm/connect/a4bcb969-883d-490e-8ca5-198d99611334/BIEU-PHI-TH%E1%BA%BA-TIN-DUNG-QUOC-TE-TPBANK-FINAL+01.2022.pdf?MOD=AJPERES&amp;CVID=o1zRa65</w:t>
            </w:r>
            <w:r>
              <w:rPr>
                <w:rStyle w:val="39"/>
                <w:rFonts w:ascii="Times New Roman" w:hAnsi="Times New Roman"/>
                <w:strike/>
                <w:sz w:val="24"/>
                <w:szCs w:val="24"/>
              </w:rPr>
              <w:fldChar w:fldCharType="end"/>
            </w:r>
          </w:p>
          <w:p w14:paraId="4922F653">
            <w:pPr>
              <w:pStyle w:val="3"/>
              <w:ind w:left="0" w:right="2494" w:firstLine="0"/>
              <w:rPr>
                <w:rFonts w:ascii="Times New Roman" w:hAnsi="Times New Roman"/>
                <w:sz w:val="24"/>
                <w:szCs w:val="24"/>
              </w:rPr>
            </w:pPr>
            <w:r>
              <w:rPr>
                <w:rFonts w:ascii="Times New Roman" w:hAnsi="Times New Roman"/>
                <w:sz w:val="24"/>
                <w:szCs w:val="24"/>
              </w:rPr>
              <w:t xml:space="preserve">https://tpb.vn/wps/wcm/connect/0d3845f3-2da9-4832-a593-6c83013d3f9a/final-BIEU-PHI-THE-TIN-DUNG-QUOC-TE-TPBANK-+05.2024.pdf?MOD=AJPERES&amp;amp%3BCONVERT_TO=url&amp;amp%3BCACHEID=ROOTWORKSPACE-0d3845f3-2da9-4832-a593-6c83013d3f9a-o-EmFH7 </w:t>
            </w:r>
          </w:p>
        </w:tc>
      </w:tr>
      <w:tr w14:paraId="598515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0" w:type="auto"/>
          </w:tcPr>
          <w:p w14:paraId="792CF9BF">
            <w:pPr>
              <w:pStyle w:val="3"/>
              <w:numPr>
                <w:ilvl w:val="0"/>
                <w:numId w:val="106"/>
              </w:numPr>
              <w:rPr>
                <w:rFonts w:ascii="Times New Roman" w:hAnsi="Times New Roman"/>
                <w:sz w:val="24"/>
                <w:szCs w:val="24"/>
                <w:lang w:val="en-US"/>
              </w:rPr>
            </w:pPr>
            <w:commentRangeStart w:id="73"/>
            <w:commentRangeStart w:id="74"/>
          </w:p>
          <w:commentRangeEnd w:id="73"/>
        </w:tc>
        <w:tc>
          <w:tcPr>
            <w:tcW w:w="0" w:type="auto"/>
          </w:tcPr>
          <w:p w14:paraId="4D760621">
            <w:pPr>
              <w:pStyle w:val="3"/>
              <w:ind w:left="0" w:firstLine="0"/>
              <w:jc w:val="left"/>
              <w:rPr>
                <w:rFonts w:ascii="Times New Roman" w:hAnsi="Times New Roman"/>
                <w:sz w:val="24"/>
                <w:szCs w:val="24"/>
                <w:lang w:val="en-US"/>
              </w:rPr>
            </w:pPr>
            <w:r>
              <w:rPr>
                <w:rStyle w:val="24"/>
                <w:rFonts w:ascii="Times New Roman" w:hAnsi="Times New Roman"/>
              </w:rPr>
              <w:commentReference w:id="73"/>
            </w:r>
            <w:r>
              <w:rPr>
                <w:rFonts w:ascii="Times New Roman" w:hAnsi="Times New Roman"/>
                <w:sz w:val="20"/>
                <w:lang w:val="en-US"/>
              </w:rPr>
              <w:t>Nhận thẻ ngay</w:t>
            </w:r>
            <w:r>
              <w:rPr>
                <w:rStyle w:val="24"/>
                <w:rFonts w:ascii="Times New Roman" w:hAnsi="Times New Roman"/>
              </w:rPr>
              <w:t xml:space="preserve"> </w:t>
            </w:r>
          </w:p>
        </w:tc>
        <w:tc>
          <w:tcPr>
            <w:tcW w:w="0" w:type="auto"/>
          </w:tcPr>
          <w:p w14:paraId="43D5EFA3">
            <w:pPr>
              <w:pStyle w:val="3"/>
              <w:ind w:left="0" w:firstLine="0"/>
              <w:rPr>
                <w:rFonts w:ascii="Times New Roman" w:hAnsi="Times New Roman"/>
                <w:sz w:val="24"/>
                <w:szCs w:val="24"/>
                <w:lang w:val="en-US"/>
              </w:rPr>
            </w:pPr>
            <w:r>
              <w:rPr>
                <w:rFonts w:ascii="Times New Roman" w:hAnsi="Times New Roman"/>
                <w:sz w:val="24"/>
                <w:szCs w:val="24"/>
                <w:lang w:val="en-US"/>
              </w:rPr>
              <w:t>Button</w:t>
            </w:r>
          </w:p>
        </w:tc>
        <w:tc>
          <w:tcPr>
            <w:tcW w:w="0" w:type="auto"/>
          </w:tcPr>
          <w:p w14:paraId="01571D48">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0" w:type="auto"/>
          </w:tcPr>
          <w:p w14:paraId="060AF733">
            <w:pPr>
              <w:pStyle w:val="3"/>
              <w:ind w:left="0" w:firstLine="0"/>
              <w:jc w:val="left"/>
              <w:rPr>
                <w:rFonts w:ascii="Times New Roman" w:hAnsi="Times New Roman"/>
                <w:sz w:val="24"/>
                <w:szCs w:val="24"/>
                <w:lang w:val="en-US"/>
              </w:rPr>
            </w:pPr>
            <w:r>
              <w:rPr>
                <w:rFonts w:ascii="Times New Roman" w:hAnsi="Times New Roman"/>
                <w:sz w:val="24"/>
                <w:szCs w:val="24"/>
                <w:lang w:val="en-US"/>
              </w:rPr>
              <w:t>Mặc định enable</w:t>
            </w:r>
          </w:p>
          <w:p w14:paraId="6DBA212A">
            <w:pPr>
              <w:pStyle w:val="3"/>
              <w:ind w:left="0" w:firstLine="0"/>
              <w:jc w:val="left"/>
              <w:rPr>
                <w:rFonts w:ascii="Times New Roman" w:hAnsi="Times New Roman"/>
                <w:sz w:val="24"/>
                <w:szCs w:val="24"/>
                <w:lang w:val="en-US"/>
              </w:rPr>
            </w:pPr>
            <w:r>
              <w:rPr>
                <w:rFonts w:ascii="Times New Roman" w:hAnsi="Times New Roman"/>
                <w:sz w:val="24"/>
                <w:szCs w:val="24"/>
                <w:lang w:val="en-US"/>
              </w:rPr>
              <w:t>KH vuốt đến slide giới thiệu của thẻ tín dụng cần mở tương ứng, và bấm chọn button Nhận thẻ ngay, hệ thống gửi yêu cầu sang SMV check KH chưa có thẻ tín dụng hoặc có thẻ tín dụng ở trạng thái đóng:</w:t>
            </w:r>
          </w:p>
          <w:p w14:paraId="18973218">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 xml:space="preserve">Nếu KH đã có thẻ tín dụng, hiển thị thông báo lỗi: (refer phụ lục 4.4) </w:t>
            </w:r>
            <w:r>
              <w:rPr>
                <w:rFonts w:ascii="Times New Roman" w:hAnsi="Times New Roman"/>
                <w:sz w:val="20"/>
                <w:lang w:val="en-US"/>
              </w:rPr>
              <w:drawing>
                <wp:inline distT="0" distB="0" distL="0" distR="0">
                  <wp:extent cx="1257300" cy="7391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49"/>
                          <a:stretch>
                            <a:fillRect/>
                          </a:stretch>
                        </pic:blipFill>
                        <pic:spPr>
                          <a:xfrm>
                            <a:off x="0" y="0"/>
                            <a:ext cx="1268078" cy="745554"/>
                          </a:xfrm>
                          <a:prstGeom prst="rect">
                            <a:avLst/>
                          </a:prstGeom>
                        </pic:spPr>
                      </pic:pic>
                    </a:graphicData>
                  </a:graphic>
                </wp:inline>
              </w:drawing>
            </w:r>
          </w:p>
          <w:p w14:paraId="7B69713F">
            <w:pPr>
              <w:widowControl/>
              <w:spacing w:before="120" w:line="360" w:lineRule="auto"/>
              <w:ind w:left="0" w:firstLine="0"/>
              <w:jc w:val="left"/>
              <w:rPr>
                <w:rFonts w:ascii="Times New Roman" w:hAnsi="Times New Roman"/>
                <w:b/>
                <w:i/>
                <w:sz w:val="24"/>
                <w:szCs w:val="24"/>
                <w:lang w:val="en-US"/>
              </w:rPr>
            </w:pPr>
            <w:r>
              <w:rPr>
                <w:rFonts w:ascii="Times New Roman" w:hAnsi="Times New Roman"/>
                <w:b/>
                <w:i/>
                <w:sz w:val="24"/>
                <w:szCs w:val="24"/>
                <w:lang w:val="en-US"/>
              </w:rPr>
              <w:t xml:space="preserve">Nếu KH đã đăng ký mở thẻ nhưng chưa có kết quả Scoring từ SLS, hiển thị thông báo cho KH: </w:t>
            </w:r>
          </w:p>
          <w:p w14:paraId="172A7660">
            <w:pPr>
              <w:widowControl/>
              <w:spacing w:before="120" w:line="360" w:lineRule="auto"/>
              <w:ind w:left="0" w:firstLine="0"/>
              <w:jc w:val="left"/>
              <w:rPr>
                <w:rFonts w:ascii="Times New Roman" w:hAnsi="Times New Roman"/>
                <w:sz w:val="24"/>
                <w:szCs w:val="24"/>
                <w:lang w:val="en-US"/>
              </w:rPr>
            </w:pPr>
            <w:r>
              <w:rPr>
                <w:rFonts w:ascii="Times New Roman" w:hAnsi="Times New Roman"/>
                <w:sz w:val="20"/>
                <w:lang w:val="en-US"/>
              </w:rPr>
              <w:drawing>
                <wp:inline distT="0" distB="0" distL="0" distR="0">
                  <wp:extent cx="1666875" cy="990600"/>
                  <wp:effectExtent l="0" t="0" r="9525" b="0"/>
                  <wp:docPr id="1" name="Picture 1" descr="C:\Users\PHUONG~1.OS\AppData\Local\Temp\SNAGHTML13079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PHUONG~1.OS\AppData\Local\Temp\SNAGHTML1307903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666875" cy="990600"/>
                          </a:xfrm>
                          <a:prstGeom prst="rect">
                            <a:avLst/>
                          </a:prstGeom>
                          <a:noFill/>
                          <a:ln>
                            <a:noFill/>
                          </a:ln>
                        </pic:spPr>
                      </pic:pic>
                    </a:graphicData>
                  </a:graphic>
                </wp:inline>
              </w:drawing>
            </w:r>
          </w:p>
          <w:p w14:paraId="530BF759">
            <w:pPr>
              <w:widowControl/>
              <w:spacing w:before="120" w:line="360" w:lineRule="auto"/>
              <w:ind w:left="0" w:firstLine="0"/>
              <w:jc w:val="left"/>
              <w:rPr>
                <w:rFonts w:ascii="Times New Roman" w:hAnsi="Times New Roman"/>
                <w:sz w:val="24"/>
                <w:szCs w:val="24"/>
                <w:lang w:val="en-US"/>
              </w:rPr>
            </w:pPr>
            <w:r>
              <w:rPr>
                <w:rFonts w:ascii="Times New Roman" w:hAnsi="Times New Roman"/>
                <w:sz w:val="24"/>
                <w:szCs w:val="24"/>
                <w:lang w:val="en-US"/>
              </w:rPr>
              <w:t>Nếu KH chưa có thẻ tín dụng hoặc thẻ tín dụng đang ở trạng thái đóng:</w:t>
            </w:r>
          </w:p>
          <w:p w14:paraId="0D1CED33">
            <w:pPr>
              <w:pStyle w:val="3"/>
              <w:ind w:left="0" w:firstLine="0"/>
              <w:jc w:val="left"/>
              <w:rPr>
                <w:rFonts w:ascii="Times New Roman" w:hAnsi="Times New Roman"/>
                <w:sz w:val="24"/>
                <w:szCs w:val="24"/>
                <w:lang w:val="en-US"/>
              </w:rPr>
            </w:pPr>
            <w:r>
              <w:rPr>
                <w:rFonts w:ascii="Times New Roman" w:hAnsi="Times New Roman"/>
                <w:sz w:val="24"/>
                <w:szCs w:val="24"/>
                <w:lang w:val="en-US"/>
              </w:rPr>
              <w:t>Hệ thống gửi yêu cầu sang FCC để check TK có TKTT hợp lệ không:</w:t>
            </w:r>
          </w:p>
          <w:p w14:paraId="29C4652B">
            <w:pPr>
              <w:pStyle w:val="3"/>
              <w:ind w:left="0" w:firstLine="0"/>
              <w:jc w:val="left"/>
              <w:rPr>
                <w:rFonts w:ascii="Times New Roman" w:hAnsi="Times New Roman"/>
                <w:sz w:val="24"/>
                <w:szCs w:val="24"/>
                <w:lang w:val="en-US"/>
              </w:rPr>
            </w:pPr>
            <w:r>
              <w:rPr>
                <w:rFonts w:ascii="Times New Roman" w:hAnsi="Times New Roman"/>
                <w:sz w:val="24"/>
                <w:szCs w:val="24"/>
                <w:lang w:val="en-US"/>
              </w:rPr>
              <w:t xml:space="preserve">Nếu có, hệ thống </w:t>
            </w:r>
            <w:r>
              <w:rPr>
                <w:rFonts w:ascii="Times New Roman" w:hAnsi="Times New Roman"/>
                <w:strike/>
                <w:sz w:val="24"/>
                <w:szCs w:val="24"/>
                <w:lang w:val="en-US"/>
              </w:rPr>
              <w:t>điều hướng sang màn hình Hướng dẫn mở thẻ Cung cấp thông tin cá nhân mở thẻ (Thông tin cơ bản)</w:t>
            </w:r>
            <w:r>
              <w:rPr>
                <w:rFonts w:ascii="Times New Roman" w:hAnsi="Times New Roman"/>
                <w:sz w:val="24"/>
                <w:szCs w:val="24"/>
                <w:lang w:val="en-US"/>
              </w:rPr>
              <w:t xml:space="preserve"> </w:t>
            </w:r>
            <w:commentRangeStart w:id="75"/>
            <w:commentRangeStart w:id="76"/>
            <w:r>
              <w:rPr>
                <w:rFonts w:ascii="Times New Roman" w:hAnsi="Times New Roman"/>
                <w:sz w:val="24"/>
                <w:szCs w:val="24"/>
                <w:lang w:val="en-US"/>
              </w:rPr>
              <w:t>thực hiện kiểm tra bước tiếp theo</w:t>
            </w:r>
            <w:commentRangeEnd w:id="75"/>
            <w:r>
              <w:rPr>
                <w:rStyle w:val="24"/>
                <w:rFonts w:ascii="Times New Roman" w:hAnsi="Times New Roman"/>
              </w:rPr>
              <w:commentReference w:id="75"/>
            </w:r>
            <w:commentRangeEnd w:id="76"/>
            <w:r>
              <w:rPr>
                <w:rStyle w:val="24"/>
                <w:rFonts w:ascii="Times New Roman" w:hAnsi="Times New Roman"/>
              </w:rPr>
              <w:commentReference w:id="76"/>
            </w:r>
            <w:r>
              <w:rPr>
                <w:rFonts w:ascii="Times New Roman" w:hAnsi="Times New Roman"/>
                <w:sz w:val="24"/>
                <w:szCs w:val="24"/>
                <w:lang w:val="en-US"/>
              </w:rPr>
              <w:t xml:space="preserve"> “KH kiểm tra xem khách hàng đã cập nhật khuôn mặt chưa?”</w:t>
            </w:r>
          </w:p>
          <w:p w14:paraId="6E69D977">
            <w:pPr>
              <w:pStyle w:val="3"/>
              <w:ind w:left="0" w:firstLine="0"/>
              <w:jc w:val="left"/>
              <w:rPr>
                <w:rFonts w:ascii="Times New Roman" w:hAnsi="Times New Roman"/>
                <w:sz w:val="24"/>
                <w:szCs w:val="24"/>
                <w:lang w:val="en-US"/>
              </w:rPr>
            </w:pPr>
            <w:r>
              <w:rPr>
                <w:rFonts w:ascii="Times New Roman" w:hAnsi="Times New Roman"/>
                <w:sz w:val="24"/>
                <w:szCs w:val="24"/>
                <w:lang w:val="en-US"/>
              </w:rPr>
              <w:t>Nếu không có, hệ thống hiển thị pop up:</w:t>
            </w:r>
          </w:p>
          <w:p w14:paraId="6DC8A8EF">
            <w:pPr>
              <w:pStyle w:val="3"/>
              <w:ind w:left="0" w:firstLine="0"/>
              <w:jc w:val="left"/>
              <w:rPr>
                <w:rFonts w:ascii="Times New Roman" w:hAnsi="Times New Roman"/>
                <w:sz w:val="24"/>
                <w:szCs w:val="24"/>
                <w:lang w:val="en-US"/>
              </w:rPr>
            </w:pPr>
            <w:r>
              <w:rPr>
                <w:rFonts w:ascii="Times New Roman" w:hAnsi="Times New Roman"/>
                <w:sz w:val="24"/>
                <w:szCs w:val="24"/>
                <w:lang w:val="en-US"/>
              </w:rPr>
              <w:drawing>
                <wp:inline distT="0" distB="0" distL="0" distR="0">
                  <wp:extent cx="1000125" cy="72326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1"/>
                          <a:stretch>
                            <a:fillRect/>
                          </a:stretch>
                        </pic:blipFill>
                        <pic:spPr>
                          <a:xfrm>
                            <a:off x="0" y="0"/>
                            <a:ext cx="1023905" cy="740830"/>
                          </a:xfrm>
                          <a:prstGeom prst="rect">
                            <a:avLst/>
                          </a:prstGeom>
                        </pic:spPr>
                      </pic:pic>
                    </a:graphicData>
                  </a:graphic>
                </wp:inline>
              </w:drawing>
            </w:r>
          </w:p>
          <w:p w14:paraId="4605B8A8">
            <w:pPr>
              <w:pStyle w:val="3"/>
              <w:ind w:left="0" w:firstLine="0"/>
              <w:jc w:val="left"/>
              <w:rPr>
                <w:rFonts w:ascii="Times New Roman" w:hAnsi="Times New Roman"/>
                <w:sz w:val="24"/>
                <w:szCs w:val="24"/>
                <w:lang w:val="en-US"/>
              </w:rPr>
            </w:pPr>
            <w:r>
              <w:rPr>
                <w:rFonts w:ascii="Times New Roman" w:hAnsi="Times New Roman"/>
                <w:sz w:val="24"/>
                <w:szCs w:val="24"/>
                <w:lang w:val="en-US"/>
              </w:rPr>
              <w:t>Ấn button Hủy bỏ: hệ thống quay lại màn hình quản lý thẻ</w:t>
            </w:r>
          </w:p>
          <w:p w14:paraId="6489EB28">
            <w:pPr>
              <w:pStyle w:val="3"/>
              <w:ind w:left="0" w:firstLine="0"/>
              <w:jc w:val="left"/>
              <w:rPr>
                <w:rFonts w:ascii="Times New Roman" w:hAnsi="Times New Roman"/>
                <w:sz w:val="24"/>
                <w:szCs w:val="24"/>
                <w:lang w:val="en-US"/>
              </w:rPr>
            </w:pPr>
            <w:r>
              <w:rPr>
                <w:rFonts w:ascii="Times New Roman" w:hAnsi="Times New Roman"/>
                <w:sz w:val="24"/>
                <w:szCs w:val="24"/>
                <w:lang w:val="en-US"/>
              </w:rPr>
              <w:t xml:space="preserve">Ấn button Gọi hotline: hiển thị bottom sheet cho KH chọn liên hệ: </w:t>
            </w:r>
            <w:r>
              <w:rPr>
                <w:rFonts w:ascii="Times New Roman" w:hAnsi="Times New Roman"/>
                <w:sz w:val="24"/>
                <w:szCs w:val="24"/>
                <w:lang w:val="en-US"/>
              </w:rPr>
              <w:drawing>
                <wp:inline distT="0" distB="0" distL="0" distR="0">
                  <wp:extent cx="1040765" cy="57785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52"/>
                          <a:stretch>
                            <a:fillRect/>
                          </a:stretch>
                        </pic:blipFill>
                        <pic:spPr>
                          <a:xfrm>
                            <a:off x="0" y="0"/>
                            <a:ext cx="1052050" cy="583842"/>
                          </a:xfrm>
                          <a:prstGeom prst="rect">
                            <a:avLst/>
                          </a:prstGeom>
                        </pic:spPr>
                      </pic:pic>
                    </a:graphicData>
                  </a:graphic>
                </wp:inline>
              </w:drawing>
            </w:r>
          </w:p>
          <w:p w14:paraId="1A0F4D7A">
            <w:pPr>
              <w:ind w:left="0" w:firstLine="0"/>
              <w:rPr>
                <w:rFonts w:ascii="Times New Roman" w:hAnsi="Times New Roman"/>
                <w:sz w:val="20"/>
              </w:rPr>
            </w:pPr>
            <w:r>
              <w:rPr>
                <w:rFonts w:ascii="Times New Roman" w:hAnsi="Times New Roman"/>
                <w:sz w:val="20"/>
              </w:rPr>
              <w:t xml:space="preserve">Hệ thống thực hiện kiểm tra xem khách hàng đã </w:t>
            </w:r>
            <w:commentRangeStart w:id="77"/>
            <w:commentRangeStart w:id="78"/>
            <w:r>
              <w:rPr>
                <w:rFonts w:ascii="Times New Roman" w:hAnsi="Times New Roman"/>
                <w:sz w:val="20"/>
              </w:rPr>
              <w:t>cập nhật khuôn mặt chưa</w:t>
            </w:r>
            <w:commentRangeEnd w:id="77"/>
            <w:r>
              <w:rPr>
                <w:rStyle w:val="24"/>
                <w:rFonts w:ascii="Times New Roman" w:hAnsi="Times New Roman"/>
                <w:bCs/>
              </w:rPr>
              <w:commentReference w:id="77"/>
            </w:r>
            <w:commentRangeEnd w:id="78"/>
            <w:r>
              <w:rPr>
                <w:rStyle w:val="24"/>
                <w:rFonts w:ascii="Times New Roman" w:hAnsi="Times New Roman"/>
                <w:bCs/>
              </w:rPr>
              <w:commentReference w:id="78"/>
            </w:r>
            <w:r>
              <w:rPr>
                <w:rFonts w:ascii="Times New Roman" w:hAnsi="Times New Roman"/>
                <w:sz w:val="20"/>
              </w:rPr>
              <w:t>?</w:t>
            </w:r>
          </w:p>
          <w:p w14:paraId="581C0308">
            <w:pPr>
              <w:ind w:left="0" w:firstLine="0"/>
              <w:rPr>
                <w:rFonts w:ascii="Times New Roman" w:hAnsi="Times New Roman"/>
                <w:sz w:val="20"/>
              </w:rPr>
            </w:pPr>
            <w:r>
              <w:rPr>
                <w:rFonts w:ascii="Times New Roman" w:hAnsi="Times New Roman"/>
                <w:sz w:val="20"/>
              </w:rPr>
              <w:t>Trong TH đã cập nhật khuôn mặt, điều hướng quay lại màn hình “Cung cấp thông tin cá nhân mở thẻ (Thông tin cơ bản)”</w:t>
            </w:r>
          </w:p>
          <w:p w14:paraId="45AD2F36">
            <w:pPr>
              <w:ind w:left="0" w:firstLine="0"/>
              <w:rPr>
                <w:rFonts w:ascii="Times New Roman" w:hAnsi="Times New Roman"/>
                <w:sz w:val="20"/>
              </w:rPr>
            </w:pPr>
            <w:r>
              <w:rPr>
                <w:rFonts w:ascii="Times New Roman" w:hAnsi="Times New Roman"/>
                <w:sz w:val="20"/>
              </w:rPr>
              <w:t>Trong TH chưa cập nhật khuôn mặt, điều hướng sang luồng thu thập khuôn mặt.</w:t>
            </w:r>
          </w:p>
          <w:p w14:paraId="1FF8F446">
            <w:pPr>
              <w:ind w:left="0" w:firstLine="0"/>
              <w:rPr>
                <w:rFonts w:ascii="Times New Roman" w:hAnsi="Times New Roman"/>
                <w:sz w:val="20"/>
              </w:rPr>
            </w:pPr>
            <w:r>
              <w:rPr>
                <w:rFonts w:ascii="Times New Roman" w:hAnsi="Times New Roman"/>
                <w:sz w:val="20"/>
              </w:rPr>
              <w:t>Refer mục 3.26 tài liệu  ĐỀ XUẤT_Account_ Maintenance_V4.6.5 tại \\10.1.12.27\Du an\Du An Dang Trien Khai\18.NHCN.02-Hydro Bank\Working\Khac\08. QBA\6. Giai đoạn 6 - 2024\11. Account Maintenance\TLPT</w:t>
            </w:r>
          </w:p>
          <w:p w14:paraId="2CBFEA1D">
            <w:pPr>
              <w:ind w:left="0" w:firstLine="0"/>
              <w:rPr>
                <w:rFonts w:ascii="Times New Roman" w:hAnsi="Times New Roman"/>
                <w:sz w:val="20"/>
              </w:rPr>
            </w:pPr>
            <w:r>
              <w:rPr>
                <w:rFonts w:ascii="Times New Roman" w:hAnsi="Times New Roman"/>
                <w:sz w:val="20"/>
              </w:rPr>
              <w:t>Sau khi KH thực hiện thu thập khuôn mặt thành công điều hướng quay trở lại màn hình “Giới thiệu thông tin thẻ”</w:t>
            </w:r>
          </w:p>
        </w:tc>
      </w:tr>
      <w:commentRangeEnd w:id="74"/>
    </w:tbl>
    <w:p w14:paraId="61910E16">
      <w:pPr>
        <w:pStyle w:val="3"/>
        <w:ind w:left="0" w:firstLine="0"/>
        <w:rPr>
          <w:rFonts w:ascii="Times New Roman" w:hAnsi="Times New Roman"/>
          <w:sz w:val="24"/>
          <w:szCs w:val="24"/>
          <w:lang w:val="en-US"/>
        </w:rPr>
      </w:pPr>
      <w:r>
        <w:rPr>
          <w:rStyle w:val="24"/>
          <w:rFonts w:ascii="Times New Roman" w:hAnsi="Times New Roman"/>
        </w:rPr>
        <w:commentReference w:id="74"/>
      </w:r>
    </w:p>
    <w:tbl>
      <w:tblPr>
        <w:tblStyle w:val="6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6"/>
        <w:gridCol w:w="3940"/>
        <w:gridCol w:w="1146"/>
        <w:gridCol w:w="1184"/>
        <w:gridCol w:w="1324"/>
        <w:gridCol w:w="904"/>
        <w:gridCol w:w="4182"/>
      </w:tblGrid>
      <w:tr w14:paraId="6C8E12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67" w:type="dxa"/>
          </w:tcPr>
          <w:p w14:paraId="14D64D84">
            <w:pPr>
              <w:pStyle w:val="3"/>
              <w:ind w:left="0" w:firstLine="0"/>
              <w:rPr>
                <w:rFonts w:ascii="Times New Roman" w:hAnsi="Times New Roman"/>
                <w:strike/>
                <w:sz w:val="24"/>
                <w:szCs w:val="24"/>
                <w:lang w:val="en-US"/>
              </w:rPr>
            </w:pPr>
            <w:r>
              <w:rPr>
                <w:rFonts w:ascii="Times New Roman" w:hAnsi="Times New Roman"/>
                <w:strike/>
                <w:sz w:val="24"/>
                <w:szCs w:val="24"/>
                <w:lang w:val="en-US"/>
              </w:rPr>
              <w:t>No</w:t>
            </w:r>
          </w:p>
        </w:tc>
        <w:tc>
          <w:tcPr>
            <w:tcW w:w="4065" w:type="dxa"/>
          </w:tcPr>
          <w:p w14:paraId="7C688D87">
            <w:pPr>
              <w:pStyle w:val="3"/>
              <w:ind w:left="0" w:firstLine="0"/>
              <w:rPr>
                <w:rFonts w:ascii="Times New Roman" w:hAnsi="Times New Roman"/>
                <w:strike/>
                <w:sz w:val="24"/>
                <w:szCs w:val="24"/>
                <w:lang w:val="en-US"/>
              </w:rPr>
            </w:pPr>
            <w:r>
              <w:rPr>
                <w:rFonts w:ascii="Times New Roman" w:hAnsi="Times New Roman"/>
                <w:strike/>
                <w:sz w:val="24"/>
                <w:szCs w:val="24"/>
                <w:lang w:val="en-US"/>
              </w:rPr>
              <w:t>Field Name</w:t>
            </w:r>
          </w:p>
        </w:tc>
        <w:tc>
          <w:tcPr>
            <w:tcW w:w="1046" w:type="dxa"/>
          </w:tcPr>
          <w:p w14:paraId="520A664F">
            <w:pPr>
              <w:pStyle w:val="3"/>
              <w:ind w:left="0" w:firstLine="0"/>
              <w:rPr>
                <w:rFonts w:ascii="Times New Roman" w:hAnsi="Times New Roman"/>
                <w:strike/>
                <w:sz w:val="24"/>
                <w:szCs w:val="24"/>
                <w:lang w:val="en-US"/>
              </w:rPr>
            </w:pPr>
            <w:r>
              <w:rPr>
                <w:rFonts w:ascii="Times New Roman" w:hAnsi="Times New Roman"/>
                <w:strike/>
                <w:sz w:val="24"/>
                <w:szCs w:val="24"/>
                <w:lang w:val="en-US"/>
              </w:rPr>
              <w:t>Data Type</w:t>
            </w:r>
          </w:p>
        </w:tc>
        <w:tc>
          <w:tcPr>
            <w:tcW w:w="1080" w:type="dxa"/>
          </w:tcPr>
          <w:p w14:paraId="7403BEAF">
            <w:pPr>
              <w:pStyle w:val="3"/>
              <w:ind w:left="0" w:firstLine="0"/>
              <w:rPr>
                <w:rFonts w:ascii="Times New Roman" w:hAnsi="Times New Roman"/>
                <w:strike/>
                <w:sz w:val="24"/>
                <w:szCs w:val="24"/>
                <w:lang w:val="en-US"/>
              </w:rPr>
            </w:pPr>
            <w:r>
              <w:rPr>
                <w:rFonts w:ascii="Times New Roman" w:hAnsi="Times New Roman"/>
                <w:strike/>
                <w:sz w:val="24"/>
                <w:szCs w:val="24"/>
                <w:lang w:val="en-US"/>
              </w:rPr>
              <w:t>Field Validation Rule</w:t>
            </w:r>
          </w:p>
        </w:tc>
        <w:tc>
          <w:tcPr>
            <w:tcW w:w="1205" w:type="dxa"/>
          </w:tcPr>
          <w:p w14:paraId="4EB7458C">
            <w:pPr>
              <w:pStyle w:val="3"/>
              <w:ind w:left="0" w:firstLine="0"/>
              <w:rPr>
                <w:rFonts w:ascii="Times New Roman" w:hAnsi="Times New Roman"/>
                <w:strike/>
                <w:sz w:val="24"/>
                <w:szCs w:val="24"/>
                <w:lang w:val="en-US"/>
              </w:rPr>
            </w:pPr>
            <w:r>
              <w:rPr>
                <w:rFonts w:ascii="Times New Roman" w:hAnsi="Times New Roman"/>
                <w:strike/>
                <w:sz w:val="24"/>
                <w:szCs w:val="24"/>
                <w:lang w:val="en-US"/>
              </w:rPr>
              <w:t>Manadatory</w:t>
            </w:r>
          </w:p>
        </w:tc>
        <w:tc>
          <w:tcPr>
            <w:tcW w:w="830" w:type="dxa"/>
          </w:tcPr>
          <w:p w14:paraId="67F3DD01">
            <w:pPr>
              <w:pStyle w:val="3"/>
              <w:ind w:left="0" w:firstLine="0"/>
              <w:rPr>
                <w:rFonts w:ascii="Times New Roman" w:hAnsi="Times New Roman"/>
                <w:strike/>
                <w:sz w:val="24"/>
                <w:szCs w:val="24"/>
                <w:lang w:val="en-US"/>
              </w:rPr>
            </w:pPr>
            <w:r>
              <w:rPr>
                <w:rFonts w:ascii="Times New Roman" w:hAnsi="Times New Roman"/>
                <w:strike/>
                <w:sz w:val="24"/>
                <w:szCs w:val="24"/>
                <w:lang w:val="en-US"/>
              </w:rPr>
              <w:t>Default Value</w:t>
            </w:r>
          </w:p>
        </w:tc>
        <w:tc>
          <w:tcPr>
            <w:tcW w:w="5256" w:type="dxa"/>
          </w:tcPr>
          <w:p w14:paraId="117264B4">
            <w:pPr>
              <w:pStyle w:val="3"/>
              <w:ind w:left="0" w:firstLine="0"/>
              <w:rPr>
                <w:rFonts w:ascii="Times New Roman" w:hAnsi="Times New Roman"/>
                <w:strike/>
                <w:sz w:val="24"/>
                <w:szCs w:val="24"/>
                <w:lang w:val="en-US"/>
              </w:rPr>
            </w:pPr>
            <w:r>
              <w:rPr>
                <w:rFonts w:ascii="Times New Roman" w:hAnsi="Times New Roman"/>
                <w:strike/>
                <w:sz w:val="24"/>
                <w:szCs w:val="24"/>
                <w:lang w:val="en-US"/>
              </w:rPr>
              <w:t>Remark</w:t>
            </w:r>
          </w:p>
        </w:tc>
      </w:tr>
      <w:tr w14:paraId="7B2ABE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49" w:type="dxa"/>
            <w:gridSpan w:val="7"/>
          </w:tcPr>
          <w:p w14:paraId="21593894">
            <w:pPr>
              <w:pStyle w:val="3"/>
              <w:ind w:left="0" w:firstLine="0"/>
              <w:rPr>
                <w:rFonts w:ascii="Times New Roman" w:hAnsi="Times New Roman"/>
                <w:b/>
                <w:strike/>
                <w:sz w:val="24"/>
                <w:szCs w:val="24"/>
                <w:lang w:val="en-US"/>
              </w:rPr>
            </w:pPr>
            <w:r>
              <w:rPr>
                <w:rFonts w:ascii="Times New Roman" w:hAnsi="Times New Roman"/>
                <w:b/>
                <w:strike/>
                <w:sz w:val="24"/>
                <w:szCs w:val="24"/>
                <w:lang w:val="en-US"/>
              </w:rPr>
              <w:t>Bottom sheet Hướng dẫn mở thẻ</w:t>
            </w:r>
          </w:p>
          <w:p w14:paraId="76DC4407">
            <w:pPr>
              <w:pStyle w:val="3"/>
              <w:ind w:left="0" w:firstLine="0"/>
              <w:rPr>
                <w:rFonts w:ascii="Times New Roman" w:hAnsi="Times New Roman"/>
                <w:strike/>
                <w:sz w:val="24"/>
                <w:szCs w:val="24"/>
                <w:lang w:val="en-US"/>
              </w:rPr>
            </w:pPr>
            <w:r>
              <w:rPr>
                <w:rFonts w:ascii="Times New Roman" w:hAnsi="Times New Roman"/>
                <w:strike/>
                <w:sz w:val="24"/>
                <w:szCs w:val="24"/>
                <w:lang w:val="en-US"/>
              </w:rPr>
              <w:t>KH có thể ấn vào ngoài bottom sheet để tắt bottom sheet</w:t>
            </w:r>
          </w:p>
        </w:tc>
      </w:tr>
      <w:tr w14:paraId="5A36F0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31DDD4F6">
            <w:pPr>
              <w:pStyle w:val="3"/>
              <w:ind w:left="0" w:firstLine="0"/>
              <w:rPr>
                <w:rFonts w:ascii="Times New Roman" w:hAnsi="Times New Roman"/>
                <w:strike/>
                <w:sz w:val="24"/>
                <w:szCs w:val="24"/>
                <w:lang w:val="en-US"/>
              </w:rPr>
            </w:pPr>
          </w:p>
        </w:tc>
        <w:tc>
          <w:tcPr>
            <w:tcW w:w="4065" w:type="dxa"/>
          </w:tcPr>
          <w:p w14:paraId="263FA6D4">
            <w:pPr>
              <w:pStyle w:val="3"/>
              <w:ind w:left="0" w:firstLine="0"/>
              <w:rPr>
                <w:rFonts w:ascii="Times New Roman" w:hAnsi="Times New Roman"/>
                <w:strike/>
                <w:sz w:val="24"/>
                <w:szCs w:val="24"/>
                <w:lang w:val="en-US"/>
              </w:rPr>
            </w:pPr>
            <w:r>
              <w:rPr>
                <w:rFonts w:ascii="Times New Roman" w:hAnsi="Times New Roman"/>
                <w:strike/>
                <w:sz w:val="24"/>
                <w:szCs w:val="24"/>
                <w:lang w:val="en-US"/>
              </w:rPr>
              <w:drawing>
                <wp:inline distT="0" distB="0" distL="0" distR="0">
                  <wp:extent cx="2476500" cy="13049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53"/>
                          <a:stretch>
                            <a:fillRect/>
                          </a:stretch>
                        </pic:blipFill>
                        <pic:spPr>
                          <a:xfrm>
                            <a:off x="0" y="0"/>
                            <a:ext cx="2476848" cy="1305108"/>
                          </a:xfrm>
                          <a:prstGeom prst="rect">
                            <a:avLst/>
                          </a:prstGeom>
                        </pic:spPr>
                      </pic:pic>
                    </a:graphicData>
                  </a:graphic>
                </wp:inline>
              </w:drawing>
            </w:r>
          </w:p>
        </w:tc>
        <w:tc>
          <w:tcPr>
            <w:tcW w:w="1046" w:type="dxa"/>
          </w:tcPr>
          <w:p w14:paraId="72EFD519">
            <w:pPr>
              <w:pStyle w:val="3"/>
              <w:ind w:left="0" w:firstLine="0"/>
              <w:rPr>
                <w:rFonts w:ascii="Times New Roman" w:hAnsi="Times New Roman"/>
                <w:strike/>
                <w:sz w:val="24"/>
                <w:szCs w:val="24"/>
                <w:lang w:val="en-US"/>
              </w:rPr>
            </w:pPr>
            <w:r>
              <w:rPr>
                <w:rFonts w:ascii="Times New Roman" w:hAnsi="Times New Roman"/>
                <w:strike/>
                <w:sz w:val="24"/>
                <w:szCs w:val="24"/>
                <w:lang w:val="en-US"/>
              </w:rPr>
              <w:t>Image</w:t>
            </w:r>
          </w:p>
        </w:tc>
        <w:tc>
          <w:tcPr>
            <w:tcW w:w="1080" w:type="dxa"/>
          </w:tcPr>
          <w:p w14:paraId="75CF2839">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1205" w:type="dxa"/>
          </w:tcPr>
          <w:p w14:paraId="2747148F">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830" w:type="dxa"/>
          </w:tcPr>
          <w:p w14:paraId="6CEC838B">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5256" w:type="dxa"/>
          </w:tcPr>
          <w:p w14:paraId="487F6448">
            <w:pPr>
              <w:pStyle w:val="3"/>
              <w:ind w:left="0" w:firstLine="0"/>
              <w:rPr>
                <w:rFonts w:ascii="Times New Roman" w:hAnsi="Times New Roman"/>
                <w:strike/>
                <w:sz w:val="24"/>
                <w:szCs w:val="24"/>
                <w:lang w:val="en-US"/>
              </w:rPr>
            </w:pPr>
          </w:p>
        </w:tc>
      </w:tr>
      <w:tr w14:paraId="203920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08B5503F">
            <w:pPr>
              <w:pStyle w:val="3"/>
              <w:ind w:left="0" w:firstLine="0"/>
              <w:rPr>
                <w:rFonts w:ascii="Times New Roman" w:hAnsi="Times New Roman"/>
                <w:strike/>
                <w:sz w:val="24"/>
                <w:szCs w:val="24"/>
                <w:lang w:val="en-US"/>
              </w:rPr>
            </w:pPr>
          </w:p>
        </w:tc>
        <w:tc>
          <w:tcPr>
            <w:tcW w:w="4065" w:type="dxa"/>
          </w:tcPr>
          <w:p w14:paraId="2ED42A06">
            <w:pPr>
              <w:pStyle w:val="3"/>
              <w:ind w:left="0" w:firstLine="0"/>
              <w:rPr>
                <w:rFonts w:ascii="Times New Roman" w:hAnsi="Times New Roman"/>
                <w:strike/>
                <w:sz w:val="24"/>
                <w:szCs w:val="24"/>
                <w:lang w:val="en-US"/>
              </w:rPr>
            </w:pPr>
            <w:r>
              <w:rPr>
                <w:rFonts w:ascii="Times New Roman" w:hAnsi="Times New Roman"/>
                <w:strike/>
                <w:sz w:val="24"/>
                <w:szCs w:val="24"/>
                <w:lang w:val="en-US"/>
              </w:rPr>
              <w:t>Chỉ vài bước đơn giản, Bạn đã có thể sở hữu thẻ tín dụng ngay!</w:t>
            </w:r>
          </w:p>
        </w:tc>
        <w:tc>
          <w:tcPr>
            <w:tcW w:w="1046" w:type="dxa"/>
          </w:tcPr>
          <w:p w14:paraId="1C5CF74E">
            <w:pPr>
              <w:pStyle w:val="3"/>
              <w:ind w:left="0" w:firstLine="0"/>
              <w:rPr>
                <w:rFonts w:ascii="Times New Roman" w:hAnsi="Times New Roman"/>
                <w:strike/>
                <w:sz w:val="24"/>
                <w:szCs w:val="24"/>
                <w:lang w:val="en-US"/>
              </w:rPr>
            </w:pPr>
            <w:r>
              <w:rPr>
                <w:rFonts w:ascii="Times New Roman" w:hAnsi="Times New Roman"/>
                <w:strike/>
                <w:sz w:val="24"/>
                <w:szCs w:val="24"/>
                <w:lang w:val="en-US"/>
              </w:rPr>
              <w:t>Label</w:t>
            </w:r>
          </w:p>
        </w:tc>
        <w:tc>
          <w:tcPr>
            <w:tcW w:w="1080" w:type="dxa"/>
          </w:tcPr>
          <w:p w14:paraId="35883DFC">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1205" w:type="dxa"/>
          </w:tcPr>
          <w:p w14:paraId="46BEAD6F">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830" w:type="dxa"/>
          </w:tcPr>
          <w:p w14:paraId="1C1060B4">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5256" w:type="dxa"/>
          </w:tcPr>
          <w:p w14:paraId="3B5AAA04">
            <w:pPr>
              <w:pStyle w:val="3"/>
              <w:ind w:left="0" w:firstLine="0"/>
              <w:rPr>
                <w:rFonts w:ascii="Times New Roman" w:hAnsi="Times New Roman"/>
                <w:strike/>
                <w:sz w:val="24"/>
                <w:szCs w:val="24"/>
                <w:lang w:val="en-US"/>
              </w:rPr>
            </w:pPr>
          </w:p>
        </w:tc>
      </w:tr>
      <w:tr w14:paraId="7D935C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4A8DF4A5">
            <w:pPr>
              <w:pStyle w:val="3"/>
              <w:ind w:left="0" w:firstLine="0"/>
              <w:rPr>
                <w:rFonts w:ascii="Times New Roman" w:hAnsi="Times New Roman"/>
                <w:strike/>
                <w:sz w:val="24"/>
                <w:szCs w:val="24"/>
                <w:lang w:val="en-US"/>
              </w:rPr>
            </w:pPr>
          </w:p>
        </w:tc>
        <w:tc>
          <w:tcPr>
            <w:tcW w:w="4065" w:type="dxa"/>
          </w:tcPr>
          <w:p w14:paraId="42EF4AD0">
            <w:pPr>
              <w:pStyle w:val="3"/>
              <w:ind w:left="0" w:firstLine="0"/>
              <w:rPr>
                <w:rFonts w:ascii="Times New Roman" w:hAnsi="Times New Roman"/>
                <w:strike/>
                <w:sz w:val="24"/>
                <w:szCs w:val="24"/>
                <w:lang w:val="en-US"/>
              </w:rPr>
            </w:pPr>
            <w:r>
              <w:rPr>
                <w:rFonts w:ascii="Times New Roman" w:hAnsi="Times New Roman"/>
                <w:strike/>
                <w:sz w:val="24"/>
                <w:szCs w:val="24"/>
                <w:lang w:val="en-US"/>
              </w:rPr>
              <w:drawing>
                <wp:inline distT="0" distB="0" distL="0" distR="0">
                  <wp:extent cx="2443480" cy="18967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4"/>
                          <a:stretch>
                            <a:fillRect/>
                          </a:stretch>
                        </pic:blipFill>
                        <pic:spPr>
                          <a:xfrm>
                            <a:off x="0" y="0"/>
                            <a:ext cx="2460867" cy="1910323"/>
                          </a:xfrm>
                          <a:prstGeom prst="rect">
                            <a:avLst/>
                          </a:prstGeom>
                        </pic:spPr>
                      </pic:pic>
                    </a:graphicData>
                  </a:graphic>
                </wp:inline>
              </w:drawing>
            </w:r>
          </w:p>
        </w:tc>
        <w:tc>
          <w:tcPr>
            <w:tcW w:w="1046" w:type="dxa"/>
          </w:tcPr>
          <w:p w14:paraId="7115E47A">
            <w:pPr>
              <w:pStyle w:val="3"/>
              <w:ind w:left="0" w:firstLine="0"/>
              <w:rPr>
                <w:rFonts w:ascii="Times New Roman" w:hAnsi="Times New Roman"/>
                <w:strike/>
                <w:sz w:val="24"/>
                <w:szCs w:val="24"/>
                <w:lang w:val="en-US"/>
              </w:rPr>
            </w:pPr>
            <w:r>
              <w:rPr>
                <w:rFonts w:ascii="Times New Roman" w:hAnsi="Times New Roman"/>
                <w:strike/>
                <w:sz w:val="24"/>
                <w:szCs w:val="24"/>
                <w:lang w:val="en-US"/>
              </w:rPr>
              <w:t>Icon - Label</w:t>
            </w:r>
          </w:p>
        </w:tc>
        <w:tc>
          <w:tcPr>
            <w:tcW w:w="1080" w:type="dxa"/>
          </w:tcPr>
          <w:p w14:paraId="6FEB1122">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1205" w:type="dxa"/>
          </w:tcPr>
          <w:p w14:paraId="27FD2616">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830" w:type="dxa"/>
          </w:tcPr>
          <w:p w14:paraId="35AAE0A7">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5256" w:type="dxa"/>
          </w:tcPr>
          <w:p w14:paraId="77792528">
            <w:pPr>
              <w:pStyle w:val="3"/>
              <w:numPr>
                <w:ilvl w:val="0"/>
                <w:numId w:val="107"/>
              </w:numPr>
              <w:rPr>
                <w:rFonts w:ascii="Times New Roman" w:hAnsi="Times New Roman"/>
                <w:strike/>
                <w:sz w:val="24"/>
                <w:szCs w:val="24"/>
                <w:lang w:val="en-US"/>
              </w:rPr>
            </w:pPr>
            <w:r>
              <w:rPr>
                <w:rFonts w:ascii="Times New Roman" w:hAnsi="Times New Roman"/>
                <w:strike/>
                <w:sz w:val="24"/>
                <w:szCs w:val="24"/>
                <w:lang w:val="en-US"/>
              </w:rPr>
              <w:t>Hiển thị các bước hướng dẫn mở thẻ</w:t>
            </w:r>
          </w:p>
        </w:tc>
      </w:tr>
      <w:tr w14:paraId="46251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94132EE">
            <w:pPr>
              <w:pStyle w:val="3"/>
              <w:ind w:left="0" w:firstLine="0"/>
              <w:rPr>
                <w:rFonts w:ascii="Times New Roman" w:hAnsi="Times New Roman"/>
                <w:strike/>
                <w:sz w:val="24"/>
                <w:szCs w:val="24"/>
                <w:lang w:val="en-US"/>
              </w:rPr>
            </w:pPr>
          </w:p>
        </w:tc>
        <w:tc>
          <w:tcPr>
            <w:tcW w:w="4065" w:type="dxa"/>
          </w:tcPr>
          <w:p w14:paraId="754B9412">
            <w:pPr>
              <w:pStyle w:val="3"/>
              <w:ind w:left="0" w:firstLine="0"/>
              <w:rPr>
                <w:rFonts w:ascii="Times New Roman" w:hAnsi="Times New Roman"/>
                <w:strike/>
                <w:sz w:val="24"/>
                <w:szCs w:val="24"/>
                <w:lang w:val="en-US"/>
              </w:rPr>
            </w:pPr>
            <w:r>
              <w:rPr>
                <w:rFonts w:ascii="Times New Roman" w:hAnsi="Times New Roman"/>
                <w:strike/>
                <w:sz w:val="24"/>
                <w:szCs w:val="24"/>
                <w:lang w:val="en-US"/>
              </w:rPr>
              <w:t>Mã giới thiệu (nếu có)</w:t>
            </w:r>
          </w:p>
        </w:tc>
        <w:tc>
          <w:tcPr>
            <w:tcW w:w="1046" w:type="dxa"/>
          </w:tcPr>
          <w:p w14:paraId="6F7C7EE8">
            <w:pPr>
              <w:pStyle w:val="3"/>
              <w:ind w:left="0" w:firstLine="0"/>
              <w:rPr>
                <w:rFonts w:ascii="Times New Roman" w:hAnsi="Times New Roman"/>
                <w:strike/>
                <w:sz w:val="24"/>
                <w:szCs w:val="24"/>
                <w:lang w:val="en-US"/>
              </w:rPr>
            </w:pPr>
            <w:r>
              <w:rPr>
                <w:rFonts w:ascii="Times New Roman" w:hAnsi="Times New Roman"/>
                <w:strike/>
                <w:sz w:val="24"/>
                <w:szCs w:val="24"/>
                <w:lang w:val="en-US"/>
              </w:rPr>
              <w:t>Single textbox</w:t>
            </w:r>
          </w:p>
        </w:tc>
        <w:tc>
          <w:tcPr>
            <w:tcW w:w="1080" w:type="dxa"/>
          </w:tcPr>
          <w:p w14:paraId="161D7A9A">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1205" w:type="dxa"/>
          </w:tcPr>
          <w:p w14:paraId="03F52437">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830" w:type="dxa"/>
          </w:tcPr>
          <w:p w14:paraId="6E7B0348">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5256" w:type="dxa"/>
          </w:tcPr>
          <w:p w14:paraId="0039CEEE">
            <w:pPr>
              <w:pStyle w:val="3"/>
              <w:numPr>
                <w:ilvl w:val="0"/>
                <w:numId w:val="108"/>
              </w:numPr>
              <w:rPr>
                <w:rFonts w:ascii="Times New Roman" w:hAnsi="Times New Roman"/>
                <w:strike/>
                <w:sz w:val="24"/>
                <w:szCs w:val="24"/>
                <w:lang w:val="en-US"/>
              </w:rPr>
            </w:pPr>
            <w:r>
              <w:rPr>
                <w:rFonts w:ascii="Times New Roman" w:hAnsi="Times New Roman"/>
                <w:strike/>
                <w:sz w:val="24"/>
                <w:szCs w:val="24"/>
              </w:rPr>
              <w:t>Cho phép KH nhập mã giới thiệu.</w:t>
            </w:r>
          </w:p>
          <w:p w14:paraId="44C437FC">
            <w:pPr>
              <w:pStyle w:val="3"/>
              <w:numPr>
                <w:ilvl w:val="0"/>
                <w:numId w:val="108"/>
              </w:numPr>
              <w:rPr>
                <w:rFonts w:ascii="Times New Roman" w:hAnsi="Times New Roman"/>
                <w:strike/>
                <w:sz w:val="24"/>
                <w:szCs w:val="24"/>
                <w:lang w:val="en-US"/>
              </w:rPr>
            </w:pPr>
            <w:r>
              <w:rPr>
                <w:rFonts w:ascii="Times New Roman" w:hAnsi="Times New Roman"/>
                <w:strike/>
                <w:sz w:val="24"/>
                <w:szCs w:val="24"/>
              </w:rPr>
              <w:t>Placeholder: Mã giới thiệu (nếu có)</w:t>
            </w:r>
          </w:p>
          <w:p w14:paraId="36A488E1">
            <w:pPr>
              <w:pStyle w:val="3"/>
              <w:numPr>
                <w:ilvl w:val="0"/>
                <w:numId w:val="108"/>
              </w:numPr>
              <w:rPr>
                <w:rFonts w:ascii="Times New Roman" w:hAnsi="Times New Roman"/>
                <w:strike/>
                <w:sz w:val="24"/>
                <w:szCs w:val="24"/>
                <w:lang w:val="en-US"/>
              </w:rPr>
            </w:pPr>
            <w:r>
              <w:rPr>
                <w:rFonts w:ascii="Times New Roman" w:hAnsi="Times New Roman"/>
                <w:strike/>
                <w:sz w:val="24"/>
                <w:szCs w:val="24"/>
              </w:rPr>
              <w:t>Cho phép nhập tất cả các ký tự kể cả ký tự đặc biệt</w:t>
            </w:r>
          </w:p>
          <w:p w14:paraId="6123E8CB">
            <w:pPr>
              <w:pStyle w:val="3"/>
              <w:numPr>
                <w:ilvl w:val="0"/>
                <w:numId w:val="108"/>
              </w:numPr>
              <w:rPr>
                <w:rFonts w:ascii="Times New Roman" w:hAnsi="Times New Roman"/>
                <w:strike/>
                <w:sz w:val="24"/>
                <w:szCs w:val="24"/>
                <w:lang w:val="en-US"/>
              </w:rPr>
            </w:pPr>
            <w:r>
              <w:rPr>
                <w:rFonts w:ascii="Times New Roman" w:hAnsi="Times New Roman"/>
                <w:strike/>
                <w:sz w:val="24"/>
                <w:szCs w:val="24"/>
              </w:rPr>
              <w:t>Mã giới thiệu được ghi nhận và truyền thông tin vào CRM</w:t>
            </w:r>
          </w:p>
          <w:p w14:paraId="39A69168">
            <w:pPr>
              <w:pStyle w:val="3"/>
              <w:numPr>
                <w:ilvl w:val="0"/>
                <w:numId w:val="108"/>
              </w:numPr>
              <w:rPr>
                <w:rFonts w:ascii="Times New Roman" w:hAnsi="Times New Roman"/>
                <w:strike/>
                <w:sz w:val="24"/>
                <w:szCs w:val="24"/>
                <w:lang w:val="en-US"/>
              </w:rPr>
            </w:pPr>
            <w:r>
              <w:rPr>
                <w:rFonts w:ascii="Times New Roman" w:hAnsi="Times New Roman"/>
                <w:strike/>
                <w:sz w:val="24"/>
                <w:szCs w:val="24"/>
              </w:rPr>
              <w:t>Rule nhập follow theo luồng mở thẻ Whitelist</w:t>
            </w:r>
          </w:p>
        </w:tc>
      </w:tr>
      <w:tr w14:paraId="457000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19128E13">
            <w:pPr>
              <w:pStyle w:val="3"/>
              <w:ind w:left="0" w:firstLine="0"/>
              <w:rPr>
                <w:rFonts w:ascii="Times New Roman" w:hAnsi="Times New Roman"/>
                <w:strike/>
                <w:sz w:val="24"/>
                <w:szCs w:val="24"/>
                <w:lang w:val="en-US"/>
              </w:rPr>
            </w:pPr>
          </w:p>
        </w:tc>
        <w:tc>
          <w:tcPr>
            <w:tcW w:w="4065" w:type="dxa"/>
          </w:tcPr>
          <w:p w14:paraId="77E129DE">
            <w:pPr>
              <w:pStyle w:val="3"/>
              <w:ind w:left="0" w:firstLine="0"/>
              <w:rPr>
                <w:rFonts w:ascii="Times New Roman" w:hAnsi="Times New Roman"/>
                <w:strike/>
                <w:sz w:val="24"/>
                <w:szCs w:val="24"/>
                <w:lang w:val="en-US"/>
              </w:rPr>
            </w:pPr>
            <w:r>
              <w:rPr>
                <w:rFonts w:ascii="Times New Roman" w:hAnsi="Times New Roman"/>
                <w:strike/>
                <w:sz w:val="24"/>
                <w:szCs w:val="24"/>
                <w:lang w:val="en-US"/>
              </w:rPr>
              <w:t>Xem biểu phí</w:t>
            </w:r>
          </w:p>
          <w:p w14:paraId="141027FB">
            <w:pPr>
              <w:pStyle w:val="3"/>
              <w:ind w:left="0" w:firstLine="0"/>
              <w:rPr>
                <w:rFonts w:ascii="Times New Roman" w:hAnsi="Times New Roman"/>
                <w:strike/>
                <w:sz w:val="24"/>
                <w:szCs w:val="24"/>
                <w:lang w:val="en-US"/>
              </w:rPr>
            </w:pPr>
            <w:r>
              <w:rPr>
                <w:rFonts w:ascii="Times New Roman" w:hAnsi="Times New Roman"/>
                <w:strike/>
                <w:sz w:val="24"/>
                <w:szCs w:val="24"/>
                <w:lang w:val="en-US"/>
              </w:rPr>
              <w:drawing>
                <wp:inline distT="0" distB="0" distL="0" distR="0">
                  <wp:extent cx="1533525" cy="3892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8"/>
                          <a:stretch>
                            <a:fillRect/>
                          </a:stretch>
                        </pic:blipFill>
                        <pic:spPr>
                          <a:xfrm>
                            <a:off x="0" y="0"/>
                            <a:ext cx="1575825" cy="400522"/>
                          </a:xfrm>
                          <a:prstGeom prst="rect">
                            <a:avLst/>
                          </a:prstGeom>
                        </pic:spPr>
                      </pic:pic>
                    </a:graphicData>
                  </a:graphic>
                </wp:inline>
              </w:drawing>
            </w:r>
          </w:p>
        </w:tc>
        <w:tc>
          <w:tcPr>
            <w:tcW w:w="1046" w:type="dxa"/>
          </w:tcPr>
          <w:p w14:paraId="4ADA8540">
            <w:pPr>
              <w:pStyle w:val="3"/>
              <w:ind w:left="0" w:firstLine="0"/>
              <w:rPr>
                <w:rFonts w:ascii="Times New Roman" w:hAnsi="Times New Roman"/>
                <w:strike/>
                <w:sz w:val="24"/>
                <w:szCs w:val="24"/>
                <w:lang w:val="en-US"/>
              </w:rPr>
            </w:pPr>
            <w:r>
              <w:rPr>
                <w:rFonts w:ascii="Times New Roman" w:hAnsi="Times New Roman"/>
                <w:strike/>
                <w:sz w:val="24"/>
                <w:szCs w:val="24"/>
                <w:lang w:val="en-US"/>
              </w:rPr>
              <w:t>Hyperlink</w:t>
            </w:r>
          </w:p>
        </w:tc>
        <w:tc>
          <w:tcPr>
            <w:tcW w:w="1080" w:type="dxa"/>
          </w:tcPr>
          <w:p w14:paraId="3C36C383">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1205" w:type="dxa"/>
          </w:tcPr>
          <w:p w14:paraId="1BF75B93">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830" w:type="dxa"/>
          </w:tcPr>
          <w:p w14:paraId="7B80C7DA">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5256" w:type="dxa"/>
          </w:tcPr>
          <w:p w14:paraId="167FF1E8">
            <w:pPr>
              <w:pStyle w:val="3"/>
              <w:numPr>
                <w:ilvl w:val="0"/>
                <w:numId w:val="108"/>
              </w:numPr>
              <w:jc w:val="left"/>
              <w:rPr>
                <w:rFonts w:ascii="Times New Roman" w:hAnsi="Times New Roman"/>
                <w:strike/>
                <w:sz w:val="24"/>
                <w:szCs w:val="24"/>
              </w:rPr>
            </w:pPr>
            <w:r>
              <w:rPr>
                <w:rFonts w:ascii="Times New Roman" w:hAnsi="Times New Roman"/>
                <w:strike/>
                <w:sz w:val="24"/>
                <w:szCs w:val="24"/>
              </w:rPr>
              <w:t xml:space="preserve">KH ấn vào hyperlink, hệ thống mở link : </w:t>
            </w:r>
            <w:r>
              <w:fldChar w:fldCharType="begin"/>
            </w:r>
            <w:r>
              <w:instrText xml:space="preserve"> HYPERLINK "https://tpb.vn/wps/wcm/connect/a4bcb969-883d-490e-8ca5-198d99611334/BIEU-PHI-TH%E1%BA%BA-TIN-DUNG-QUOC-TE-TPBANK-FINAL+01.2022.pdf?MOD=AJPERES&amp;CVID=o1zRa65" </w:instrText>
            </w:r>
            <w:r>
              <w:fldChar w:fldCharType="separate"/>
            </w:r>
            <w:r>
              <w:rPr>
                <w:rStyle w:val="39"/>
                <w:rFonts w:ascii="Times New Roman" w:hAnsi="Times New Roman"/>
                <w:strike/>
                <w:sz w:val="24"/>
                <w:szCs w:val="24"/>
              </w:rPr>
              <w:t>https://tpb.vn/wps/wcm/connect/a4bcb969-883d-490e-8ca5-198d99611334/BIEU-PHI-TH%E1%BA%BA-TIN-DUNG-QUOC-TE-TPBANK-FINAL+01.2022.pdf?MOD=AJPERES&amp;CVID=o1zRa65</w:t>
            </w:r>
            <w:r>
              <w:rPr>
                <w:rStyle w:val="39"/>
                <w:rFonts w:ascii="Times New Roman" w:hAnsi="Times New Roman"/>
                <w:strike/>
                <w:sz w:val="24"/>
                <w:szCs w:val="24"/>
              </w:rPr>
              <w:fldChar w:fldCharType="end"/>
            </w:r>
            <w:r>
              <w:rPr>
                <w:rFonts w:ascii="Times New Roman" w:hAnsi="Times New Roman"/>
                <w:strike/>
                <w:sz w:val="24"/>
                <w:szCs w:val="24"/>
              </w:rPr>
              <w:t xml:space="preserve"> </w:t>
            </w:r>
          </w:p>
        </w:tc>
      </w:tr>
      <w:tr w14:paraId="5048D9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7" w:type="dxa"/>
          </w:tcPr>
          <w:p w14:paraId="74D25F63">
            <w:pPr>
              <w:pStyle w:val="3"/>
              <w:ind w:left="0" w:firstLine="0"/>
              <w:rPr>
                <w:rFonts w:ascii="Times New Roman" w:hAnsi="Times New Roman"/>
                <w:strike/>
                <w:sz w:val="24"/>
                <w:szCs w:val="24"/>
                <w:lang w:val="en-US"/>
              </w:rPr>
            </w:pPr>
          </w:p>
        </w:tc>
        <w:tc>
          <w:tcPr>
            <w:tcW w:w="4065" w:type="dxa"/>
          </w:tcPr>
          <w:p w14:paraId="45A25951">
            <w:pPr>
              <w:pStyle w:val="3"/>
              <w:ind w:left="0" w:firstLine="0"/>
              <w:rPr>
                <w:rFonts w:ascii="Times New Roman" w:hAnsi="Times New Roman"/>
                <w:strike/>
                <w:sz w:val="24"/>
                <w:szCs w:val="24"/>
                <w:lang w:val="en-US"/>
              </w:rPr>
            </w:pPr>
            <w:r>
              <w:rPr>
                <w:rFonts w:ascii="Times New Roman" w:hAnsi="Times New Roman"/>
                <w:strike/>
                <w:sz w:val="24"/>
                <w:szCs w:val="24"/>
                <w:lang w:val="en-US"/>
              </w:rPr>
              <w:t>Tiếp tục</w:t>
            </w:r>
          </w:p>
        </w:tc>
        <w:tc>
          <w:tcPr>
            <w:tcW w:w="1046" w:type="dxa"/>
          </w:tcPr>
          <w:p w14:paraId="0049581D">
            <w:pPr>
              <w:pStyle w:val="3"/>
              <w:ind w:left="0" w:firstLine="0"/>
              <w:rPr>
                <w:rFonts w:ascii="Times New Roman" w:hAnsi="Times New Roman"/>
                <w:strike/>
                <w:sz w:val="24"/>
                <w:szCs w:val="24"/>
                <w:lang w:val="en-US"/>
              </w:rPr>
            </w:pPr>
            <w:r>
              <w:rPr>
                <w:rFonts w:ascii="Times New Roman" w:hAnsi="Times New Roman"/>
                <w:strike/>
                <w:sz w:val="24"/>
                <w:szCs w:val="24"/>
                <w:lang w:val="en-US"/>
              </w:rPr>
              <w:t>Button</w:t>
            </w:r>
          </w:p>
        </w:tc>
        <w:tc>
          <w:tcPr>
            <w:tcW w:w="1080" w:type="dxa"/>
          </w:tcPr>
          <w:p w14:paraId="18C6024A">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1205" w:type="dxa"/>
          </w:tcPr>
          <w:p w14:paraId="7F529BBC">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830" w:type="dxa"/>
          </w:tcPr>
          <w:p w14:paraId="1F2D751D">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5256" w:type="dxa"/>
          </w:tcPr>
          <w:p w14:paraId="2DF2A24B">
            <w:pPr>
              <w:pStyle w:val="3"/>
              <w:numPr>
                <w:ilvl w:val="0"/>
                <w:numId w:val="108"/>
              </w:numPr>
              <w:jc w:val="left"/>
              <w:rPr>
                <w:rFonts w:ascii="Times New Roman" w:hAnsi="Times New Roman"/>
                <w:strike/>
                <w:sz w:val="24"/>
                <w:szCs w:val="24"/>
              </w:rPr>
            </w:pPr>
            <w:r>
              <w:rPr>
                <w:rFonts w:ascii="Times New Roman" w:hAnsi="Times New Roman"/>
                <w:strike/>
                <w:sz w:val="24"/>
                <w:szCs w:val="24"/>
              </w:rPr>
              <w:t>Khi nhấn, hệ thống điều hướng KH đến màn hình Nhập thông tin mở thẻ (Thông tin cơ bản) – refer mục 3.3.3</w:t>
            </w:r>
          </w:p>
        </w:tc>
      </w:tr>
    </w:tbl>
    <w:p w14:paraId="15BAF42E">
      <w:pPr>
        <w:pStyle w:val="5"/>
        <w:numPr>
          <w:ilvl w:val="2"/>
          <w:numId w:val="1"/>
        </w:numPr>
        <w:ind w:left="720"/>
        <w:rPr>
          <w:sz w:val="24"/>
          <w:lang w:val="en-US"/>
        </w:rPr>
      </w:pPr>
      <w:bookmarkStart w:id="77" w:name="_Toc99540048"/>
      <w:bookmarkStart w:id="78" w:name="_Toc115447382"/>
      <w:r>
        <w:rPr>
          <w:sz w:val="24"/>
          <w:lang w:val="en-US"/>
        </w:rPr>
        <w:t>MH</w:t>
      </w:r>
      <w:bookmarkEnd w:id="77"/>
      <w:r>
        <w:rPr>
          <w:sz w:val="24"/>
          <w:lang w:val="en-US"/>
        </w:rPr>
        <w:t xml:space="preserve"> Nhập thông tin mở thẻ</w:t>
      </w:r>
      <w:bookmarkEnd w:id="78"/>
      <w:r>
        <w:rPr>
          <w:sz w:val="24"/>
          <w:lang w:val="en-US"/>
        </w:rPr>
        <w:t xml:space="preserve"> </w:t>
      </w:r>
    </w:p>
    <w:p w14:paraId="40364E3F">
      <w:pPr>
        <w:pStyle w:val="3"/>
        <w:rPr>
          <w:rFonts w:ascii="Times New Roman" w:hAnsi="Times New Roman"/>
          <w:sz w:val="24"/>
          <w:szCs w:val="24"/>
          <w:lang w:val="en-US"/>
        </w:rPr>
      </w:pPr>
      <w:r>
        <w:rPr>
          <w:rFonts w:ascii="Times New Roman" w:hAnsi="Times New Roman"/>
          <w:b/>
          <w:sz w:val="24"/>
          <w:szCs w:val="24"/>
          <w:lang w:val="en-US"/>
        </w:rPr>
        <w:t>Đường dẫn</w:t>
      </w:r>
      <w:r>
        <w:rPr>
          <w:rFonts w:ascii="Times New Roman" w:hAnsi="Times New Roman"/>
          <w:sz w:val="24"/>
          <w:szCs w:val="24"/>
          <w:lang w:val="en-US"/>
        </w:rPr>
        <w:t>: Homepage/ MH giới thiệu mở thẻ tín dụng/ MH Nhập thông tin mở thẻ</w:t>
      </w:r>
    </w:p>
    <w:p w14:paraId="7E648FF0">
      <w:pPr>
        <w:pStyle w:val="3"/>
        <w:rPr>
          <w:rFonts w:ascii="Times New Roman" w:hAnsi="Times New Roman"/>
          <w:b/>
          <w:sz w:val="24"/>
          <w:szCs w:val="24"/>
          <w:lang w:val="en-US"/>
        </w:rPr>
      </w:pPr>
      <w:r>
        <w:rPr>
          <w:rFonts w:ascii="Times New Roman" w:hAnsi="Times New Roman"/>
          <w:b/>
          <w:sz w:val="24"/>
          <w:szCs w:val="24"/>
          <w:lang w:val="en-US"/>
        </w:rPr>
        <w:t>Màn hình minh họa:</w:t>
      </w:r>
    </w:p>
    <w:p w14:paraId="72F2EE35">
      <w:pPr>
        <w:pStyle w:val="3"/>
        <w:rPr>
          <w:rFonts w:ascii="Times New Roman" w:hAnsi="Times New Roman"/>
          <w:b/>
          <w:sz w:val="24"/>
          <w:szCs w:val="24"/>
          <w:lang w:val="en-US"/>
        </w:rPr>
      </w:pPr>
      <w:r>
        <w:rPr>
          <w:rFonts w:ascii="Times New Roman" w:hAnsi="Times New Roman"/>
          <w:b/>
          <w:sz w:val="24"/>
          <w:szCs w:val="24"/>
          <w:lang w:val="en-US"/>
        </w:rPr>
        <w:t>Màn hình nhập thông tin công việc</w:t>
      </w:r>
    </w:p>
    <w:tbl>
      <w:tblPr>
        <w:tblStyle w:val="6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90"/>
      </w:tblGrid>
      <w:tr w14:paraId="41399D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90" w:type="dxa"/>
          </w:tcPr>
          <w:p w14:paraId="6CA9698D">
            <w:pPr>
              <w:pStyle w:val="3"/>
              <w:ind w:left="0" w:firstLine="0"/>
              <w:jc w:val="center"/>
              <w:rPr>
                <w:rFonts w:ascii="Times New Roman" w:hAnsi="Times New Roman"/>
                <w:b/>
                <w:sz w:val="24"/>
                <w:szCs w:val="24"/>
                <w:lang w:val="en-US"/>
              </w:rPr>
            </w:pPr>
            <w:r>
              <w:rPr>
                <w:rFonts w:ascii="Times New Roman" w:hAnsi="Times New Roman"/>
                <w:sz w:val="20"/>
                <w:lang w:val="en-US"/>
              </w:rPr>
              <w:drawing>
                <wp:inline distT="0" distB="0" distL="0" distR="0">
                  <wp:extent cx="1706880" cy="4493260"/>
                  <wp:effectExtent l="0" t="0" r="762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5"/>
                          <a:stretch>
                            <a:fillRect/>
                          </a:stretch>
                        </pic:blipFill>
                        <pic:spPr>
                          <a:xfrm>
                            <a:off x="0" y="0"/>
                            <a:ext cx="1707571" cy="4495232"/>
                          </a:xfrm>
                          <a:prstGeom prst="rect">
                            <a:avLst/>
                          </a:prstGeom>
                        </pic:spPr>
                      </pic:pic>
                    </a:graphicData>
                  </a:graphic>
                </wp:inline>
              </w:drawing>
            </w:r>
          </w:p>
          <w:p w14:paraId="3A4341A1">
            <w:pPr>
              <w:pStyle w:val="3"/>
              <w:ind w:left="0" w:firstLine="0"/>
              <w:jc w:val="center"/>
              <w:rPr>
                <w:rFonts w:ascii="Times New Roman" w:hAnsi="Times New Roman"/>
                <w:b/>
                <w:sz w:val="24"/>
                <w:szCs w:val="24"/>
                <w:lang w:val="en-US"/>
              </w:rPr>
            </w:pPr>
            <w:r>
              <w:rPr>
                <w:rFonts w:ascii="Times New Roman" w:hAnsi="Times New Roman"/>
                <w:b/>
                <w:sz w:val="24"/>
                <w:szCs w:val="24"/>
                <w:lang w:val="en-US"/>
              </w:rPr>
              <w:t>WL_02: Nhập thông tin</w:t>
            </w:r>
          </w:p>
        </w:tc>
      </w:tr>
    </w:tbl>
    <w:p w14:paraId="5A60B853">
      <w:pPr>
        <w:pStyle w:val="3"/>
        <w:rPr>
          <w:rFonts w:ascii="Times New Roman" w:hAnsi="Times New Roman"/>
          <w:b/>
          <w:sz w:val="24"/>
          <w:szCs w:val="24"/>
          <w:lang w:val="en-US"/>
        </w:rPr>
      </w:pPr>
    </w:p>
    <w:p w14:paraId="4B8C20A4">
      <w:pPr>
        <w:pStyle w:val="3"/>
        <w:ind w:left="0" w:firstLine="0"/>
        <w:rPr>
          <w:rFonts w:ascii="Times New Roman" w:hAnsi="Times New Roman"/>
          <w:b/>
          <w:strike/>
          <w:sz w:val="24"/>
          <w:szCs w:val="24"/>
          <w:lang w:val="en-US"/>
        </w:rPr>
      </w:pPr>
      <w:r>
        <w:rPr>
          <w:rFonts w:ascii="Times New Roman" w:hAnsi="Times New Roman"/>
          <w:b/>
          <w:strike/>
          <w:sz w:val="24"/>
          <w:szCs w:val="24"/>
          <w:lang w:val="en-US"/>
        </w:rPr>
        <w:t>Màn hình Nhập thông tin công việc</w:t>
      </w:r>
    </w:p>
    <w:tbl>
      <w:tblPr>
        <w:tblStyle w:val="64"/>
        <w:tblpPr w:leftFromText="180" w:rightFromText="180" w:vertAnchor="text" w:horzAnchor="margin" w:tblpY="571"/>
        <w:tblW w:w="1019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1"/>
        <w:gridCol w:w="3366"/>
        <w:gridCol w:w="3406"/>
      </w:tblGrid>
      <w:tr w14:paraId="1F189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 w:hRule="atLeast"/>
        </w:trPr>
        <w:tc>
          <w:tcPr>
            <w:tcW w:w="3055" w:type="dxa"/>
          </w:tcPr>
          <w:p w14:paraId="59CD2146">
            <w:pPr>
              <w:pStyle w:val="3"/>
              <w:ind w:left="0" w:firstLine="0"/>
              <w:jc w:val="center"/>
              <w:rPr>
                <w:rFonts w:ascii="Times New Roman" w:hAnsi="Times New Roman"/>
                <w:b/>
                <w:strike/>
                <w:sz w:val="24"/>
                <w:szCs w:val="24"/>
                <w:lang w:val="en-US"/>
              </w:rPr>
            </w:pPr>
            <w:bookmarkStart w:id="79" w:name="_Toc99540049"/>
            <w:r>
              <w:rPr>
                <w:rFonts w:ascii="Times New Roman" w:hAnsi="Times New Roman"/>
                <w:b/>
                <w:strike/>
                <w:sz w:val="24"/>
                <w:szCs w:val="24"/>
                <w:lang w:val="en-US"/>
              </w:rPr>
              <w:drawing>
                <wp:inline distT="0" distB="0" distL="0" distR="0">
                  <wp:extent cx="2060575" cy="4384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56"/>
                          <a:stretch>
                            <a:fillRect/>
                          </a:stretch>
                        </pic:blipFill>
                        <pic:spPr>
                          <a:xfrm>
                            <a:off x="0" y="0"/>
                            <a:ext cx="2064157" cy="4392024"/>
                          </a:xfrm>
                          <a:prstGeom prst="rect">
                            <a:avLst/>
                          </a:prstGeom>
                        </pic:spPr>
                      </pic:pic>
                    </a:graphicData>
                  </a:graphic>
                </wp:inline>
              </w:drawing>
            </w:r>
          </w:p>
          <w:p w14:paraId="2D825146">
            <w:pPr>
              <w:pStyle w:val="3"/>
              <w:ind w:left="0" w:firstLine="0"/>
              <w:jc w:val="center"/>
              <w:rPr>
                <w:rFonts w:ascii="Times New Roman" w:hAnsi="Times New Roman"/>
                <w:b/>
                <w:strike/>
                <w:sz w:val="24"/>
                <w:szCs w:val="24"/>
                <w:lang w:val="en-US"/>
              </w:rPr>
            </w:pPr>
            <w:r>
              <w:rPr>
                <w:rFonts w:ascii="Times New Roman" w:hAnsi="Times New Roman"/>
                <w:b/>
                <w:strike/>
                <w:sz w:val="24"/>
                <w:szCs w:val="24"/>
                <w:lang w:val="en-US"/>
              </w:rPr>
              <w:t>Màn hình thông tin công việc (tab Công việc văn phòng</w:t>
            </w:r>
          </w:p>
        </w:tc>
        <w:tc>
          <w:tcPr>
            <w:tcW w:w="3377" w:type="dxa"/>
          </w:tcPr>
          <w:p w14:paraId="7B74B1E8">
            <w:pPr>
              <w:pStyle w:val="3"/>
              <w:ind w:left="0" w:firstLine="0"/>
              <w:jc w:val="center"/>
              <w:rPr>
                <w:rFonts w:ascii="Times New Roman" w:hAnsi="Times New Roman"/>
                <w:b/>
                <w:strike/>
                <w:sz w:val="24"/>
                <w:szCs w:val="24"/>
                <w:lang w:val="en-US"/>
              </w:rPr>
            </w:pPr>
            <w:r>
              <w:rPr>
                <w:rFonts w:ascii="Times New Roman" w:hAnsi="Times New Roman"/>
                <w:b/>
                <w:strike/>
                <w:sz w:val="24"/>
                <w:szCs w:val="24"/>
                <w:lang w:val="en-US"/>
              </w:rPr>
              <w:drawing>
                <wp:inline distT="0" distB="0" distL="0" distR="0">
                  <wp:extent cx="1997075" cy="4284980"/>
                  <wp:effectExtent l="0" t="0" r="317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57"/>
                          <a:stretch>
                            <a:fillRect/>
                          </a:stretch>
                        </pic:blipFill>
                        <pic:spPr>
                          <a:xfrm>
                            <a:off x="0" y="0"/>
                            <a:ext cx="2002295" cy="4296535"/>
                          </a:xfrm>
                          <a:prstGeom prst="rect">
                            <a:avLst/>
                          </a:prstGeom>
                        </pic:spPr>
                      </pic:pic>
                    </a:graphicData>
                  </a:graphic>
                </wp:inline>
              </w:drawing>
            </w:r>
          </w:p>
          <w:p w14:paraId="46DA1C6C">
            <w:pPr>
              <w:pStyle w:val="3"/>
              <w:ind w:left="0" w:firstLine="0"/>
              <w:jc w:val="center"/>
              <w:rPr>
                <w:rFonts w:ascii="Times New Roman" w:hAnsi="Times New Roman"/>
                <w:b/>
                <w:strike/>
                <w:sz w:val="24"/>
                <w:szCs w:val="24"/>
                <w:lang w:val="en-US"/>
              </w:rPr>
            </w:pPr>
            <w:r>
              <w:rPr>
                <w:rFonts w:ascii="Times New Roman" w:hAnsi="Times New Roman"/>
                <w:b/>
                <w:strike/>
                <w:sz w:val="24"/>
                <w:szCs w:val="24"/>
                <w:lang w:val="en-US"/>
              </w:rPr>
              <w:t>Màn hình thông tin công việc (tab Công việc văn phòng)</w:t>
            </w:r>
          </w:p>
        </w:tc>
        <w:tc>
          <w:tcPr>
            <w:tcW w:w="3760" w:type="dxa"/>
          </w:tcPr>
          <w:p w14:paraId="388140EA">
            <w:pPr>
              <w:pStyle w:val="3"/>
              <w:ind w:left="0" w:firstLine="0"/>
              <w:rPr>
                <w:rFonts w:ascii="Times New Roman" w:hAnsi="Times New Roman"/>
                <w:b/>
                <w:strike/>
                <w:sz w:val="24"/>
                <w:szCs w:val="24"/>
                <w:lang w:val="en-US"/>
              </w:rPr>
            </w:pPr>
            <w:r>
              <w:rPr>
                <w:rFonts w:ascii="Times New Roman" w:hAnsi="Times New Roman"/>
                <w:b/>
                <w:strike/>
                <w:sz w:val="24"/>
                <w:szCs w:val="24"/>
                <w:lang w:val="en-US"/>
              </w:rPr>
              <w:drawing>
                <wp:inline distT="0" distB="0" distL="0" distR="0">
                  <wp:extent cx="2025650" cy="433959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58"/>
                          <a:stretch>
                            <a:fillRect/>
                          </a:stretch>
                        </pic:blipFill>
                        <pic:spPr>
                          <a:xfrm>
                            <a:off x="0" y="0"/>
                            <a:ext cx="2041427" cy="4373483"/>
                          </a:xfrm>
                          <a:prstGeom prst="rect">
                            <a:avLst/>
                          </a:prstGeom>
                        </pic:spPr>
                      </pic:pic>
                    </a:graphicData>
                  </a:graphic>
                </wp:inline>
              </w:drawing>
            </w:r>
          </w:p>
          <w:p w14:paraId="51A41724">
            <w:pPr>
              <w:pStyle w:val="3"/>
              <w:ind w:left="0" w:firstLine="0"/>
              <w:rPr>
                <w:rFonts w:ascii="Times New Roman" w:hAnsi="Times New Roman"/>
                <w:b/>
                <w:strike/>
                <w:sz w:val="24"/>
                <w:szCs w:val="24"/>
                <w:lang w:val="en-US"/>
              </w:rPr>
            </w:pPr>
            <w:r>
              <w:rPr>
                <w:rFonts w:ascii="Times New Roman" w:hAnsi="Times New Roman"/>
                <w:b/>
                <w:strike/>
                <w:sz w:val="24"/>
                <w:szCs w:val="24"/>
                <w:lang w:val="en-US"/>
              </w:rPr>
              <w:t>Màn hình thông tin công việc (tab Công việc văn phòng)</w:t>
            </w:r>
          </w:p>
        </w:tc>
      </w:tr>
      <w:bookmarkEnd w:id="79"/>
    </w:tbl>
    <w:p w14:paraId="0DEC9D03">
      <w:pPr>
        <w:pStyle w:val="3"/>
        <w:ind w:left="0" w:firstLine="0"/>
        <w:rPr>
          <w:rFonts w:ascii="Times New Roman" w:hAnsi="Times New Roman"/>
          <w:b/>
          <w:strike/>
          <w:sz w:val="24"/>
          <w:szCs w:val="24"/>
          <w:lang w:val="en-US"/>
        </w:rPr>
      </w:pPr>
      <w:r>
        <w:rPr>
          <w:rFonts w:ascii="Times New Roman" w:hAnsi="Times New Roman"/>
          <w:b/>
          <w:strike/>
          <w:sz w:val="24"/>
          <w:szCs w:val="24"/>
          <w:lang w:val="en-US"/>
        </w:rPr>
        <w:t>Màn hình Nhập thông tin công việc</w:t>
      </w:r>
    </w:p>
    <w:p w14:paraId="49503483">
      <w:pPr>
        <w:pStyle w:val="3"/>
        <w:ind w:left="0" w:firstLine="0"/>
        <w:rPr>
          <w:rFonts w:ascii="Times New Roman" w:hAnsi="Times New Roman"/>
          <w:b/>
          <w:sz w:val="24"/>
          <w:szCs w:val="24"/>
          <w:lang w:val="en-US"/>
        </w:rPr>
      </w:pPr>
      <w:r>
        <w:rPr>
          <w:rFonts w:ascii="Times New Roman" w:hAnsi="Times New Roman"/>
          <w:lang w:val="en-US"/>
        </w:rPr>
        <w:drawing>
          <wp:inline distT="0" distB="0" distL="0" distR="0">
            <wp:extent cx="6472555" cy="2338705"/>
            <wp:effectExtent l="0" t="0" r="444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59"/>
                    <a:stretch>
                      <a:fillRect/>
                    </a:stretch>
                  </pic:blipFill>
                  <pic:spPr>
                    <a:xfrm>
                      <a:off x="0" y="0"/>
                      <a:ext cx="6501081" cy="2349424"/>
                    </a:xfrm>
                    <a:prstGeom prst="rect">
                      <a:avLst/>
                    </a:prstGeom>
                  </pic:spPr>
                </pic:pic>
              </a:graphicData>
            </a:graphic>
          </wp:inline>
        </w:drawing>
      </w:r>
    </w:p>
    <w:p w14:paraId="24FB56D0">
      <w:pPr>
        <w:pStyle w:val="3"/>
        <w:ind w:left="0" w:firstLine="0"/>
        <w:rPr>
          <w:rFonts w:ascii="Times New Roman" w:hAnsi="Times New Roman"/>
          <w:b/>
          <w:sz w:val="24"/>
          <w:szCs w:val="24"/>
          <w:lang w:val="en-US"/>
        </w:rPr>
      </w:pPr>
      <w:r>
        <w:rPr>
          <w:rFonts w:ascii="Times New Roman" w:hAnsi="Times New Roman"/>
          <w:lang w:val="en-US"/>
        </w:rPr>
        <w:drawing>
          <wp:inline distT="0" distB="0" distL="0" distR="0">
            <wp:extent cx="6619240" cy="173291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60"/>
                    <a:stretch>
                      <a:fillRect/>
                    </a:stretch>
                  </pic:blipFill>
                  <pic:spPr>
                    <a:xfrm>
                      <a:off x="0" y="0"/>
                      <a:ext cx="6666410" cy="1745396"/>
                    </a:xfrm>
                    <a:prstGeom prst="rect">
                      <a:avLst/>
                    </a:prstGeom>
                  </pic:spPr>
                </pic:pic>
              </a:graphicData>
            </a:graphic>
          </wp:inline>
        </w:drawing>
      </w:r>
    </w:p>
    <w:tbl>
      <w:tblPr>
        <w:tblStyle w:val="64"/>
        <w:tblW w:w="127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3965"/>
        <w:gridCol w:w="1021"/>
        <w:gridCol w:w="1188"/>
        <w:gridCol w:w="1328"/>
        <w:gridCol w:w="906"/>
        <w:gridCol w:w="4270"/>
      </w:tblGrid>
      <w:tr w14:paraId="74FFFC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09" w:type="dxa"/>
          </w:tcPr>
          <w:p w14:paraId="593E3F81">
            <w:pPr>
              <w:pStyle w:val="3"/>
              <w:ind w:left="0" w:firstLine="0"/>
              <w:rPr>
                <w:rFonts w:ascii="Times New Roman" w:hAnsi="Times New Roman"/>
                <w:sz w:val="24"/>
                <w:szCs w:val="24"/>
                <w:lang w:val="en-US"/>
              </w:rPr>
            </w:pPr>
            <w:r>
              <w:rPr>
                <w:rFonts w:ascii="Times New Roman" w:hAnsi="Times New Roman"/>
                <w:sz w:val="24"/>
                <w:szCs w:val="24"/>
                <w:lang w:val="en-US"/>
              </w:rPr>
              <w:t>No</w:t>
            </w:r>
          </w:p>
        </w:tc>
        <w:tc>
          <w:tcPr>
            <w:tcW w:w="4128" w:type="dxa"/>
          </w:tcPr>
          <w:p w14:paraId="44171ED1">
            <w:pPr>
              <w:pStyle w:val="3"/>
              <w:ind w:left="0" w:firstLine="0"/>
              <w:rPr>
                <w:rFonts w:ascii="Times New Roman" w:hAnsi="Times New Roman"/>
                <w:sz w:val="24"/>
                <w:szCs w:val="24"/>
                <w:lang w:val="en-US"/>
              </w:rPr>
            </w:pPr>
            <w:r>
              <w:rPr>
                <w:rFonts w:ascii="Times New Roman" w:hAnsi="Times New Roman"/>
                <w:sz w:val="24"/>
                <w:szCs w:val="24"/>
                <w:lang w:val="en-US"/>
              </w:rPr>
              <w:t>Field Name</w:t>
            </w:r>
          </w:p>
        </w:tc>
        <w:tc>
          <w:tcPr>
            <w:tcW w:w="1057" w:type="dxa"/>
          </w:tcPr>
          <w:p w14:paraId="4606016E">
            <w:pPr>
              <w:pStyle w:val="3"/>
              <w:ind w:left="0" w:firstLine="0"/>
              <w:rPr>
                <w:rFonts w:ascii="Times New Roman" w:hAnsi="Times New Roman"/>
                <w:sz w:val="24"/>
                <w:szCs w:val="24"/>
                <w:lang w:val="en-US"/>
              </w:rPr>
            </w:pPr>
            <w:r>
              <w:rPr>
                <w:rFonts w:ascii="Times New Roman" w:hAnsi="Times New Roman"/>
                <w:sz w:val="24"/>
                <w:szCs w:val="24"/>
                <w:lang w:val="en-US"/>
              </w:rPr>
              <w:t>Data Type</w:t>
            </w:r>
          </w:p>
        </w:tc>
        <w:tc>
          <w:tcPr>
            <w:tcW w:w="1231" w:type="dxa"/>
          </w:tcPr>
          <w:p w14:paraId="6F71BA11">
            <w:pPr>
              <w:pStyle w:val="3"/>
              <w:ind w:left="0" w:firstLine="0"/>
              <w:rPr>
                <w:rFonts w:ascii="Times New Roman" w:hAnsi="Times New Roman"/>
                <w:sz w:val="24"/>
                <w:szCs w:val="24"/>
                <w:lang w:val="en-US"/>
              </w:rPr>
            </w:pPr>
            <w:r>
              <w:rPr>
                <w:rFonts w:ascii="Times New Roman" w:hAnsi="Times New Roman"/>
                <w:sz w:val="24"/>
                <w:szCs w:val="24"/>
                <w:lang w:val="en-US"/>
              </w:rPr>
              <w:t>Field Validation Rule</w:t>
            </w:r>
          </w:p>
        </w:tc>
        <w:tc>
          <w:tcPr>
            <w:tcW w:w="1377" w:type="dxa"/>
          </w:tcPr>
          <w:p w14:paraId="78FC0799">
            <w:pPr>
              <w:pStyle w:val="3"/>
              <w:ind w:left="0" w:firstLine="0"/>
              <w:rPr>
                <w:rFonts w:ascii="Times New Roman" w:hAnsi="Times New Roman"/>
                <w:sz w:val="24"/>
                <w:szCs w:val="24"/>
                <w:lang w:val="en-US"/>
              </w:rPr>
            </w:pPr>
            <w:r>
              <w:rPr>
                <w:rFonts w:ascii="Times New Roman" w:hAnsi="Times New Roman"/>
                <w:sz w:val="24"/>
                <w:szCs w:val="24"/>
                <w:lang w:val="en-US"/>
              </w:rPr>
              <w:t>Manadatory</w:t>
            </w:r>
          </w:p>
        </w:tc>
        <w:tc>
          <w:tcPr>
            <w:tcW w:w="937" w:type="dxa"/>
          </w:tcPr>
          <w:p w14:paraId="77BC684C">
            <w:pPr>
              <w:pStyle w:val="3"/>
              <w:ind w:left="0" w:firstLine="0"/>
              <w:rPr>
                <w:rFonts w:ascii="Times New Roman" w:hAnsi="Times New Roman"/>
                <w:sz w:val="24"/>
                <w:szCs w:val="24"/>
                <w:lang w:val="en-US"/>
              </w:rPr>
            </w:pPr>
            <w:r>
              <w:rPr>
                <w:rFonts w:ascii="Times New Roman" w:hAnsi="Times New Roman"/>
                <w:sz w:val="24"/>
                <w:szCs w:val="24"/>
                <w:lang w:val="en-US"/>
              </w:rPr>
              <w:t>Default Value</w:t>
            </w:r>
          </w:p>
        </w:tc>
        <w:tc>
          <w:tcPr>
            <w:tcW w:w="3533" w:type="dxa"/>
          </w:tcPr>
          <w:p w14:paraId="11FA2539">
            <w:pPr>
              <w:pStyle w:val="3"/>
              <w:ind w:left="0" w:firstLine="0"/>
              <w:rPr>
                <w:rFonts w:ascii="Times New Roman" w:hAnsi="Times New Roman"/>
                <w:sz w:val="24"/>
                <w:szCs w:val="24"/>
                <w:lang w:val="en-US"/>
              </w:rPr>
            </w:pPr>
            <w:r>
              <w:rPr>
                <w:rFonts w:ascii="Times New Roman" w:hAnsi="Times New Roman"/>
                <w:sz w:val="24"/>
                <w:szCs w:val="24"/>
                <w:lang w:val="en-US"/>
              </w:rPr>
              <w:t>Remark</w:t>
            </w:r>
          </w:p>
          <w:p w14:paraId="4472A7B1">
            <w:pPr>
              <w:pStyle w:val="3"/>
              <w:ind w:left="0" w:firstLine="0"/>
              <w:rPr>
                <w:rFonts w:ascii="Times New Roman" w:hAnsi="Times New Roman"/>
                <w:sz w:val="24"/>
                <w:szCs w:val="24"/>
                <w:lang w:val="en-US"/>
              </w:rPr>
            </w:pPr>
          </w:p>
          <w:p w14:paraId="7D97FCAD">
            <w:pPr>
              <w:pStyle w:val="3"/>
              <w:ind w:left="0" w:firstLine="0"/>
              <w:rPr>
                <w:rFonts w:ascii="Times New Roman" w:hAnsi="Times New Roman"/>
                <w:sz w:val="24"/>
                <w:szCs w:val="24"/>
                <w:lang w:val="en-US"/>
              </w:rPr>
            </w:pPr>
          </w:p>
          <w:p w14:paraId="4AC56EB6">
            <w:pPr>
              <w:pStyle w:val="3"/>
              <w:ind w:left="0" w:firstLine="0"/>
              <w:rPr>
                <w:rFonts w:ascii="Times New Roman" w:hAnsi="Times New Roman"/>
                <w:sz w:val="24"/>
                <w:szCs w:val="24"/>
                <w:lang w:val="en-US"/>
              </w:rPr>
            </w:pPr>
          </w:p>
          <w:p w14:paraId="13350B52">
            <w:pPr>
              <w:pStyle w:val="3"/>
              <w:ind w:left="0" w:firstLine="0"/>
              <w:rPr>
                <w:rFonts w:ascii="Times New Roman" w:hAnsi="Times New Roman"/>
                <w:sz w:val="24"/>
                <w:szCs w:val="24"/>
                <w:lang w:val="en-US"/>
              </w:rPr>
            </w:pPr>
          </w:p>
        </w:tc>
      </w:tr>
      <w:tr w14:paraId="2E6C38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1B74EEC4">
            <w:pPr>
              <w:pStyle w:val="3"/>
              <w:numPr>
                <w:ilvl w:val="0"/>
                <w:numId w:val="109"/>
              </w:numPr>
              <w:rPr>
                <w:rFonts w:ascii="Times New Roman" w:hAnsi="Times New Roman"/>
                <w:sz w:val="24"/>
                <w:szCs w:val="24"/>
                <w:lang w:val="en-US"/>
              </w:rPr>
            </w:pPr>
          </w:p>
        </w:tc>
        <w:tc>
          <w:tcPr>
            <w:tcW w:w="12263" w:type="dxa"/>
            <w:gridSpan w:val="6"/>
          </w:tcPr>
          <w:p w14:paraId="6FF894AA">
            <w:pPr>
              <w:pStyle w:val="3"/>
              <w:ind w:left="0" w:firstLine="0"/>
              <w:rPr>
                <w:rFonts w:ascii="Times New Roman" w:hAnsi="Times New Roman"/>
                <w:b/>
                <w:sz w:val="24"/>
                <w:szCs w:val="24"/>
                <w:lang w:val="en-US"/>
              </w:rPr>
            </w:pPr>
            <w:r>
              <w:rPr>
                <w:rFonts w:ascii="Times New Roman" w:hAnsi="Times New Roman"/>
                <w:b/>
                <w:sz w:val="24"/>
                <w:szCs w:val="24"/>
                <w:lang w:val="en-US"/>
              </w:rPr>
              <w:t>Màn hình nhập thông tin mở thẻ (Thông tin cơ bản)</w:t>
            </w:r>
          </w:p>
        </w:tc>
      </w:tr>
      <w:tr w14:paraId="0B1987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08B48227">
            <w:pPr>
              <w:pStyle w:val="3"/>
              <w:numPr>
                <w:ilvl w:val="0"/>
                <w:numId w:val="109"/>
              </w:numPr>
              <w:rPr>
                <w:rFonts w:ascii="Times New Roman" w:hAnsi="Times New Roman"/>
                <w:sz w:val="24"/>
                <w:szCs w:val="24"/>
                <w:lang w:val="en-US"/>
              </w:rPr>
            </w:pPr>
          </w:p>
        </w:tc>
        <w:tc>
          <w:tcPr>
            <w:tcW w:w="4128" w:type="dxa"/>
          </w:tcPr>
          <w:p w14:paraId="0FF1B730">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95275" cy="2762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44"/>
                          <a:stretch>
                            <a:fillRect/>
                          </a:stretch>
                        </pic:blipFill>
                        <pic:spPr>
                          <a:xfrm>
                            <a:off x="0" y="0"/>
                            <a:ext cx="295316" cy="276264"/>
                          </a:xfrm>
                          <a:prstGeom prst="rect">
                            <a:avLst/>
                          </a:prstGeom>
                        </pic:spPr>
                      </pic:pic>
                    </a:graphicData>
                  </a:graphic>
                </wp:inline>
              </w:drawing>
            </w:r>
          </w:p>
        </w:tc>
        <w:tc>
          <w:tcPr>
            <w:tcW w:w="1057" w:type="dxa"/>
          </w:tcPr>
          <w:p w14:paraId="470D5593">
            <w:pPr>
              <w:pStyle w:val="3"/>
              <w:ind w:left="0" w:firstLine="0"/>
              <w:rPr>
                <w:rFonts w:ascii="Times New Roman" w:hAnsi="Times New Roman"/>
                <w:sz w:val="24"/>
                <w:szCs w:val="24"/>
                <w:lang w:val="en-US"/>
              </w:rPr>
            </w:pPr>
            <w:r>
              <w:rPr>
                <w:rFonts w:ascii="Times New Roman" w:hAnsi="Times New Roman"/>
                <w:sz w:val="24"/>
                <w:szCs w:val="24"/>
                <w:lang w:val="en-US"/>
              </w:rPr>
              <w:t>Text</w:t>
            </w:r>
          </w:p>
        </w:tc>
        <w:tc>
          <w:tcPr>
            <w:tcW w:w="1231" w:type="dxa"/>
          </w:tcPr>
          <w:p w14:paraId="6598B786">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2EC588B1">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6B19AF30">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533" w:type="dxa"/>
          </w:tcPr>
          <w:p w14:paraId="5362A9D1">
            <w:pPr>
              <w:pStyle w:val="3"/>
              <w:numPr>
                <w:ilvl w:val="0"/>
                <w:numId w:val="110"/>
              </w:numPr>
              <w:rPr>
                <w:rFonts w:ascii="Times New Roman" w:hAnsi="Times New Roman"/>
                <w:sz w:val="24"/>
                <w:szCs w:val="24"/>
                <w:lang w:val="en-US"/>
              </w:rPr>
            </w:pPr>
            <w:r>
              <w:rPr>
                <w:rFonts w:ascii="Times New Roman" w:hAnsi="Times New Roman"/>
                <w:sz w:val="24"/>
                <w:szCs w:val="24"/>
                <w:lang w:val="en-US"/>
              </w:rPr>
              <w:t>Khi nhấn, hệ thống quay về màn hình trước đó</w:t>
            </w:r>
          </w:p>
        </w:tc>
      </w:tr>
      <w:tr w14:paraId="3E219B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6D74D0A6">
            <w:pPr>
              <w:pStyle w:val="3"/>
              <w:numPr>
                <w:ilvl w:val="0"/>
                <w:numId w:val="109"/>
              </w:numPr>
              <w:rPr>
                <w:rFonts w:ascii="Times New Roman" w:hAnsi="Times New Roman"/>
                <w:sz w:val="24"/>
                <w:szCs w:val="24"/>
                <w:lang w:val="en-US"/>
              </w:rPr>
            </w:pPr>
          </w:p>
        </w:tc>
        <w:tc>
          <w:tcPr>
            <w:tcW w:w="4128" w:type="dxa"/>
          </w:tcPr>
          <w:p w14:paraId="3575741B">
            <w:pPr>
              <w:pStyle w:val="3"/>
              <w:ind w:left="0" w:firstLine="0"/>
              <w:rPr>
                <w:rFonts w:ascii="Times New Roman" w:hAnsi="Times New Roman"/>
                <w:sz w:val="24"/>
                <w:szCs w:val="24"/>
                <w:lang w:val="en-US"/>
              </w:rPr>
            </w:pPr>
            <w:r>
              <w:rPr>
                <w:rFonts w:ascii="Times New Roman" w:hAnsi="Times New Roman"/>
                <w:sz w:val="24"/>
                <w:szCs w:val="24"/>
                <w:lang w:val="en-US"/>
              </w:rPr>
              <w:t>Đăng Ký thẻ tín dụng</w:t>
            </w:r>
          </w:p>
        </w:tc>
        <w:tc>
          <w:tcPr>
            <w:tcW w:w="1057" w:type="dxa"/>
          </w:tcPr>
          <w:p w14:paraId="75F3F6C3">
            <w:pPr>
              <w:pStyle w:val="3"/>
              <w:ind w:left="0" w:firstLine="0"/>
              <w:rPr>
                <w:rFonts w:ascii="Times New Roman" w:hAnsi="Times New Roman"/>
                <w:sz w:val="24"/>
                <w:szCs w:val="24"/>
                <w:lang w:val="en-US"/>
              </w:rPr>
            </w:pPr>
            <w:r>
              <w:rPr>
                <w:rFonts w:ascii="Times New Roman" w:hAnsi="Times New Roman"/>
                <w:sz w:val="24"/>
                <w:szCs w:val="24"/>
                <w:lang w:val="en-US"/>
              </w:rPr>
              <w:t>Label</w:t>
            </w:r>
          </w:p>
        </w:tc>
        <w:tc>
          <w:tcPr>
            <w:tcW w:w="1231" w:type="dxa"/>
          </w:tcPr>
          <w:p w14:paraId="2B4E9791">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011971EB">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4833E87D">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533" w:type="dxa"/>
          </w:tcPr>
          <w:p w14:paraId="0A6ACC05">
            <w:pPr>
              <w:pStyle w:val="3"/>
              <w:ind w:left="0" w:firstLine="0"/>
              <w:rPr>
                <w:rFonts w:ascii="Times New Roman" w:hAnsi="Times New Roman"/>
                <w:sz w:val="24"/>
                <w:szCs w:val="24"/>
                <w:lang w:val="en-US"/>
              </w:rPr>
            </w:pPr>
          </w:p>
        </w:tc>
      </w:tr>
      <w:tr w14:paraId="44C24E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2A492D7C">
            <w:pPr>
              <w:pStyle w:val="3"/>
              <w:numPr>
                <w:ilvl w:val="0"/>
                <w:numId w:val="109"/>
              </w:numPr>
              <w:rPr>
                <w:rFonts w:ascii="Times New Roman" w:hAnsi="Times New Roman"/>
                <w:sz w:val="24"/>
                <w:szCs w:val="24"/>
                <w:lang w:val="en-US"/>
              </w:rPr>
            </w:pPr>
          </w:p>
        </w:tc>
        <w:tc>
          <w:tcPr>
            <w:tcW w:w="4128" w:type="dxa"/>
          </w:tcPr>
          <w:p w14:paraId="5462C87C">
            <w:pPr>
              <w:pStyle w:val="3"/>
              <w:ind w:left="0" w:firstLine="0"/>
              <w:rPr>
                <w:rFonts w:ascii="Times New Roman" w:hAnsi="Times New Roman"/>
                <w:b/>
                <w:sz w:val="24"/>
                <w:szCs w:val="24"/>
                <w:lang w:val="en-US"/>
              </w:rPr>
            </w:pPr>
            <w:r>
              <w:rPr>
                <w:rFonts w:ascii="Times New Roman" w:hAnsi="Times New Roman"/>
                <w:b/>
                <w:sz w:val="24"/>
                <w:szCs w:val="24"/>
                <w:lang w:val="en-US"/>
              </w:rPr>
              <w:drawing>
                <wp:inline distT="0" distB="0" distL="0" distR="0">
                  <wp:extent cx="2466340" cy="39814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61"/>
                          <a:stretch>
                            <a:fillRect/>
                          </a:stretch>
                        </pic:blipFill>
                        <pic:spPr>
                          <a:xfrm>
                            <a:off x="0" y="0"/>
                            <a:ext cx="2466340" cy="398145"/>
                          </a:xfrm>
                          <a:prstGeom prst="rect">
                            <a:avLst/>
                          </a:prstGeom>
                        </pic:spPr>
                      </pic:pic>
                    </a:graphicData>
                  </a:graphic>
                </wp:inline>
              </w:drawing>
            </w:r>
          </w:p>
        </w:tc>
        <w:tc>
          <w:tcPr>
            <w:tcW w:w="1057" w:type="dxa"/>
          </w:tcPr>
          <w:p w14:paraId="6CB2201A">
            <w:pPr>
              <w:pStyle w:val="3"/>
              <w:ind w:left="0" w:firstLine="0"/>
              <w:rPr>
                <w:rFonts w:ascii="Times New Roman" w:hAnsi="Times New Roman"/>
                <w:sz w:val="24"/>
                <w:szCs w:val="24"/>
                <w:lang w:val="en-US"/>
              </w:rPr>
            </w:pPr>
            <w:r>
              <w:rPr>
                <w:rFonts w:ascii="Times New Roman" w:hAnsi="Times New Roman"/>
                <w:sz w:val="24"/>
                <w:szCs w:val="24"/>
                <w:lang w:val="en-US"/>
              </w:rPr>
              <w:t>Label</w:t>
            </w:r>
          </w:p>
        </w:tc>
        <w:tc>
          <w:tcPr>
            <w:tcW w:w="1231" w:type="dxa"/>
          </w:tcPr>
          <w:p w14:paraId="0886643C">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26BFFCBC">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2E4F6ED9">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533" w:type="dxa"/>
          </w:tcPr>
          <w:p w14:paraId="385C374D">
            <w:pPr>
              <w:pStyle w:val="3"/>
              <w:numPr>
                <w:ilvl w:val="0"/>
                <w:numId w:val="108"/>
              </w:numPr>
              <w:rPr>
                <w:rFonts w:ascii="Times New Roman" w:hAnsi="Times New Roman"/>
                <w:sz w:val="24"/>
                <w:szCs w:val="24"/>
                <w:lang w:val="en-US"/>
              </w:rPr>
            </w:pPr>
            <w:r>
              <w:rPr>
                <w:rFonts w:ascii="Times New Roman" w:hAnsi="Times New Roman"/>
                <w:sz w:val="24"/>
                <w:szCs w:val="24"/>
                <w:lang w:val="en-US"/>
              </w:rPr>
              <w:t>Hiển thị tiến trình thực hiện mở thẻ của KH</w:t>
            </w:r>
          </w:p>
        </w:tc>
      </w:tr>
      <w:tr w14:paraId="0D4CB2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6D57DEC7">
            <w:pPr>
              <w:pStyle w:val="3"/>
              <w:numPr>
                <w:ilvl w:val="0"/>
                <w:numId w:val="109"/>
              </w:numPr>
              <w:rPr>
                <w:rFonts w:ascii="Times New Roman" w:hAnsi="Times New Roman"/>
                <w:sz w:val="24"/>
                <w:szCs w:val="24"/>
                <w:lang w:val="en-US"/>
              </w:rPr>
            </w:pPr>
          </w:p>
        </w:tc>
        <w:tc>
          <w:tcPr>
            <w:tcW w:w="4128" w:type="dxa"/>
          </w:tcPr>
          <w:p w14:paraId="5F0A7379">
            <w:pPr>
              <w:pStyle w:val="3"/>
              <w:ind w:left="0" w:firstLine="0"/>
              <w:rPr>
                <w:rFonts w:ascii="Times New Roman" w:hAnsi="Times New Roman"/>
                <w:b/>
                <w:sz w:val="24"/>
                <w:szCs w:val="24"/>
                <w:lang w:val="en-US"/>
              </w:rPr>
            </w:pPr>
            <w:r>
              <w:rPr>
                <w:rFonts w:ascii="Times New Roman" w:hAnsi="Times New Roman"/>
                <w:b/>
                <w:sz w:val="24"/>
                <w:szCs w:val="24"/>
                <w:lang w:val="en-US"/>
              </w:rPr>
              <w:drawing>
                <wp:inline distT="0" distB="0" distL="0" distR="0">
                  <wp:extent cx="2282825" cy="641350"/>
                  <wp:effectExtent l="0" t="0" r="3175"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23649" cy="652779"/>
                          </a:xfrm>
                          <a:prstGeom prst="rect">
                            <a:avLst/>
                          </a:prstGeom>
                        </pic:spPr>
                      </pic:pic>
                    </a:graphicData>
                  </a:graphic>
                </wp:inline>
              </w:drawing>
            </w:r>
          </w:p>
        </w:tc>
        <w:tc>
          <w:tcPr>
            <w:tcW w:w="1057" w:type="dxa"/>
          </w:tcPr>
          <w:p w14:paraId="2EFCDA7A">
            <w:pPr>
              <w:pStyle w:val="3"/>
              <w:ind w:left="0" w:firstLine="0"/>
              <w:rPr>
                <w:rFonts w:ascii="Times New Roman" w:hAnsi="Times New Roman"/>
                <w:sz w:val="24"/>
                <w:szCs w:val="24"/>
                <w:lang w:val="en-US"/>
              </w:rPr>
            </w:pPr>
            <w:r>
              <w:rPr>
                <w:rFonts w:ascii="Times New Roman" w:hAnsi="Times New Roman"/>
                <w:sz w:val="24"/>
                <w:szCs w:val="24"/>
                <w:lang w:val="en-US"/>
              </w:rPr>
              <w:t>Image</w:t>
            </w:r>
          </w:p>
        </w:tc>
        <w:tc>
          <w:tcPr>
            <w:tcW w:w="1231" w:type="dxa"/>
          </w:tcPr>
          <w:p w14:paraId="355634EA">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4738D07F">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69A369A8">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533" w:type="dxa"/>
          </w:tcPr>
          <w:p w14:paraId="3D1943D9">
            <w:pPr>
              <w:pStyle w:val="3"/>
              <w:numPr>
                <w:ilvl w:val="0"/>
                <w:numId w:val="108"/>
              </w:numPr>
              <w:rPr>
                <w:rFonts w:ascii="Times New Roman" w:hAnsi="Times New Roman"/>
                <w:sz w:val="24"/>
                <w:szCs w:val="24"/>
                <w:lang w:val="en-US"/>
              </w:rPr>
            </w:pPr>
            <w:commentRangeStart w:id="79"/>
            <w:commentRangeStart w:id="80"/>
            <w:r>
              <w:rPr>
                <w:rFonts w:ascii="Times New Roman" w:hAnsi="Times New Roman"/>
                <w:sz w:val="24"/>
                <w:szCs w:val="24"/>
                <w:lang w:val="en-US"/>
              </w:rPr>
              <w:t>Banner</w:t>
            </w:r>
            <w:commentRangeEnd w:id="79"/>
            <w:r>
              <w:rPr>
                <w:rStyle w:val="24"/>
                <w:rFonts w:ascii="Times New Roman" w:hAnsi="Times New Roman"/>
              </w:rPr>
              <w:commentReference w:id="79"/>
            </w:r>
            <w:commentRangeEnd w:id="80"/>
            <w:r>
              <w:rPr>
                <w:rStyle w:val="24"/>
                <w:rFonts w:ascii="Times New Roman" w:hAnsi="Times New Roman"/>
              </w:rPr>
              <w:commentReference w:id="80"/>
            </w:r>
            <w:r>
              <w:rPr>
                <w:rFonts w:ascii="Times New Roman" w:hAnsi="Times New Roman"/>
                <w:sz w:val="24"/>
                <w:szCs w:val="24"/>
                <w:lang w:val="en-US"/>
              </w:rPr>
              <w:t xml:space="preserve"> là ảnh fix cứng trên app</w:t>
            </w:r>
          </w:p>
        </w:tc>
      </w:tr>
      <w:tr w14:paraId="3EF50E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5260FEFA">
            <w:pPr>
              <w:pStyle w:val="3"/>
              <w:numPr>
                <w:ilvl w:val="0"/>
                <w:numId w:val="109"/>
              </w:numPr>
              <w:rPr>
                <w:rFonts w:ascii="Times New Roman" w:hAnsi="Times New Roman"/>
                <w:sz w:val="24"/>
                <w:szCs w:val="24"/>
                <w:lang w:val="en-US"/>
              </w:rPr>
            </w:pPr>
          </w:p>
        </w:tc>
        <w:tc>
          <w:tcPr>
            <w:tcW w:w="12263" w:type="dxa"/>
            <w:gridSpan w:val="6"/>
          </w:tcPr>
          <w:p w14:paraId="6E228FD7">
            <w:pPr>
              <w:pStyle w:val="3"/>
              <w:ind w:left="0" w:firstLine="0"/>
              <w:rPr>
                <w:rFonts w:ascii="Times New Roman" w:hAnsi="Times New Roman"/>
                <w:sz w:val="24"/>
                <w:szCs w:val="24"/>
                <w:lang w:val="en-US"/>
              </w:rPr>
            </w:pPr>
            <w:r>
              <w:rPr>
                <w:rFonts w:ascii="Times New Roman" w:hAnsi="Times New Roman"/>
                <w:sz w:val="24"/>
                <w:szCs w:val="24"/>
                <w:lang w:val="en-US"/>
              </w:rPr>
              <w:t>Thông tin cơ bản</w:t>
            </w:r>
          </w:p>
        </w:tc>
      </w:tr>
      <w:tr w14:paraId="286798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5A46F897">
            <w:pPr>
              <w:pStyle w:val="3"/>
              <w:numPr>
                <w:ilvl w:val="0"/>
                <w:numId w:val="109"/>
              </w:numPr>
              <w:rPr>
                <w:rFonts w:ascii="Times New Roman" w:hAnsi="Times New Roman"/>
                <w:sz w:val="24"/>
                <w:szCs w:val="24"/>
                <w:lang w:val="en-US"/>
              </w:rPr>
            </w:pPr>
          </w:p>
        </w:tc>
        <w:tc>
          <w:tcPr>
            <w:tcW w:w="4128" w:type="dxa"/>
          </w:tcPr>
          <w:p w14:paraId="6FBB9251">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484120" cy="4851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3"/>
                          <a:stretch>
                            <a:fillRect/>
                          </a:stretch>
                        </pic:blipFill>
                        <pic:spPr>
                          <a:xfrm>
                            <a:off x="0" y="0"/>
                            <a:ext cx="2509648" cy="490593"/>
                          </a:xfrm>
                          <a:prstGeom prst="rect">
                            <a:avLst/>
                          </a:prstGeom>
                        </pic:spPr>
                      </pic:pic>
                    </a:graphicData>
                  </a:graphic>
                </wp:inline>
              </w:drawing>
            </w:r>
          </w:p>
        </w:tc>
        <w:tc>
          <w:tcPr>
            <w:tcW w:w="1057" w:type="dxa"/>
          </w:tcPr>
          <w:p w14:paraId="09E928FC">
            <w:pPr>
              <w:pStyle w:val="3"/>
              <w:ind w:left="0" w:firstLine="0"/>
              <w:rPr>
                <w:rFonts w:ascii="Times New Roman" w:hAnsi="Times New Roman"/>
                <w:sz w:val="24"/>
                <w:szCs w:val="24"/>
                <w:lang w:val="en-US"/>
              </w:rPr>
            </w:pPr>
            <w:r>
              <w:rPr>
                <w:rFonts w:ascii="Times New Roman" w:hAnsi="Times New Roman"/>
                <w:sz w:val="24"/>
                <w:szCs w:val="24"/>
                <w:lang w:val="en-US"/>
              </w:rPr>
              <w:t>Tag</w:t>
            </w:r>
          </w:p>
        </w:tc>
        <w:tc>
          <w:tcPr>
            <w:tcW w:w="1231" w:type="dxa"/>
          </w:tcPr>
          <w:p w14:paraId="50D61341">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3FAD77EF">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7CDEE50F">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533" w:type="dxa"/>
          </w:tcPr>
          <w:p w14:paraId="0E067D78">
            <w:pPr>
              <w:pStyle w:val="3"/>
              <w:numPr>
                <w:ilvl w:val="0"/>
                <w:numId w:val="108"/>
              </w:numPr>
              <w:rPr>
                <w:rFonts w:ascii="Times New Roman" w:hAnsi="Times New Roman"/>
                <w:sz w:val="24"/>
                <w:szCs w:val="24"/>
              </w:rPr>
            </w:pPr>
            <w:r>
              <w:rPr>
                <w:rFonts w:ascii="Times New Roman" w:hAnsi="Times New Roman"/>
                <w:sz w:val="24"/>
                <w:szCs w:val="24"/>
              </w:rPr>
              <w:t>Hiển thị 3 tag:</w:t>
            </w:r>
          </w:p>
          <w:p w14:paraId="2A081260">
            <w:pPr>
              <w:pStyle w:val="3"/>
              <w:numPr>
                <w:ilvl w:val="1"/>
                <w:numId w:val="108"/>
              </w:numPr>
              <w:rPr>
                <w:rFonts w:ascii="Times New Roman" w:hAnsi="Times New Roman"/>
                <w:sz w:val="24"/>
                <w:szCs w:val="24"/>
                <w:lang w:val="en-US"/>
              </w:rPr>
            </w:pPr>
            <w:r>
              <w:rPr>
                <w:rFonts w:ascii="Times New Roman" w:hAnsi="Times New Roman"/>
                <w:sz w:val="24"/>
                <w:szCs w:val="24"/>
                <w:lang w:val="en-US"/>
              </w:rPr>
              <w:t>Độc thân</w:t>
            </w:r>
          </w:p>
          <w:p w14:paraId="12B5C60B">
            <w:pPr>
              <w:pStyle w:val="3"/>
              <w:numPr>
                <w:ilvl w:val="1"/>
                <w:numId w:val="108"/>
              </w:numPr>
              <w:rPr>
                <w:rFonts w:ascii="Times New Roman" w:hAnsi="Times New Roman"/>
                <w:sz w:val="24"/>
                <w:szCs w:val="24"/>
                <w:lang w:val="en-US"/>
              </w:rPr>
            </w:pPr>
            <w:r>
              <w:rPr>
                <w:rFonts w:ascii="Times New Roman" w:hAnsi="Times New Roman"/>
                <w:sz w:val="24"/>
                <w:szCs w:val="24"/>
                <w:lang w:val="en-US"/>
              </w:rPr>
              <w:t>Đã kết hôn</w:t>
            </w:r>
          </w:p>
          <w:p w14:paraId="627B4D51">
            <w:pPr>
              <w:pStyle w:val="3"/>
              <w:numPr>
                <w:ilvl w:val="1"/>
                <w:numId w:val="108"/>
              </w:numPr>
              <w:rPr>
                <w:rFonts w:ascii="Times New Roman" w:hAnsi="Times New Roman"/>
                <w:sz w:val="24"/>
                <w:szCs w:val="24"/>
              </w:rPr>
            </w:pPr>
            <w:r>
              <w:rPr>
                <w:rFonts w:ascii="Times New Roman" w:hAnsi="Times New Roman"/>
                <w:sz w:val="24"/>
                <w:szCs w:val="24"/>
                <w:lang w:val="en-US"/>
              </w:rPr>
              <w:t>Khác</w:t>
            </w:r>
          </w:p>
          <w:p w14:paraId="2F51F48B">
            <w:pPr>
              <w:pStyle w:val="3"/>
              <w:numPr>
                <w:ilvl w:val="0"/>
                <w:numId w:val="108"/>
              </w:numPr>
              <w:rPr>
                <w:rFonts w:ascii="Times New Roman" w:hAnsi="Times New Roman"/>
                <w:sz w:val="24"/>
                <w:szCs w:val="24"/>
              </w:rPr>
            </w:pPr>
            <w:r>
              <w:rPr>
                <w:rFonts w:ascii="Times New Roman" w:hAnsi="Times New Roman"/>
                <w:sz w:val="24"/>
                <w:szCs w:val="24"/>
                <w:lang w:val="en-US"/>
              </w:rPr>
              <w:t>KH chỉ có thể chọn 1 trong 3 tag</w:t>
            </w:r>
          </w:p>
          <w:p w14:paraId="761F4359">
            <w:pPr>
              <w:pStyle w:val="3"/>
              <w:numPr>
                <w:ilvl w:val="0"/>
                <w:numId w:val="108"/>
              </w:numPr>
              <w:rPr>
                <w:rFonts w:ascii="Times New Roman" w:hAnsi="Times New Roman"/>
                <w:sz w:val="24"/>
                <w:szCs w:val="24"/>
              </w:rPr>
            </w:pPr>
            <w:r>
              <w:rPr>
                <w:rFonts w:ascii="Times New Roman" w:hAnsi="Times New Roman"/>
                <w:sz w:val="24"/>
                <w:szCs w:val="24"/>
                <w:lang w:val="en-US"/>
              </w:rPr>
              <w:t>Mặc định chọn tag Độc thân</w:t>
            </w:r>
          </w:p>
        </w:tc>
      </w:tr>
      <w:tr w14:paraId="2A2AE5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shd w:val="clear" w:color="auto" w:fill="auto"/>
          </w:tcPr>
          <w:p w14:paraId="295CF66B">
            <w:pPr>
              <w:pStyle w:val="3"/>
              <w:numPr>
                <w:ilvl w:val="0"/>
                <w:numId w:val="109"/>
              </w:numPr>
              <w:rPr>
                <w:rFonts w:ascii="Times New Roman" w:hAnsi="Times New Roman"/>
                <w:sz w:val="24"/>
                <w:szCs w:val="24"/>
                <w:lang w:val="en-US"/>
              </w:rPr>
            </w:pPr>
          </w:p>
        </w:tc>
        <w:tc>
          <w:tcPr>
            <w:tcW w:w="4128" w:type="dxa"/>
            <w:shd w:val="clear" w:color="auto" w:fill="auto"/>
          </w:tcPr>
          <w:p w14:paraId="6E661E77">
            <w:pPr>
              <w:pStyle w:val="3"/>
              <w:ind w:left="0" w:firstLine="0"/>
              <w:rPr>
                <w:rFonts w:ascii="Times New Roman" w:hAnsi="Times New Roman"/>
                <w:sz w:val="24"/>
                <w:szCs w:val="24"/>
                <w:lang w:val="en-US"/>
              </w:rPr>
            </w:pPr>
            <w:commentRangeStart w:id="81"/>
            <w:commentRangeStart w:id="82"/>
            <w:r>
              <w:rPr>
                <w:rFonts w:ascii="Times New Roman" w:hAnsi="Times New Roman"/>
                <w:sz w:val="24"/>
                <w:szCs w:val="24"/>
                <w:lang w:val="en-US"/>
              </w:rPr>
              <w:t>Nơi ở hiện tại</w:t>
            </w:r>
            <w:commentRangeEnd w:id="81"/>
            <w:r>
              <w:rPr>
                <w:rStyle w:val="24"/>
              </w:rPr>
              <w:commentReference w:id="81"/>
            </w:r>
            <w:commentRangeEnd w:id="82"/>
            <w:r>
              <w:rPr>
                <w:rStyle w:val="24"/>
              </w:rPr>
              <w:commentReference w:id="82"/>
            </w:r>
          </w:p>
        </w:tc>
        <w:tc>
          <w:tcPr>
            <w:tcW w:w="1057" w:type="dxa"/>
            <w:shd w:val="clear" w:color="auto" w:fill="auto"/>
          </w:tcPr>
          <w:p w14:paraId="5EABB2E4">
            <w:pPr>
              <w:pStyle w:val="3"/>
              <w:ind w:left="0" w:firstLine="0"/>
              <w:rPr>
                <w:rFonts w:ascii="Times New Roman" w:hAnsi="Times New Roman"/>
                <w:sz w:val="24"/>
                <w:szCs w:val="24"/>
                <w:lang w:val="en-US"/>
              </w:rPr>
            </w:pPr>
            <w:r>
              <w:rPr>
                <w:rFonts w:ascii="Times New Roman" w:hAnsi="Times New Roman"/>
                <w:sz w:val="24"/>
                <w:szCs w:val="24"/>
                <w:lang w:val="en-US"/>
              </w:rPr>
              <w:t>Text box</w:t>
            </w:r>
          </w:p>
        </w:tc>
        <w:tc>
          <w:tcPr>
            <w:tcW w:w="1231" w:type="dxa"/>
            <w:shd w:val="clear" w:color="auto" w:fill="auto"/>
          </w:tcPr>
          <w:p w14:paraId="7BFAB1D0">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shd w:val="clear" w:color="auto" w:fill="auto"/>
          </w:tcPr>
          <w:p w14:paraId="5B84625C">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shd w:val="clear" w:color="auto" w:fill="auto"/>
          </w:tcPr>
          <w:p w14:paraId="00BE4F8C">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533" w:type="dxa"/>
            <w:shd w:val="clear" w:color="auto" w:fill="auto"/>
          </w:tcPr>
          <w:p w14:paraId="1FFE6575">
            <w:pPr>
              <w:pStyle w:val="3"/>
              <w:numPr>
                <w:ilvl w:val="0"/>
                <w:numId w:val="108"/>
              </w:numPr>
              <w:jc w:val="left"/>
              <w:rPr>
                <w:rFonts w:ascii="Times New Roman" w:hAnsi="Times New Roman"/>
                <w:sz w:val="24"/>
                <w:szCs w:val="24"/>
              </w:rPr>
            </w:pPr>
            <w:r>
              <w:rPr>
                <w:rFonts w:ascii="Times New Roman" w:hAnsi="Times New Roman"/>
                <w:sz w:val="24"/>
                <w:szCs w:val="24"/>
              </w:rPr>
              <w:t>Mặc định hiển thị: thông tin địa chỉ thường trú của KH tại FCC.</w:t>
            </w:r>
          </w:p>
          <w:p w14:paraId="7D870ACD">
            <w:pPr>
              <w:pStyle w:val="3"/>
              <w:numPr>
                <w:ilvl w:val="0"/>
                <w:numId w:val="108"/>
              </w:numPr>
              <w:jc w:val="left"/>
              <w:rPr>
                <w:rFonts w:ascii="Times New Roman" w:hAnsi="Times New Roman"/>
                <w:sz w:val="24"/>
                <w:szCs w:val="24"/>
              </w:rPr>
            </w:pPr>
            <w:r>
              <w:rPr>
                <w:rFonts w:ascii="Times New Roman" w:hAnsi="Times New Roman"/>
                <w:sz w:val="24"/>
                <w:szCs w:val="24"/>
              </w:rPr>
              <w:t>Rule nhập tương tự rule nhập địa chỉ của luồng mở thẻ whitelist.</w:t>
            </w:r>
          </w:p>
          <w:p w14:paraId="40B642E3">
            <w:pPr>
              <w:pStyle w:val="3"/>
              <w:numPr>
                <w:ilvl w:val="0"/>
                <w:numId w:val="108"/>
              </w:numPr>
              <w:jc w:val="left"/>
              <w:rPr>
                <w:rFonts w:ascii="Times New Roman" w:hAnsi="Times New Roman"/>
                <w:sz w:val="24"/>
                <w:szCs w:val="24"/>
              </w:rPr>
            </w:pPr>
            <w:r>
              <w:rPr>
                <w:rFonts w:ascii="Times New Roman" w:hAnsi="Times New Roman"/>
                <w:sz w:val="24"/>
                <w:szCs w:val="24"/>
              </w:rPr>
              <w:t xml:space="preserve">Cho phép KH chỉnh sửa khi ấn button </w:t>
            </w:r>
            <w:r>
              <w:rPr>
                <w:rFonts w:ascii="Times New Roman" w:hAnsi="Times New Roman"/>
                <w:sz w:val="24"/>
                <w:szCs w:val="24"/>
                <w:lang w:val="en-US"/>
              </w:rPr>
              <w:drawing>
                <wp:inline distT="0" distB="0" distL="0" distR="0">
                  <wp:extent cx="182880" cy="168275"/>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4"/>
                          <a:stretch>
                            <a:fillRect/>
                          </a:stretch>
                        </pic:blipFill>
                        <pic:spPr>
                          <a:xfrm>
                            <a:off x="0" y="0"/>
                            <a:ext cx="191243" cy="176145"/>
                          </a:xfrm>
                          <a:prstGeom prst="rect">
                            <a:avLst/>
                          </a:prstGeom>
                        </pic:spPr>
                      </pic:pic>
                    </a:graphicData>
                  </a:graphic>
                </wp:inline>
              </w:drawing>
            </w:r>
          </w:p>
          <w:p w14:paraId="2B30C99F">
            <w:pPr>
              <w:pStyle w:val="3"/>
              <w:numPr>
                <w:ilvl w:val="1"/>
                <w:numId w:val="108"/>
              </w:numPr>
              <w:jc w:val="left"/>
              <w:rPr>
                <w:rFonts w:ascii="Times New Roman" w:hAnsi="Times New Roman"/>
                <w:sz w:val="24"/>
                <w:szCs w:val="24"/>
              </w:rPr>
            </w:pPr>
            <w:r>
              <w:rPr>
                <w:rFonts w:ascii="Times New Roman" w:hAnsi="Times New Roman"/>
                <w:sz w:val="24"/>
                <w:szCs w:val="24"/>
              </w:rPr>
              <w:t xml:space="preserve">Khi ấn button </w:t>
            </w:r>
            <w:r>
              <w:rPr>
                <w:rFonts w:ascii="Times New Roman" w:hAnsi="Times New Roman"/>
                <w:sz w:val="24"/>
                <w:szCs w:val="24"/>
                <w:lang w:val="en-US"/>
              </w:rPr>
              <w:drawing>
                <wp:inline distT="0" distB="0" distL="0" distR="0">
                  <wp:extent cx="198755" cy="1828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4"/>
                          <a:stretch>
                            <a:fillRect/>
                          </a:stretch>
                        </pic:blipFill>
                        <pic:spPr>
                          <a:xfrm>
                            <a:off x="0" y="0"/>
                            <a:ext cx="206699" cy="190381"/>
                          </a:xfrm>
                          <a:prstGeom prst="rect">
                            <a:avLst/>
                          </a:prstGeom>
                        </pic:spPr>
                      </pic:pic>
                    </a:graphicData>
                  </a:graphic>
                </wp:inline>
              </w:drawing>
            </w:r>
            <w:r>
              <w:rPr>
                <w:rFonts w:ascii="Times New Roman" w:hAnsi="Times New Roman"/>
                <w:sz w:val="24"/>
                <w:szCs w:val="24"/>
              </w:rPr>
              <w:t>, hệ thống hiển thị bottom sheet Chọn Tỉnh/Thành phố</w:t>
            </w:r>
          </w:p>
          <w:p w14:paraId="09B3935C">
            <w:pPr>
              <w:pStyle w:val="3"/>
              <w:numPr>
                <w:ilvl w:val="1"/>
                <w:numId w:val="108"/>
              </w:numPr>
              <w:jc w:val="left"/>
              <w:rPr>
                <w:rFonts w:ascii="Times New Roman" w:hAnsi="Times New Roman"/>
                <w:sz w:val="24"/>
                <w:szCs w:val="24"/>
              </w:rPr>
            </w:pPr>
            <w:r>
              <w:rPr>
                <w:rFonts w:ascii="Times New Roman" w:hAnsi="Times New Roman"/>
                <w:sz w:val="24"/>
                <w:szCs w:val="24"/>
                <w:lang w:val="en-US"/>
              </w:rPr>
              <w:drawing>
                <wp:inline distT="0" distB="0" distL="0" distR="0">
                  <wp:extent cx="1381125" cy="10121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65"/>
                          <a:stretch>
                            <a:fillRect/>
                          </a:stretch>
                        </pic:blipFill>
                        <pic:spPr>
                          <a:xfrm>
                            <a:off x="0" y="0"/>
                            <a:ext cx="1403170" cy="1028410"/>
                          </a:xfrm>
                          <a:prstGeom prst="rect">
                            <a:avLst/>
                          </a:prstGeom>
                        </pic:spPr>
                      </pic:pic>
                    </a:graphicData>
                  </a:graphic>
                </wp:inline>
              </w:drawing>
            </w:r>
          </w:p>
          <w:p w14:paraId="4928E58C">
            <w:pPr>
              <w:pStyle w:val="3"/>
              <w:numPr>
                <w:ilvl w:val="1"/>
                <w:numId w:val="108"/>
              </w:numPr>
              <w:jc w:val="left"/>
              <w:rPr>
                <w:rFonts w:ascii="Times New Roman" w:hAnsi="Times New Roman"/>
                <w:sz w:val="24"/>
                <w:szCs w:val="24"/>
              </w:rPr>
            </w:pPr>
            <w:r>
              <w:rPr>
                <w:rFonts w:ascii="Times New Roman" w:hAnsi="Times New Roman"/>
                <w:sz w:val="24"/>
                <w:szCs w:val="24"/>
              </w:rPr>
              <w:t>Icon X: khi nhấn: tắt bottom sheet ở màn hình hiện tại</w:t>
            </w:r>
          </w:p>
          <w:p w14:paraId="40FAFD62">
            <w:pPr>
              <w:pStyle w:val="3"/>
              <w:numPr>
                <w:ilvl w:val="1"/>
                <w:numId w:val="108"/>
              </w:numPr>
              <w:jc w:val="left"/>
              <w:rPr>
                <w:rFonts w:ascii="Times New Roman" w:hAnsi="Times New Roman"/>
                <w:sz w:val="24"/>
                <w:szCs w:val="24"/>
              </w:rPr>
            </w:pPr>
            <w:r>
              <w:rPr>
                <w:rFonts w:ascii="Times New Roman" w:hAnsi="Times New Roman"/>
                <w:sz w:val="24"/>
                <w:szCs w:val="24"/>
              </w:rPr>
              <w:t>Chọn Tỉnh/thành phố: tên bottom sheet</w:t>
            </w:r>
          </w:p>
          <w:p w14:paraId="77D7640D">
            <w:pPr>
              <w:pStyle w:val="3"/>
              <w:numPr>
                <w:ilvl w:val="1"/>
                <w:numId w:val="108"/>
              </w:numPr>
              <w:jc w:val="left"/>
              <w:rPr>
                <w:rFonts w:ascii="Times New Roman" w:hAnsi="Times New Roman"/>
                <w:sz w:val="24"/>
                <w:szCs w:val="24"/>
              </w:rPr>
            </w:pPr>
            <w:r>
              <w:rPr>
                <w:rFonts w:ascii="Times New Roman" w:hAnsi="Times New Roman"/>
                <w:sz w:val="24"/>
                <w:szCs w:val="24"/>
              </w:rPr>
              <w:t xml:space="preserve">Searchbox: Tìm kiếm tương đối, không phân biệt in hoa, thường, có dấu, không dấu. </w:t>
            </w:r>
          </w:p>
          <w:p w14:paraId="1D26438E">
            <w:pPr>
              <w:pStyle w:val="3"/>
              <w:numPr>
                <w:ilvl w:val="1"/>
                <w:numId w:val="108"/>
              </w:numPr>
              <w:jc w:val="left"/>
              <w:rPr>
                <w:rFonts w:ascii="Times New Roman" w:hAnsi="Times New Roman"/>
                <w:sz w:val="24"/>
                <w:szCs w:val="24"/>
              </w:rPr>
            </w:pPr>
            <w:r>
              <w:rPr>
                <w:rFonts w:ascii="Times New Roman" w:hAnsi="Times New Roman"/>
                <w:sz w:val="24"/>
                <w:szCs w:val="24"/>
              </w:rPr>
              <w:t>Nếu tìm kiếm không có kết quả phù hợp thì hiển thị tương tự luồng whitelist</w:t>
            </w:r>
          </w:p>
          <w:p w14:paraId="5FFA69BD">
            <w:pPr>
              <w:pStyle w:val="3"/>
              <w:numPr>
                <w:ilvl w:val="1"/>
                <w:numId w:val="108"/>
              </w:numPr>
              <w:jc w:val="left"/>
              <w:rPr>
                <w:rFonts w:ascii="Times New Roman" w:hAnsi="Times New Roman"/>
                <w:sz w:val="24"/>
                <w:szCs w:val="24"/>
                <w:highlight w:val="yellow"/>
              </w:rPr>
            </w:pPr>
            <w:r>
              <w:rPr>
                <w:rFonts w:ascii="Times New Roman" w:hAnsi="Times New Roman"/>
                <w:sz w:val="24"/>
                <w:szCs w:val="24"/>
              </w:rPr>
              <w:t>Khi KH chọn 1 Tỉnh/ thành phố bất kỳ, hệ thống hiển thị bottom sheet Chọn Quận/ Huyện</w:t>
            </w:r>
            <w:r>
              <w:rPr>
                <w:rFonts w:ascii="Times New Roman" w:hAnsi="Times New Roman"/>
                <w:sz w:val="24"/>
                <w:szCs w:val="24"/>
                <w:highlight w:val="yellow"/>
              </w:rPr>
              <w:t>:</w:t>
            </w:r>
          </w:p>
          <w:p w14:paraId="24B7589F">
            <w:pPr>
              <w:pStyle w:val="3"/>
              <w:numPr>
                <w:ilvl w:val="2"/>
                <w:numId w:val="108"/>
              </w:numPr>
              <w:jc w:val="left"/>
              <w:rPr>
                <w:rFonts w:ascii="Times New Roman" w:hAnsi="Times New Roman"/>
                <w:sz w:val="24"/>
                <w:szCs w:val="24"/>
              </w:rPr>
            </w:pPr>
            <w:r>
              <w:rPr>
                <w:rFonts w:ascii="Times New Roman" w:hAnsi="Times New Roman"/>
                <w:sz w:val="24"/>
                <w:szCs w:val="24"/>
                <w:lang w:val="en-US"/>
              </w:rPr>
              <w:drawing>
                <wp:inline distT="0" distB="0" distL="0" distR="0">
                  <wp:extent cx="1390650" cy="100901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66"/>
                          <a:stretch>
                            <a:fillRect/>
                          </a:stretch>
                        </pic:blipFill>
                        <pic:spPr>
                          <a:xfrm>
                            <a:off x="0" y="0"/>
                            <a:ext cx="1408451" cy="1022334"/>
                          </a:xfrm>
                          <a:prstGeom prst="rect">
                            <a:avLst/>
                          </a:prstGeom>
                        </pic:spPr>
                      </pic:pic>
                    </a:graphicData>
                  </a:graphic>
                </wp:inline>
              </w:drawing>
            </w:r>
          </w:p>
          <w:p w14:paraId="28CF80E3">
            <w:pPr>
              <w:pStyle w:val="3"/>
              <w:numPr>
                <w:ilvl w:val="2"/>
                <w:numId w:val="108"/>
              </w:numPr>
              <w:jc w:val="left"/>
              <w:rPr>
                <w:rFonts w:ascii="Times New Roman" w:hAnsi="Times New Roman"/>
                <w:sz w:val="24"/>
                <w:szCs w:val="24"/>
              </w:rPr>
            </w:pPr>
            <w:r>
              <w:rPr>
                <w:rFonts w:ascii="Times New Roman" w:hAnsi="Times New Roman"/>
                <w:sz w:val="24"/>
                <w:szCs w:val="24"/>
              </w:rPr>
              <w:t>Icon Back: khi nhấn: quay lại bottom sheet Chọn Tỉnh/thành phố</w:t>
            </w:r>
          </w:p>
          <w:p w14:paraId="3B9055FD">
            <w:pPr>
              <w:pStyle w:val="3"/>
              <w:numPr>
                <w:ilvl w:val="2"/>
                <w:numId w:val="108"/>
              </w:numPr>
              <w:jc w:val="left"/>
              <w:rPr>
                <w:rFonts w:ascii="Times New Roman" w:hAnsi="Times New Roman"/>
                <w:sz w:val="24"/>
                <w:szCs w:val="24"/>
              </w:rPr>
            </w:pPr>
            <w:r>
              <w:rPr>
                <w:rFonts w:ascii="Times New Roman" w:hAnsi="Times New Roman"/>
                <w:sz w:val="24"/>
                <w:szCs w:val="24"/>
              </w:rPr>
              <w:t>Chọn Quận/Huyện: tên bottom sheet</w:t>
            </w:r>
          </w:p>
          <w:p w14:paraId="2B3F965D">
            <w:pPr>
              <w:pStyle w:val="3"/>
              <w:numPr>
                <w:ilvl w:val="2"/>
                <w:numId w:val="108"/>
              </w:numPr>
              <w:jc w:val="left"/>
              <w:rPr>
                <w:rFonts w:ascii="Times New Roman" w:hAnsi="Times New Roman"/>
                <w:sz w:val="24"/>
                <w:szCs w:val="24"/>
              </w:rPr>
            </w:pPr>
            <w:r>
              <w:rPr>
                <w:rFonts w:ascii="Times New Roman" w:hAnsi="Times New Roman"/>
                <w:sz w:val="24"/>
                <w:szCs w:val="24"/>
              </w:rPr>
              <w:t>Icon X: khi nhấn: tắt bottom sheet ở màn hình hiện tại</w:t>
            </w:r>
          </w:p>
          <w:p w14:paraId="41784441">
            <w:pPr>
              <w:pStyle w:val="3"/>
              <w:numPr>
                <w:ilvl w:val="2"/>
                <w:numId w:val="108"/>
              </w:numPr>
              <w:jc w:val="left"/>
              <w:rPr>
                <w:rFonts w:ascii="Times New Roman" w:hAnsi="Times New Roman"/>
                <w:sz w:val="24"/>
                <w:szCs w:val="24"/>
              </w:rPr>
            </w:pPr>
            <w:r>
              <w:rPr>
                <w:rFonts w:ascii="Times New Roman" w:hAnsi="Times New Roman"/>
                <w:sz w:val="24"/>
                <w:szCs w:val="24"/>
              </w:rPr>
              <w:t xml:space="preserve">Searchbox: Tìm kiếm tương đối, không phân biệt in hoa, thường, có dấu, không dấu. </w:t>
            </w:r>
          </w:p>
          <w:p w14:paraId="3DDF3C9E">
            <w:pPr>
              <w:pStyle w:val="3"/>
              <w:numPr>
                <w:ilvl w:val="2"/>
                <w:numId w:val="108"/>
              </w:numPr>
              <w:jc w:val="left"/>
              <w:rPr>
                <w:rFonts w:ascii="Times New Roman" w:hAnsi="Times New Roman"/>
                <w:sz w:val="24"/>
                <w:szCs w:val="24"/>
              </w:rPr>
            </w:pPr>
            <w:r>
              <w:rPr>
                <w:rFonts w:ascii="Times New Roman" w:hAnsi="Times New Roman"/>
                <w:sz w:val="24"/>
                <w:szCs w:val="24"/>
              </w:rPr>
              <w:t>Nếu tìm kiếm không có kết quả phù hợp thì hiển thị: tương tự luồng whitelist</w:t>
            </w:r>
          </w:p>
          <w:p w14:paraId="38254C6B">
            <w:pPr>
              <w:pStyle w:val="3"/>
              <w:numPr>
                <w:ilvl w:val="2"/>
                <w:numId w:val="108"/>
              </w:numPr>
              <w:jc w:val="left"/>
              <w:rPr>
                <w:rFonts w:ascii="Times New Roman" w:hAnsi="Times New Roman"/>
                <w:sz w:val="24"/>
                <w:szCs w:val="24"/>
                <w:highlight w:val="yellow"/>
              </w:rPr>
            </w:pPr>
            <w:r>
              <w:rPr>
                <w:rFonts w:ascii="Times New Roman" w:hAnsi="Times New Roman"/>
                <w:sz w:val="24"/>
                <w:szCs w:val="24"/>
              </w:rPr>
              <w:t>Khi KH chọn 1 Tỉnh/ thành phố bất kỳ, hệ thống hiển thị bottom sheet Nhập số nhà &amp; tên đường</w:t>
            </w:r>
            <w:r>
              <w:rPr>
                <w:rFonts w:ascii="Times New Roman" w:hAnsi="Times New Roman"/>
                <w:sz w:val="24"/>
                <w:szCs w:val="24"/>
                <w:highlight w:val="yellow"/>
              </w:rPr>
              <w:t xml:space="preserve">: </w:t>
            </w:r>
          </w:p>
          <w:p w14:paraId="09F1889B">
            <w:pPr>
              <w:pStyle w:val="3"/>
              <w:numPr>
                <w:ilvl w:val="3"/>
                <w:numId w:val="108"/>
              </w:numPr>
              <w:jc w:val="left"/>
              <w:rPr>
                <w:rFonts w:ascii="Times New Roman" w:hAnsi="Times New Roman"/>
                <w:sz w:val="24"/>
                <w:szCs w:val="24"/>
              </w:rPr>
            </w:pPr>
            <w:r>
              <w:rPr>
                <w:rFonts w:ascii="Times New Roman" w:hAnsi="Times New Roman"/>
                <w:sz w:val="24"/>
                <w:szCs w:val="24"/>
                <w:lang w:val="en-US"/>
              </w:rPr>
              <w:drawing>
                <wp:inline distT="0" distB="0" distL="0" distR="0">
                  <wp:extent cx="1769110" cy="99822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67"/>
                          <a:stretch>
                            <a:fillRect/>
                          </a:stretch>
                        </pic:blipFill>
                        <pic:spPr>
                          <a:xfrm>
                            <a:off x="0" y="0"/>
                            <a:ext cx="1794108" cy="1012423"/>
                          </a:xfrm>
                          <a:prstGeom prst="rect">
                            <a:avLst/>
                          </a:prstGeom>
                        </pic:spPr>
                      </pic:pic>
                    </a:graphicData>
                  </a:graphic>
                </wp:inline>
              </w:drawing>
            </w:r>
          </w:p>
          <w:p w14:paraId="12124CB9">
            <w:pPr>
              <w:pStyle w:val="3"/>
              <w:numPr>
                <w:ilvl w:val="3"/>
                <w:numId w:val="108"/>
              </w:numPr>
              <w:jc w:val="left"/>
              <w:rPr>
                <w:rFonts w:ascii="Times New Roman" w:hAnsi="Times New Roman"/>
                <w:sz w:val="24"/>
                <w:szCs w:val="24"/>
              </w:rPr>
            </w:pPr>
            <w:r>
              <w:rPr>
                <w:rFonts w:ascii="Times New Roman" w:hAnsi="Times New Roman"/>
                <w:sz w:val="24"/>
                <w:szCs w:val="24"/>
              </w:rPr>
              <w:t>Icon Back: khi nhấn: quay lại bottom sheet trước đó</w:t>
            </w:r>
          </w:p>
          <w:p w14:paraId="63160157">
            <w:pPr>
              <w:pStyle w:val="3"/>
              <w:numPr>
                <w:ilvl w:val="3"/>
                <w:numId w:val="108"/>
              </w:numPr>
              <w:jc w:val="left"/>
              <w:rPr>
                <w:rFonts w:ascii="Times New Roman" w:hAnsi="Times New Roman"/>
                <w:sz w:val="24"/>
                <w:szCs w:val="24"/>
              </w:rPr>
            </w:pPr>
            <w:r>
              <w:rPr>
                <w:rFonts w:ascii="Times New Roman" w:hAnsi="Times New Roman"/>
                <w:sz w:val="24"/>
                <w:szCs w:val="24"/>
              </w:rPr>
              <w:t>Nhập số nhà &amp; tên đường: tên bottom sheet</w:t>
            </w:r>
          </w:p>
          <w:p w14:paraId="5E3E3FEB">
            <w:pPr>
              <w:pStyle w:val="3"/>
              <w:numPr>
                <w:ilvl w:val="3"/>
                <w:numId w:val="108"/>
              </w:numPr>
              <w:jc w:val="left"/>
              <w:rPr>
                <w:rFonts w:ascii="Times New Roman" w:hAnsi="Times New Roman"/>
                <w:sz w:val="24"/>
                <w:szCs w:val="24"/>
              </w:rPr>
            </w:pPr>
            <w:r>
              <w:rPr>
                <w:rFonts w:ascii="Times New Roman" w:hAnsi="Times New Roman"/>
                <w:sz w:val="24"/>
                <w:szCs w:val="24"/>
              </w:rPr>
              <w:t>Icon X: khi nhấn: tắt bottom sheet, ở lại màn hình hiện tại</w:t>
            </w:r>
          </w:p>
          <w:p w14:paraId="152707FE">
            <w:pPr>
              <w:pStyle w:val="3"/>
              <w:numPr>
                <w:ilvl w:val="3"/>
                <w:numId w:val="108"/>
              </w:numPr>
              <w:jc w:val="left"/>
              <w:rPr>
                <w:rFonts w:ascii="Times New Roman" w:hAnsi="Times New Roman"/>
                <w:sz w:val="24"/>
                <w:szCs w:val="24"/>
              </w:rPr>
            </w:pPr>
            <w:r>
              <w:rPr>
                <w:rFonts w:ascii="Times New Roman" w:hAnsi="Times New Roman"/>
                <w:sz w:val="24"/>
                <w:szCs w:val="24"/>
              </w:rPr>
              <w:t>Textbox: Số nhà &amp;Tên đường:</w:t>
            </w:r>
          </w:p>
          <w:p w14:paraId="156A6B26">
            <w:pPr>
              <w:pStyle w:val="3"/>
              <w:numPr>
                <w:ilvl w:val="4"/>
                <w:numId w:val="108"/>
              </w:numPr>
              <w:jc w:val="left"/>
              <w:rPr>
                <w:rFonts w:ascii="Times New Roman" w:hAnsi="Times New Roman"/>
                <w:sz w:val="24"/>
                <w:szCs w:val="24"/>
              </w:rPr>
            </w:pPr>
            <w:r>
              <w:rPr>
                <w:rFonts w:ascii="Times New Roman" w:hAnsi="Times New Roman"/>
                <w:sz w:val="24"/>
                <w:szCs w:val="24"/>
              </w:rPr>
              <w:t>Placeholder: Ví dụ:44 Lê Ngọc Hân</w:t>
            </w:r>
          </w:p>
          <w:p w14:paraId="2E9D5C69">
            <w:pPr>
              <w:pStyle w:val="3"/>
              <w:numPr>
                <w:ilvl w:val="4"/>
                <w:numId w:val="108"/>
              </w:numPr>
              <w:jc w:val="left"/>
              <w:rPr>
                <w:rFonts w:ascii="Times New Roman" w:hAnsi="Times New Roman"/>
                <w:sz w:val="24"/>
                <w:szCs w:val="24"/>
              </w:rPr>
            </w:pPr>
            <w:r>
              <w:rPr>
                <w:rFonts w:ascii="Times New Roman" w:hAnsi="Times New Roman"/>
                <w:sz w:val="24"/>
                <w:szCs w:val="24"/>
              </w:rPr>
              <w:t>Cho phép nhập số nhà, tên đường để hiện thị trong ô Xác nhận địa chỉ bên dưới</w:t>
            </w:r>
          </w:p>
          <w:p w14:paraId="65EEE62F">
            <w:pPr>
              <w:pStyle w:val="3"/>
              <w:numPr>
                <w:ilvl w:val="3"/>
                <w:numId w:val="108"/>
              </w:numPr>
              <w:jc w:val="left"/>
              <w:rPr>
                <w:rFonts w:ascii="Times New Roman" w:hAnsi="Times New Roman"/>
                <w:sz w:val="24"/>
                <w:szCs w:val="24"/>
              </w:rPr>
            </w:pPr>
            <w:r>
              <w:rPr>
                <w:rFonts w:ascii="Times New Roman" w:hAnsi="Times New Roman"/>
                <w:sz w:val="24"/>
                <w:szCs w:val="24"/>
              </w:rPr>
              <w:t>Xác nhận địa chỉ: mặc định hiển thị: Quận/huyện, Tỉnh/Thành phố đã chọn trước đó:</w:t>
            </w:r>
          </w:p>
          <w:p w14:paraId="19018234">
            <w:pPr>
              <w:pStyle w:val="3"/>
              <w:numPr>
                <w:ilvl w:val="4"/>
                <w:numId w:val="108"/>
              </w:numPr>
              <w:jc w:val="left"/>
              <w:rPr>
                <w:rFonts w:ascii="Times New Roman" w:hAnsi="Times New Roman"/>
                <w:sz w:val="24"/>
                <w:szCs w:val="24"/>
              </w:rPr>
            </w:pPr>
            <w:r>
              <w:rPr>
                <w:rFonts w:ascii="Times New Roman" w:hAnsi="Times New Roman"/>
                <w:sz w:val="24"/>
                <w:szCs w:val="24"/>
              </w:rPr>
              <w:t>Khi KH điền vào textbox Số nhà &amp;Tên đường, hệ thống hiển thị thêm thông tin được nhập lên trước: Quận/huyện, Tỉnh/Thành phố đã chọn trước đó.</w:t>
            </w:r>
          </w:p>
          <w:p w14:paraId="69ECB24C">
            <w:pPr>
              <w:pStyle w:val="3"/>
              <w:numPr>
                <w:ilvl w:val="3"/>
                <w:numId w:val="108"/>
              </w:numPr>
              <w:jc w:val="left"/>
              <w:rPr>
                <w:rFonts w:ascii="Times New Roman" w:hAnsi="Times New Roman"/>
                <w:sz w:val="24"/>
                <w:szCs w:val="24"/>
              </w:rPr>
            </w:pPr>
            <w:r>
              <w:rPr>
                <w:rFonts w:ascii="Times New Roman" w:hAnsi="Times New Roman"/>
                <w:sz w:val="24"/>
                <w:szCs w:val="24"/>
              </w:rPr>
              <w:t xml:space="preserve">Button Xác nhận: </w:t>
            </w:r>
          </w:p>
          <w:p w14:paraId="3880EA4C">
            <w:pPr>
              <w:pStyle w:val="3"/>
              <w:numPr>
                <w:ilvl w:val="4"/>
                <w:numId w:val="108"/>
              </w:numPr>
              <w:jc w:val="left"/>
              <w:rPr>
                <w:rFonts w:ascii="Times New Roman" w:hAnsi="Times New Roman"/>
                <w:sz w:val="24"/>
                <w:szCs w:val="24"/>
              </w:rPr>
            </w:pPr>
            <w:r>
              <w:rPr>
                <w:rFonts w:ascii="Times New Roman" w:hAnsi="Times New Roman"/>
                <w:sz w:val="24"/>
                <w:szCs w:val="24"/>
              </w:rPr>
              <w:t>Mặc định disable, chỉ enable khi textbox Số nhà &amp;Tên đường được nhập</w:t>
            </w:r>
          </w:p>
          <w:p w14:paraId="44A93389">
            <w:pPr>
              <w:pStyle w:val="3"/>
              <w:numPr>
                <w:ilvl w:val="4"/>
                <w:numId w:val="108"/>
              </w:numPr>
              <w:jc w:val="left"/>
              <w:rPr>
                <w:rFonts w:ascii="Times New Roman" w:hAnsi="Times New Roman"/>
                <w:sz w:val="24"/>
                <w:szCs w:val="24"/>
              </w:rPr>
            </w:pPr>
            <w:r>
              <w:rPr>
                <w:rFonts w:ascii="Times New Roman" w:hAnsi="Times New Roman"/>
                <w:sz w:val="24"/>
                <w:szCs w:val="24"/>
              </w:rPr>
              <w:t>Khi ấn xác nhận, hệ thống hiển thị địa chỉ KH đã chọn lên trường Nơi ở hiện tại ở màn hình Nhập thông tin mở thẻ (Thông tin cơ bản)</w:t>
            </w:r>
          </w:p>
        </w:tc>
      </w:tr>
      <w:tr w14:paraId="49E603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shd w:val="clear" w:color="auto" w:fill="auto"/>
          </w:tcPr>
          <w:p w14:paraId="4AA0808D">
            <w:pPr>
              <w:pStyle w:val="3"/>
              <w:numPr>
                <w:ilvl w:val="0"/>
                <w:numId w:val="109"/>
              </w:numPr>
              <w:rPr>
                <w:rFonts w:ascii="Times New Roman" w:hAnsi="Times New Roman"/>
                <w:sz w:val="24"/>
                <w:szCs w:val="24"/>
                <w:lang w:val="en-US"/>
              </w:rPr>
            </w:pPr>
          </w:p>
        </w:tc>
        <w:tc>
          <w:tcPr>
            <w:tcW w:w="4128" w:type="dxa"/>
            <w:shd w:val="clear" w:color="auto" w:fill="auto"/>
          </w:tcPr>
          <w:p w14:paraId="0A70809C">
            <w:pPr>
              <w:pStyle w:val="3"/>
              <w:ind w:left="0" w:firstLine="0"/>
              <w:rPr>
                <w:rFonts w:ascii="Times New Roman" w:hAnsi="Times New Roman"/>
                <w:sz w:val="24"/>
                <w:szCs w:val="24"/>
                <w:highlight w:val="yellow"/>
                <w:lang w:val="en-US"/>
              </w:rPr>
            </w:pPr>
            <w:r>
              <w:rPr>
                <w:rFonts w:ascii="Times New Roman" w:hAnsi="Times New Roman"/>
                <w:sz w:val="24"/>
                <w:szCs w:val="24"/>
                <w:lang w:val="en-US"/>
              </w:rPr>
              <w:t>Email</w:t>
            </w:r>
          </w:p>
        </w:tc>
        <w:tc>
          <w:tcPr>
            <w:tcW w:w="1057" w:type="dxa"/>
            <w:shd w:val="clear" w:color="auto" w:fill="auto"/>
          </w:tcPr>
          <w:p w14:paraId="19029CEB">
            <w:pPr>
              <w:pStyle w:val="3"/>
              <w:ind w:left="0" w:firstLine="0"/>
              <w:rPr>
                <w:rFonts w:ascii="Times New Roman" w:hAnsi="Times New Roman"/>
                <w:sz w:val="24"/>
                <w:szCs w:val="24"/>
                <w:lang w:val="en-US"/>
              </w:rPr>
            </w:pPr>
            <w:r>
              <w:rPr>
                <w:rFonts w:ascii="Times New Roman" w:hAnsi="Times New Roman"/>
                <w:sz w:val="24"/>
                <w:szCs w:val="24"/>
                <w:lang w:val="en-US"/>
              </w:rPr>
              <w:t>Text box</w:t>
            </w:r>
          </w:p>
        </w:tc>
        <w:tc>
          <w:tcPr>
            <w:tcW w:w="1231" w:type="dxa"/>
            <w:shd w:val="clear" w:color="auto" w:fill="auto"/>
          </w:tcPr>
          <w:p w14:paraId="144A9859">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shd w:val="clear" w:color="auto" w:fill="auto"/>
          </w:tcPr>
          <w:p w14:paraId="0CC351EC">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shd w:val="clear" w:color="auto" w:fill="auto"/>
          </w:tcPr>
          <w:p w14:paraId="3C2A7811">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533" w:type="dxa"/>
            <w:shd w:val="clear" w:color="auto" w:fill="auto"/>
          </w:tcPr>
          <w:p w14:paraId="444CF9E5">
            <w:pPr>
              <w:pStyle w:val="233"/>
              <w:widowControl/>
              <w:numPr>
                <w:ilvl w:val="0"/>
                <w:numId w:val="108"/>
              </w:numPr>
              <w:spacing w:before="80" w:after="80" w:line="276" w:lineRule="auto"/>
              <w:contextualSpacing/>
              <w:jc w:val="left"/>
              <w:rPr>
                <w:rFonts w:ascii="Times New Roman" w:hAnsi="Times New Roman"/>
                <w:sz w:val="24"/>
                <w:szCs w:val="24"/>
              </w:rPr>
            </w:pPr>
            <w:r>
              <w:rPr>
                <w:rFonts w:ascii="Times New Roman" w:hAnsi="Times New Roman"/>
                <w:sz w:val="24"/>
                <w:szCs w:val="24"/>
              </w:rPr>
              <w:t xml:space="preserve">Nếu KH đã có email tại FCC thì fill sẵn thông tin vào text box, </w:t>
            </w:r>
            <w:r>
              <w:rPr>
                <w:rFonts w:ascii="Times New Roman" w:hAnsi="Times New Roman"/>
                <w:strike/>
                <w:color w:val="FF0000"/>
                <w:sz w:val="24"/>
                <w:szCs w:val="24"/>
              </w:rPr>
              <w:t>không</w:t>
            </w:r>
            <w:r>
              <w:rPr>
                <w:rFonts w:ascii="Times New Roman" w:hAnsi="Times New Roman"/>
                <w:color w:val="FF0000"/>
                <w:sz w:val="24"/>
                <w:szCs w:val="24"/>
              </w:rPr>
              <w:t xml:space="preserve"> </w:t>
            </w:r>
            <w:r>
              <w:rPr>
                <w:rFonts w:ascii="Times New Roman" w:hAnsi="Times New Roman"/>
                <w:sz w:val="24"/>
                <w:szCs w:val="24"/>
              </w:rPr>
              <w:t>cho phép KH sửa.</w:t>
            </w:r>
          </w:p>
          <w:p w14:paraId="581B983D">
            <w:pPr>
              <w:pStyle w:val="3"/>
              <w:numPr>
                <w:ilvl w:val="0"/>
                <w:numId w:val="108"/>
              </w:numPr>
              <w:rPr>
                <w:rFonts w:ascii="Times New Roman" w:hAnsi="Times New Roman"/>
                <w:sz w:val="24"/>
                <w:szCs w:val="24"/>
              </w:rPr>
            </w:pPr>
            <w:commentRangeStart w:id="83"/>
            <w:commentRangeStart w:id="84"/>
            <w:r>
              <w:rPr>
                <w:rFonts w:ascii="Times New Roman" w:hAnsi="Times New Roman"/>
                <w:sz w:val="24"/>
                <w:szCs w:val="24"/>
              </w:rPr>
              <w:t>Nếu KH chưa có thông tin email tại FCC thì cho phép KH điền.</w:t>
            </w:r>
            <w:commentRangeEnd w:id="83"/>
            <w:r>
              <w:rPr>
                <w:rStyle w:val="24"/>
                <w:rFonts w:ascii="Times New Roman" w:hAnsi="Times New Roman"/>
              </w:rPr>
              <w:commentReference w:id="83"/>
            </w:r>
            <w:commentRangeEnd w:id="84"/>
            <w:r>
              <w:rPr>
                <w:rStyle w:val="24"/>
                <w:rFonts w:ascii="Times New Roman" w:hAnsi="Times New Roman"/>
              </w:rPr>
              <w:commentReference w:id="84"/>
            </w:r>
          </w:p>
          <w:p w14:paraId="35AC3207">
            <w:pPr>
              <w:pStyle w:val="233"/>
              <w:widowControl/>
              <w:numPr>
                <w:ilvl w:val="0"/>
                <w:numId w:val="108"/>
              </w:numPr>
              <w:spacing w:before="80" w:after="80" w:line="276" w:lineRule="auto"/>
              <w:contextualSpacing/>
              <w:jc w:val="left"/>
              <w:rPr>
                <w:rFonts w:ascii="Times New Roman" w:hAnsi="Times New Roman"/>
                <w:sz w:val="24"/>
                <w:szCs w:val="24"/>
              </w:rPr>
            </w:pPr>
            <w:r>
              <w:rPr>
                <w:rFonts w:ascii="Times New Roman" w:hAnsi="Times New Roman"/>
                <w:strike/>
                <w:color w:val="FF0000"/>
                <w:sz w:val="24"/>
                <w:szCs w:val="24"/>
              </w:rPr>
              <w:t>Không</w:t>
            </w:r>
            <w:r>
              <w:rPr>
                <w:rFonts w:ascii="Times New Roman" w:hAnsi="Times New Roman"/>
                <w:color w:val="FF0000"/>
                <w:sz w:val="24"/>
                <w:szCs w:val="24"/>
              </w:rPr>
              <w:t xml:space="preserve">  </w:t>
            </w:r>
            <w:r>
              <w:rPr>
                <w:rFonts w:ascii="Times New Roman" w:hAnsi="Times New Roman"/>
                <w:sz w:val="24"/>
                <w:szCs w:val="24"/>
              </w:rPr>
              <w:t>Cho phép KH cập nhật lại email đã chỉnh sửa hoặc nhập mới vào FCC.</w:t>
            </w:r>
          </w:p>
          <w:p w14:paraId="2A081687">
            <w:pPr>
              <w:pStyle w:val="233"/>
              <w:widowControl/>
              <w:numPr>
                <w:ilvl w:val="0"/>
                <w:numId w:val="108"/>
              </w:numPr>
              <w:spacing w:before="80" w:after="80" w:line="276" w:lineRule="auto"/>
              <w:contextualSpacing/>
              <w:jc w:val="left"/>
              <w:rPr>
                <w:rFonts w:ascii="Times New Roman" w:hAnsi="Times New Roman"/>
                <w:sz w:val="24"/>
                <w:szCs w:val="24"/>
              </w:rPr>
            </w:pPr>
            <w:r>
              <w:rPr>
                <w:rFonts w:ascii="Times New Roman" w:hAnsi="Times New Roman"/>
                <w:sz w:val="24"/>
                <w:szCs w:val="24"/>
              </w:rPr>
              <w:t>Địa chỉ email chỉnh sửa hợp lệ sẽ được cập nhật vào Smart Vista khi mở thẻ để KH nhận sao kê hàng tháng.</w:t>
            </w:r>
          </w:p>
          <w:p w14:paraId="3DE56F9B">
            <w:pPr>
              <w:pStyle w:val="233"/>
              <w:widowControl/>
              <w:numPr>
                <w:ilvl w:val="0"/>
                <w:numId w:val="108"/>
              </w:numPr>
              <w:spacing w:before="80" w:after="80" w:line="276" w:lineRule="auto"/>
              <w:contextualSpacing/>
              <w:jc w:val="left"/>
              <w:rPr>
                <w:rFonts w:ascii="Times New Roman" w:hAnsi="Times New Roman"/>
                <w:sz w:val="24"/>
                <w:szCs w:val="24"/>
              </w:rPr>
            </w:pPr>
            <w:r>
              <w:rPr>
                <w:rFonts w:ascii="Times New Roman" w:hAnsi="Times New Roman"/>
                <w:sz w:val="24"/>
                <w:szCs w:val="24"/>
              </w:rPr>
              <w:t>Nếu địa chỉ email nhập không hợp lệ hiển thị thông báo lỗi như luồng hiện tại.</w:t>
            </w:r>
          </w:p>
          <w:p w14:paraId="135506AC">
            <w:pPr>
              <w:pStyle w:val="3"/>
              <w:numPr>
                <w:ilvl w:val="0"/>
                <w:numId w:val="108"/>
              </w:numPr>
              <w:rPr>
                <w:rFonts w:ascii="Times New Roman" w:hAnsi="Times New Roman"/>
                <w:color w:val="FF0000"/>
                <w:sz w:val="24"/>
                <w:szCs w:val="24"/>
              </w:rPr>
            </w:pPr>
            <w:r>
              <w:rPr>
                <w:rFonts w:ascii="Times New Roman" w:hAnsi="Times New Roman"/>
                <w:color w:val="FF0000"/>
                <w:sz w:val="24"/>
                <w:szCs w:val="24"/>
              </w:rPr>
              <w:t xml:space="preserve">Điều kiện check validate trường nhập email: </w:t>
            </w:r>
          </w:p>
          <w:p w14:paraId="3FEDAEDB">
            <w:pPr>
              <w:pStyle w:val="3"/>
              <w:numPr>
                <w:ilvl w:val="0"/>
                <w:numId w:val="105"/>
              </w:numPr>
              <w:rPr>
                <w:rFonts w:ascii="Times New Roman" w:hAnsi="Times New Roman"/>
                <w:color w:val="FF0000"/>
                <w:sz w:val="24"/>
                <w:szCs w:val="24"/>
              </w:rPr>
            </w:pPr>
            <w:r>
              <w:rPr>
                <w:rFonts w:ascii="Times New Roman" w:hAnsi="Times New Roman"/>
                <w:color w:val="FF0000"/>
                <w:sz w:val="24"/>
                <w:szCs w:val="24"/>
              </w:rPr>
              <w:t>Có ký tự hợp lệ trước ký tự @ (bao gồm chữ cái, chữ số, và một số ký tự đặc biệt như: ‘.’, ‘-’, ‘_’,).</w:t>
            </w:r>
          </w:p>
          <w:p w14:paraId="1C59CE25">
            <w:pPr>
              <w:pStyle w:val="3"/>
              <w:numPr>
                <w:ilvl w:val="0"/>
                <w:numId w:val="105"/>
              </w:numPr>
              <w:rPr>
                <w:rFonts w:ascii="Times New Roman" w:hAnsi="Times New Roman"/>
                <w:sz w:val="24"/>
                <w:szCs w:val="24"/>
              </w:rPr>
            </w:pPr>
            <w:r>
              <w:rPr>
                <w:rFonts w:ascii="Times New Roman" w:hAnsi="Times New Roman"/>
                <w:sz w:val="24"/>
                <w:szCs w:val="24"/>
              </w:rPr>
              <w:t xml:space="preserve">Email phải có ký tự “@” </w:t>
            </w:r>
            <w:r>
              <w:rPr>
                <w:rFonts w:ascii="Times New Roman" w:hAnsi="Times New Roman"/>
                <w:color w:val="FF0000"/>
                <w:sz w:val="24"/>
                <w:szCs w:val="24"/>
              </w:rPr>
              <w:t>và chỉ chứa một ký tự @ duy nhất</w:t>
            </w:r>
            <w:r>
              <w:rPr>
                <w:rFonts w:ascii="Times New Roman" w:hAnsi="Times New Roman"/>
                <w:sz w:val="24"/>
                <w:szCs w:val="24"/>
              </w:rPr>
              <w:t>. Hệ thống tự động check format email khi nhập.</w:t>
            </w:r>
          </w:p>
          <w:p w14:paraId="3C4618F7">
            <w:pPr>
              <w:pStyle w:val="3"/>
              <w:numPr>
                <w:ilvl w:val="0"/>
                <w:numId w:val="105"/>
              </w:numPr>
              <w:rPr>
                <w:rFonts w:ascii="Times New Roman" w:hAnsi="Times New Roman"/>
                <w:color w:val="FF0000"/>
                <w:sz w:val="24"/>
                <w:szCs w:val="24"/>
              </w:rPr>
            </w:pPr>
            <w:commentRangeStart w:id="85"/>
            <w:commentRangeStart w:id="86"/>
            <w:r>
              <w:rPr>
                <w:rFonts w:ascii="Times New Roman" w:hAnsi="Times New Roman"/>
                <w:color w:val="FF0000"/>
                <w:sz w:val="24"/>
                <w:szCs w:val="24"/>
              </w:rPr>
              <w:t>Có</w:t>
            </w:r>
            <w:commentRangeEnd w:id="85"/>
            <w:r>
              <w:rPr>
                <w:rStyle w:val="24"/>
              </w:rPr>
              <w:commentReference w:id="85"/>
            </w:r>
            <w:commentRangeEnd w:id="86"/>
            <w:r>
              <w:rPr>
                <w:rStyle w:val="24"/>
              </w:rPr>
              <w:commentReference w:id="86"/>
            </w:r>
            <w:r>
              <w:rPr>
                <w:rFonts w:ascii="Times New Roman" w:hAnsi="Times New Roman"/>
                <w:color w:val="FF0000"/>
                <w:sz w:val="24"/>
                <w:szCs w:val="24"/>
              </w:rPr>
              <w:t xml:space="preserve"> tên miền (domain) hợp lệ sau ký tự @ như rule hiện tại.</w:t>
            </w:r>
          </w:p>
          <w:p w14:paraId="37AD2724">
            <w:pPr>
              <w:pStyle w:val="3"/>
              <w:numPr>
                <w:ilvl w:val="0"/>
                <w:numId w:val="105"/>
              </w:numPr>
              <w:rPr>
                <w:rFonts w:ascii="Times New Roman" w:hAnsi="Times New Roman"/>
                <w:sz w:val="24"/>
                <w:szCs w:val="24"/>
              </w:rPr>
            </w:pPr>
            <w:r>
              <w:rPr>
                <w:rFonts w:ascii="Times New Roman" w:hAnsi="Times New Roman"/>
                <w:color w:val="FF0000"/>
                <w:sz w:val="24"/>
                <w:szCs w:val="24"/>
              </w:rPr>
              <w:t>Maxlength = 150.</w:t>
            </w:r>
          </w:p>
          <w:p w14:paraId="08C35D7C">
            <w:pPr>
              <w:pStyle w:val="3"/>
              <w:numPr>
                <w:ilvl w:val="0"/>
                <w:numId w:val="105"/>
              </w:numPr>
              <w:rPr>
                <w:rFonts w:ascii="Times New Roman" w:hAnsi="Times New Roman"/>
                <w:sz w:val="24"/>
                <w:szCs w:val="24"/>
              </w:rPr>
            </w:pPr>
            <w:r>
              <w:rPr>
                <w:rFonts w:ascii="Times New Roman" w:hAnsi="Times New Roman"/>
                <w:color w:val="FF0000"/>
                <w:sz w:val="24"/>
                <w:szCs w:val="24"/>
              </w:rPr>
              <w:t>Không chứa khoảng trắng.</w:t>
            </w:r>
          </w:p>
        </w:tc>
      </w:tr>
      <w:tr w14:paraId="59F2E3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72" w:type="dxa"/>
            <w:gridSpan w:val="7"/>
          </w:tcPr>
          <w:p w14:paraId="18218B8A">
            <w:pPr>
              <w:pStyle w:val="3"/>
              <w:rPr>
                <w:rFonts w:ascii="Times New Roman" w:hAnsi="Times New Roman"/>
                <w:b/>
                <w:i/>
                <w:sz w:val="24"/>
                <w:szCs w:val="24"/>
              </w:rPr>
            </w:pPr>
            <w:r>
              <w:rPr>
                <w:rFonts w:ascii="Times New Roman" w:hAnsi="Times New Roman"/>
                <w:b/>
                <w:i/>
                <w:sz w:val="24"/>
                <w:szCs w:val="24"/>
              </w:rPr>
              <w:t>Thông tin liên lạc khẩn cấp</w:t>
            </w:r>
          </w:p>
        </w:tc>
      </w:tr>
      <w:tr w14:paraId="1DB0A8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560FAD4D">
            <w:pPr>
              <w:pStyle w:val="3"/>
              <w:numPr>
                <w:ilvl w:val="0"/>
                <w:numId w:val="109"/>
              </w:numPr>
              <w:rPr>
                <w:rFonts w:ascii="Times New Roman" w:hAnsi="Times New Roman"/>
                <w:sz w:val="24"/>
                <w:szCs w:val="24"/>
                <w:lang w:val="en-US"/>
              </w:rPr>
            </w:pPr>
          </w:p>
        </w:tc>
        <w:tc>
          <w:tcPr>
            <w:tcW w:w="4128" w:type="dxa"/>
          </w:tcPr>
          <w:p w14:paraId="32783518">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467360" cy="431800"/>
                  <wp:effectExtent l="0" t="0" r="889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68"/>
                          <a:stretch>
                            <a:fillRect/>
                          </a:stretch>
                        </pic:blipFill>
                        <pic:spPr>
                          <a:xfrm>
                            <a:off x="0" y="0"/>
                            <a:ext cx="475309" cy="439300"/>
                          </a:xfrm>
                          <a:prstGeom prst="rect">
                            <a:avLst/>
                          </a:prstGeom>
                        </pic:spPr>
                      </pic:pic>
                    </a:graphicData>
                  </a:graphic>
                </wp:inline>
              </w:drawing>
            </w:r>
          </w:p>
        </w:tc>
        <w:tc>
          <w:tcPr>
            <w:tcW w:w="1057" w:type="dxa"/>
          </w:tcPr>
          <w:p w14:paraId="4899B68E">
            <w:pPr>
              <w:pStyle w:val="3"/>
              <w:ind w:left="0" w:firstLine="0"/>
              <w:rPr>
                <w:rFonts w:ascii="Times New Roman" w:hAnsi="Times New Roman"/>
                <w:sz w:val="24"/>
                <w:szCs w:val="24"/>
                <w:lang w:val="en-US"/>
              </w:rPr>
            </w:pPr>
            <w:r>
              <w:rPr>
                <w:rFonts w:ascii="Times New Roman" w:hAnsi="Times New Roman"/>
                <w:sz w:val="24"/>
                <w:szCs w:val="24"/>
                <w:lang w:val="en-US"/>
              </w:rPr>
              <w:t>Tooltips</w:t>
            </w:r>
          </w:p>
        </w:tc>
        <w:tc>
          <w:tcPr>
            <w:tcW w:w="1231" w:type="dxa"/>
          </w:tcPr>
          <w:p w14:paraId="4BFD4173">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4DC4A6C7">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0C3EFD82">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533" w:type="dxa"/>
          </w:tcPr>
          <w:p w14:paraId="67901634">
            <w:pPr>
              <w:pStyle w:val="3"/>
              <w:numPr>
                <w:ilvl w:val="0"/>
                <w:numId w:val="108"/>
              </w:numPr>
              <w:jc w:val="left"/>
              <w:rPr>
                <w:rFonts w:ascii="Times New Roman" w:hAnsi="Times New Roman"/>
                <w:sz w:val="24"/>
                <w:szCs w:val="24"/>
              </w:rPr>
            </w:pPr>
            <w:r>
              <w:rPr>
                <w:rFonts w:ascii="Times New Roman" w:hAnsi="Times New Roman"/>
                <w:sz w:val="24"/>
                <w:szCs w:val="24"/>
              </w:rPr>
              <w:t xml:space="preserve">Khi nhấn, hiển thị tooltip: </w:t>
            </w:r>
            <w:r>
              <w:rPr>
                <w:rFonts w:ascii="Times New Roman" w:hAnsi="Times New Roman"/>
                <w:sz w:val="24"/>
                <w:szCs w:val="24"/>
                <w:lang w:val="en-US"/>
              </w:rPr>
              <w:drawing>
                <wp:inline distT="0" distB="0" distL="0" distR="0">
                  <wp:extent cx="2253615" cy="8712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69"/>
                          <a:stretch>
                            <a:fillRect/>
                          </a:stretch>
                        </pic:blipFill>
                        <pic:spPr>
                          <a:xfrm>
                            <a:off x="0" y="0"/>
                            <a:ext cx="2284761" cy="883336"/>
                          </a:xfrm>
                          <a:prstGeom prst="rect">
                            <a:avLst/>
                          </a:prstGeom>
                        </pic:spPr>
                      </pic:pic>
                    </a:graphicData>
                  </a:graphic>
                </wp:inline>
              </w:drawing>
            </w:r>
          </w:p>
        </w:tc>
      </w:tr>
      <w:tr w14:paraId="601CC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1D42C764">
            <w:pPr>
              <w:pStyle w:val="3"/>
              <w:numPr>
                <w:ilvl w:val="0"/>
                <w:numId w:val="109"/>
              </w:numPr>
              <w:rPr>
                <w:rFonts w:ascii="Times New Roman" w:hAnsi="Times New Roman"/>
                <w:sz w:val="24"/>
                <w:szCs w:val="24"/>
                <w:lang w:val="en-US"/>
              </w:rPr>
            </w:pPr>
          </w:p>
        </w:tc>
        <w:tc>
          <w:tcPr>
            <w:tcW w:w="4128" w:type="dxa"/>
          </w:tcPr>
          <w:p w14:paraId="25E80E10">
            <w:pPr>
              <w:pStyle w:val="3"/>
              <w:ind w:left="0" w:firstLine="0"/>
              <w:rPr>
                <w:rFonts w:ascii="Times New Roman" w:hAnsi="Times New Roman"/>
                <w:sz w:val="24"/>
                <w:szCs w:val="24"/>
                <w:lang w:val="en-US"/>
              </w:rPr>
            </w:pPr>
            <w:r>
              <w:rPr>
                <w:rFonts w:ascii="Times New Roman" w:hAnsi="Times New Roman"/>
                <w:sz w:val="24"/>
                <w:szCs w:val="24"/>
                <w:lang w:val="en-US"/>
              </w:rPr>
              <w:t>Người liên lạc 1</w:t>
            </w:r>
          </w:p>
        </w:tc>
        <w:tc>
          <w:tcPr>
            <w:tcW w:w="1057" w:type="dxa"/>
          </w:tcPr>
          <w:p w14:paraId="52704145">
            <w:pPr>
              <w:pStyle w:val="3"/>
              <w:ind w:left="0" w:firstLine="0"/>
              <w:rPr>
                <w:rFonts w:ascii="Times New Roman" w:hAnsi="Times New Roman"/>
                <w:sz w:val="24"/>
                <w:szCs w:val="24"/>
                <w:lang w:val="en-US"/>
              </w:rPr>
            </w:pPr>
            <w:r>
              <w:rPr>
                <w:rFonts w:ascii="Times New Roman" w:hAnsi="Times New Roman"/>
                <w:sz w:val="24"/>
                <w:szCs w:val="24"/>
                <w:lang w:val="en-US"/>
              </w:rPr>
              <w:t>Label</w:t>
            </w:r>
          </w:p>
        </w:tc>
        <w:tc>
          <w:tcPr>
            <w:tcW w:w="1231" w:type="dxa"/>
          </w:tcPr>
          <w:p w14:paraId="3784DC84">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7F0C95BB">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20D928B6">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533" w:type="dxa"/>
          </w:tcPr>
          <w:p w14:paraId="45FB98AC">
            <w:pPr>
              <w:pStyle w:val="3"/>
              <w:rPr>
                <w:rFonts w:ascii="Times New Roman" w:hAnsi="Times New Roman"/>
                <w:sz w:val="24"/>
                <w:szCs w:val="24"/>
              </w:rPr>
            </w:pPr>
          </w:p>
        </w:tc>
      </w:tr>
      <w:tr w14:paraId="00791A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4C19EB8B">
            <w:pPr>
              <w:pStyle w:val="3"/>
              <w:numPr>
                <w:ilvl w:val="0"/>
                <w:numId w:val="109"/>
              </w:numPr>
              <w:rPr>
                <w:rFonts w:ascii="Times New Roman" w:hAnsi="Times New Roman"/>
                <w:sz w:val="24"/>
                <w:szCs w:val="24"/>
                <w:lang w:val="en-US"/>
              </w:rPr>
            </w:pPr>
          </w:p>
        </w:tc>
        <w:tc>
          <w:tcPr>
            <w:tcW w:w="4128" w:type="dxa"/>
          </w:tcPr>
          <w:p w14:paraId="196E0206">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073275" cy="535305"/>
                  <wp:effectExtent l="0" t="0" r="317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0"/>
                          <a:stretch>
                            <a:fillRect/>
                          </a:stretch>
                        </pic:blipFill>
                        <pic:spPr>
                          <a:xfrm>
                            <a:off x="0" y="0"/>
                            <a:ext cx="2079887" cy="536993"/>
                          </a:xfrm>
                          <a:prstGeom prst="rect">
                            <a:avLst/>
                          </a:prstGeom>
                        </pic:spPr>
                      </pic:pic>
                    </a:graphicData>
                  </a:graphic>
                </wp:inline>
              </w:drawing>
            </w:r>
          </w:p>
        </w:tc>
        <w:tc>
          <w:tcPr>
            <w:tcW w:w="1057" w:type="dxa"/>
          </w:tcPr>
          <w:p w14:paraId="2C506172">
            <w:pPr>
              <w:pStyle w:val="3"/>
              <w:ind w:left="0" w:firstLine="0"/>
              <w:rPr>
                <w:rFonts w:ascii="Times New Roman" w:hAnsi="Times New Roman"/>
                <w:sz w:val="24"/>
                <w:szCs w:val="24"/>
                <w:lang w:val="en-US"/>
              </w:rPr>
            </w:pPr>
            <w:r>
              <w:rPr>
                <w:rFonts w:ascii="Times New Roman" w:hAnsi="Times New Roman"/>
                <w:sz w:val="24"/>
                <w:szCs w:val="24"/>
                <w:lang w:val="en-US"/>
              </w:rPr>
              <w:t>Bottom sheet</w:t>
            </w:r>
          </w:p>
        </w:tc>
        <w:tc>
          <w:tcPr>
            <w:tcW w:w="1231" w:type="dxa"/>
          </w:tcPr>
          <w:p w14:paraId="22B70DE9">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639D5FA9">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276BC331">
            <w:pPr>
              <w:pStyle w:val="3"/>
              <w:ind w:left="0" w:firstLine="0"/>
              <w:rPr>
                <w:rFonts w:ascii="Times New Roman" w:hAnsi="Times New Roman"/>
                <w:sz w:val="24"/>
                <w:szCs w:val="24"/>
                <w:lang w:val="en-US"/>
              </w:rPr>
            </w:pPr>
            <w:r>
              <w:rPr>
                <w:rFonts w:ascii="Times New Roman" w:hAnsi="Times New Roman"/>
                <w:sz w:val="24"/>
                <w:szCs w:val="24"/>
                <w:lang w:val="en-US"/>
              </w:rPr>
              <w:t>Vợ</w:t>
            </w:r>
          </w:p>
        </w:tc>
        <w:tc>
          <w:tcPr>
            <w:tcW w:w="3533" w:type="dxa"/>
          </w:tcPr>
          <w:p w14:paraId="6C2BFEBF">
            <w:pPr>
              <w:pStyle w:val="3"/>
              <w:numPr>
                <w:ilvl w:val="0"/>
                <w:numId w:val="108"/>
              </w:numPr>
              <w:jc w:val="left"/>
              <w:rPr>
                <w:rFonts w:ascii="Times New Roman" w:hAnsi="Times New Roman"/>
                <w:sz w:val="24"/>
                <w:szCs w:val="24"/>
              </w:rPr>
            </w:pPr>
            <w:r>
              <w:rPr>
                <w:rFonts w:ascii="Times New Roman" w:hAnsi="Times New Roman"/>
                <w:sz w:val="24"/>
                <w:szCs w:val="24"/>
              </w:rPr>
              <w:t>Khi nhấn, hiển thị bottom sheet gồm:</w:t>
            </w:r>
          </w:p>
          <w:p w14:paraId="6ED8DE52">
            <w:pPr>
              <w:pStyle w:val="3"/>
              <w:numPr>
                <w:ilvl w:val="1"/>
                <w:numId w:val="108"/>
              </w:numPr>
              <w:jc w:val="left"/>
              <w:rPr>
                <w:rFonts w:ascii="Times New Roman" w:hAnsi="Times New Roman"/>
                <w:sz w:val="24"/>
                <w:szCs w:val="24"/>
              </w:rPr>
            </w:pPr>
            <w:r>
              <w:rPr>
                <w:rFonts w:ascii="Times New Roman" w:hAnsi="Times New Roman"/>
                <w:sz w:val="24"/>
                <w:szCs w:val="24"/>
                <w:lang w:val="en-US"/>
              </w:rPr>
              <w:drawing>
                <wp:inline distT="0" distB="0" distL="0" distR="0">
                  <wp:extent cx="1325880" cy="1349375"/>
                  <wp:effectExtent l="0" t="0" r="762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71"/>
                          <a:stretch>
                            <a:fillRect/>
                          </a:stretch>
                        </pic:blipFill>
                        <pic:spPr>
                          <a:xfrm>
                            <a:off x="0" y="0"/>
                            <a:ext cx="1355195" cy="1379480"/>
                          </a:xfrm>
                          <a:prstGeom prst="rect">
                            <a:avLst/>
                          </a:prstGeom>
                        </pic:spPr>
                      </pic:pic>
                    </a:graphicData>
                  </a:graphic>
                </wp:inline>
              </w:drawing>
            </w:r>
          </w:p>
          <w:p w14:paraId="10D5D03A">
            <w:pPr>
              <w:pStyle w:val="3"/>
              <w:numPr>
                <w:ilvl w:val="1"/>
                <w:numId w:val="108"/>
              </w:numPr>
              <w:jc w:val="left"/>
              <w:rPr>
                <w:rFonts w:ascii="Times New Roman" w:hAnsi="Times New Roman"/>
                <w:sz w:val="24"/>
                <w:szCs w:val="24"/>
              </w:rPr>
            </w:pPr>
            <w:r>
              <w:rPr>
                <w:rFonts w:ascii="Times New Roman" w:hAnsi="Times New Roman"/>
                <w:sz w:val="24"/>
                <w:szCs w:val="24"/>
              </w:rPr>
              <w:t>Icon X: khi nhấn: tắt bottom sheet, về màn hình hiện tại</w:t>
            </w:r>
          </w:p>
          <w:p w14:paraId="75A1EBDA">
            <w:pPr>
              <w:pStyle w:val="3"/>
              <w:numPr>
                <w:ilvl w:val="1"/>
                <w:numId w:val="108"/>
              </w:numPr>
              <w:jc w:val="left"/>
              <w:rPr>
                <w:rFonts w:ascii="Times New Roman" w:hAnsi="Times New Roman"/>
                <w:sz w:val="24"/>
                <w:szCs w:val="24"/>
              </w:rPr>
            </w:pPr>
            <w:r>
              <w:rPr>
                <w:rFonts w:ascii="Times New Roman" w:hAnsi="Times New Roman"/>
                <w:sz w:val="24"/>
                <w:szCs w:val="24"/>
              </w:rPr>
              <w:t>Title: Chọn mối quan hệ</w:t>
            </w:r>
          </w:p>
          <w:p w14:paraId="5FE1FF88">
            <w:pPr>
              <w:pStyle w:val="3"/>
              <w:numPr>
                <w:ilvl w:val="1"/>
                <w:numId w:val="108"/>
              </w:numPr>
              <w:jc w:val="left"/>
              <w:rPr>
                <w:rFonts w:ascii="Times New Roman" w:hAnsi="Times New Roman"/>
                <w:sz w:val="24"/>
                <w:szCs w:val="24"/>
              </w:rPr>
            </w:pPr>
            <w:r>
              <w:rPr>
                <w:rFonts w:ascii="Times New Roman" w:hAnsi="Times New Roman"/>
                <w:sz w:val="24"/>
                <w:szCs w:val="24"/>
              </w:rPr>
              <w:t xml:space="preserve">List option: </w:t>
            </w:r>
          </w:p>
          <w:p w14:paraId="7C14EFA0">
            <w:pPr>
              <w:pStyle w:val="3"/>
              <w:numPr>
                <w:ilvl w:val="2"/>
                <w:numId w:val="108"/>
              </w:numPr>
              <w:jc w:val="left"/>
              <w:rPr>
                <w:rFonts w:ascii="Times New Roman" w:hAnsi="Times New Roman"/>
                <w:sz w:val="24"/>
                <w:szCs w:val="24"/>
              </w:rPr>
            </w:pPr>
            <w:r>
              <w:rPr>
                <w:rFonts w:ascii="Times New Roman" w:hAnsi="Times New Roman"/>
                <w:sz w:val="24"/>
                <w:szCs w:val="24"/>
              </w:rPr>
              <w:t xml:space="preserve">Mặc định chọn option mà KH đã chọn trước đó </w:t>
            </w:r>
          </w:p>
          <w:p w14:paraId="4A39CA8E">
            <w:pPr>
              <w:pStyle w:val="3"/>
              <w:numPr>
                <w:ilvl w:val="2"/>
                <w:numId w:val="108"/>
              </w:numPr>
              <w:jc w:val="left"/>
              <w:rPr>
                <w:rFonts w:ascii="Times New Roman" w:hAnsi="Times New Roman"/>
                <w:sz w:val="24"/>
                <w:szCs w:val="24"/>
              </w:rPr>
            </w:pPr>
            <w:r>
              <w:rPr>
                <w:rFonts w:ascii="Times New Roman" w:hAnsi="Times New Roman"/>
                <w:sz w:val="24"/>
                <w:szCs w:val="24"/>
              </w:rPr>
              <w:t>Khi chọn 1 giá trị, hệ thống tắt bottom sheet và hiển thị giá trị KH đã chọn lên MH Nhập thông tin mở thẻ</w:t>
            </w:r>
          </w:p>
          <w:p w14:paraId="261C8620">
            <w:pPr>
              <w:pStyle w:val="3"/>
              <w:ind w:firstLine="0"/>
              <w:jc w:val="left"/>
              <w:rPr>
                <w:rFonts w:ascii="Times New Roman" w:hAnsi="Times New Roman"/>
                <w:sz w:val="24"/>
                <w:szCs w:val="24"/>
              </w:rPr>
            </w:pPr>
          </w:p>
          <w:p w14:paraId="2F52399D">
            <w:pPr>
              <w:pStyle w:val="3"/>
              <w:ind w:left="0" w:firstLine="0"/>
              <w:jc w:val="left"/>
              <w:rPr>
                <w:rFonts w:ascii="Times New Roman" w:hAnsi="Times New Roman"/>
                <w:sz w:val="24"/>
                <w:szCs w:val="24"/>
              </w:rPr>
            </w:pPr>
          </w:p>
        </w:tc>
      </w:tr>
      <w:tr w14:paraId="3B9E17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40FB3C07">
            <w:pPr>
              <w:pStyle w:val="3"/>
              <w:numPr>
                <w:ilvl w:val="0"/>
                <w:numId w:val="109"/>
              </w:numPr>
              <w:rPr>
                <w:rFonts w:ascii="Times New Roman" w:hAnsi="Times New Roman"/>
                <w:sz w:val="24"/>
                <w:szCs w:val="24"/>
                <w:lang w:val="en-US"/>
              </w:rPr>
            </w:pPr>
          </w:p>
        </w:tc>
        <w:tc>
          <w:tcPr>
            <w:tcW w:w="4128" w:type="dxa"/>
          </w:tcPr>
          <w:p w14:paraId="013ABEFA">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466340" cy="3549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2"/>
                          <a:stretch>
                            <a:fillRect/>
                          </a:stretch>
                        </pic:blipFill>
                        <pic:spPr>
                          <a:xfrm>
                            <a:off x="0" y="0"/>
                            <a:ext cx="2466340" cy="354965"/>
                          </a:xfrm>
                          <a:prstGeom prst="rect">
                            <a:avLst/>
                          </a:prstGeom>
                        </pic:spPr>
                      </pic:pic>
                    </a:graphicData>
                  </a:graphic>
                </wp:inline>
              </w:drawing>
            </w:r>
          </w:p>
        </w:tc>
        <w:tc>
          <w:tcPr>
            <w:tcW w:w="1057" w:type="dxa"/>
          </w:tcPr>
          <w:p w14:paraId="45BD2103">
            <w:pPr>
              <w:pStyle w:val="3"/>
              <w:ind w:left="0" w:firstLine="0"/>
              <w:rPr>
                <w:rFonts w:ascii="Times New Roman" w:hAnsi="Times New Roman"/>
                <w:sz w:val="24"/>
                <w:szCs w:val="24"/>
                <w:lang w:val="en-US"/>
              </w:rPr>
            </w:pPr>
            <w:r>
              <w:rPr>
                <w:rFonts w:ascii="Times New Roman" w:hAnsi="Times New Roman"/>
                <w:sz w:val="24"/>
                <w:szCs w:val="24"/>
                <w:lang w:val="en-US"/>
              </w:rPr>
              <w:t>Number</w:t>
            </w:r>
          </w:p>
        </w:tc>
        <w:tc>
          <w:tcPr>
            <w:tcW w:w="1231" w:type="dxa"/>
          </w:tcPr>
          <w:p w14:paraId="03A83FAB">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689F3E50">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40266FEF">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533" w:type="dxa"/>
          </w:tcPr>
          <w:p w14:paraId="1DA0FABE">
            <w:pPr>
              <w:pStyle w:val="3"/>
              <w:numPr>
                <w:ilvl w:val="0"/>
                <w:numId w:val="108"/>
              </w:numPr>
              <w:rPr>
                <w:rFonts w:ascii="Times New Roman" w:hAnsi="Times New Roman"/>
                <w:sz w:val="24"/>
                <w:szCs w:val="24"/>
              </w:rPr>
            </w:pPr>
            <w:r>
              <w:rPr>
                <w:rFonts w:ascii="Times New Roman" w:hAnsi="Times New Roman"/>
                <w:sz w:val="24"/>
                <w:szCs w:val="24"/>
              </w:rPr>
              <w:t>Cho phép KH nhập SĐT</w:t>
            </w:r>
          </w:p>
          <w:p w14:paraId="43C01979">
            <w:pPr>
              <w:pStyle w:val="3"/>
              <w:numPr>
                <w:ilvl w:val="0"/>
                <w:numId w:val="108"/>
              </w:numPr>
              <w:rPr>
                <w:rFonts w:ascii="Times New Roman" w:hAnsi="Times New Roman"/>
                <w:sz w:val="24"/>
                <w:szCs w:val="24"/>
              </w:rPr>
            </w:pPr>
            <w:r>
              <w:rPr>
                <w:rFonts w:ascii="Times New Roman" w:hAnsi="Times New Roman"/>
                <w:sz w:val="24"/>
                <w:szCs w:val="24"/>
              </w:rPr>
              <w:t>Rule nhập SĐT theo rule của ebank</w:t>
            </w:r>
          </w:p>
        </w:tc>
      </w:tr>
      <w:tr w14:paraId="7E9124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3AFCC803">
            <w:pPr>
              <w:pStyle w:val="3"/>
              <w:numPr>
                <w:ilvl w:val="0"/>
                <w:numId w:val="109"/>
              </w:numPr>
              <w:rPr>
                <w:rFonts w:ascii="Times New Roman" w:hAnsi="Times New Roman"/>
                <w:sz w:val="24"/>
                <w:szCs w:val="24"/>
                <w:lang w:val="en-US"/>
              </w:rPr>
            </w:pPr>
          </w:p>
        </w:tc>
        <w:tc>
          <w:tcPr>
            <w:tcW w:w="4128" w:type="dxa"/>
          </w:tcPr>
          <w:p w14:paraId="0E91FD19">
            <w:pPr>
              <w:pStyle w:val="3"/>
              <w:ind w:left="0" w:firstLine="0"/>
              <w:rPr>
                <w:rFonts w:ascii="Times New Roman" w:hAnsi="Times New Roman"/>
                <w:sz w:val="24"/>
                <w:szCs w:val="24"/>
                <w:lang w:val="en-US"/>
              </w:rPr>
            </w:pPr>
            <w:r>
              <w:rPr>
                <w:rFonts w:ascii="Times New Roman" w:hAnsi="Times New Roman"/>
                <w:sz w:val="24"/>
                <w:szCs w:val="24"/>
                <w:lang w:val="en-US"/>
              </w:rPr>
              <w:t>Người liên lạc 2</w:t>
            </w:r>
          </w:p>
        </w:tc>
        <w:tc>
          <w:tcPr>
            <w:tcW w:w="1057" w:type="dxa"/>
          </w:tcPr>
          <w:p w14:paraId="11A7720A">
            <w:pPr>
              <w:pStyle w:val="3"/>
              <w:ind w:left="0" w:firstLine="0"/>
              <w:rPr>
                <w:rFonts w:ascii="Times New Roman" w:hAnsi="Times New Roman"/>
                <w:sz w:val="24"/>
                <w:szCs w:val="24"/>
                <w:lang w:val="en-US"/>
              </w:rPr>
            </w:pPr>
          </w:p>
        </w:tc>
        <w:tc>
          <w:tcPr>
            <w:tcW w:w="1231" w:type="dxa"/>
          </w:tcPr>
          <w:p w14:paraId="5FCEA7D2">
            <w:pPr>
              <w:pStyle w:val="3"/>
              <w:ind w:left="0" w:firstLine="0"/>
              <w:rPr>
                <w:rFonts w:ascii="Times New Roman" w:hAnsi="Times New Roman"/>
                <w:sz w:val="24"/>
                <w:szCs w:val="24"/>
                <w:lang w:val="en-US"/>
              </w:rPr>
            </w:pPr>
          </w:p>
        </w:tc>
        <w:tc>
          <w:tcPr>
            <w:tcW w:w="1377" w:type="dxa"/>
          </w:tcPr>
          <w:p w14:paraId="16091A5A">
            <w:pPr>
              <w:pStyle w:val="3"/>
              <w:ind w:left="0" w:firstLine="0"/>
              <w:rPr>
                <w:rFonts w:ascii="Times New Roman" w:hAnsi="Times New Roman"/>
                <w:sz w:val="24"/>
                <w:szCs w:val="24"/>
                <w:lang w:val="en-US"/>
              </w:rPr>
            </w:pPr>
          </w:p>
        </w:tc>
        <w:tc>
          <w:tcPr>
            <w:tcW w:w="937" w:type="dxa"/>
          </w:tcPr>
          <w:p w14:paraId="7644BA38">
            <w:pPr>
              <w:pStyle w:val="3"/>
              <w:ind w:left="0" w:firstLine="0"/>
              <w:rPr>
                <w:rFonts w:ascii="Times New Roman" w:hAnsi="Times New Roman"/>
                <w:sz w:val="24"/>
                <w:szCs w:val="24"/>
                <w:lang w:val="en-US"/>
              </w:rPr>
            </w:pPr>
          </w:p>
        </w:tc>
        <w:tc>
          <w:tcPr>
            <w:tcW w:w="3533" w:type="dxa"/>
          </w:tcPr>
          <w:p w14:paraId="45A8FA25">
            <w:pPr>
              <w:pStyle w:val="3"/>
              <w:numPr>
                <w:ilvl w:val="0"/>
                <w:numId w:val="108"/>
              </w:numPr>
              <w:rPr>
                <w:rFonts w:ascii="Times New Roman" w:hAnsi="Times New Roman"/>
                <w:sz w:val="24"/>
                <w:szCs w:val="24"/>
              </w:rPr>
            </w:pPr>
          </w:p>
        </w:tc>
      </w:tr>
      <w:tr w14:paraId="7C0EE4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212E376C">
            <w:pPr>
              <w:pStyle w:val="3"/>
              <w:numPr>
                <w:ilvl w:val="0"/>
                <w:numId w:val="109"/>
              </w:numPr>
              <w:rPr>
                <w:rFonts w:ascii="Times New Roman" w:hAnsi="Times New Roman"/>
                <w:sz w:val="24"/>
                <w:szCs w:val="24"/>
                <w:lang w:val="en-US"/>
              </w:rPr>
            </w:pPr>
          </w:p>
        </w:tc>
        <w:tc>
          <w:tcPr>
            <w:tcW w:w="4128" w:type="dxa"/>
          </w:tcPr>
          <w:p w14:paraId="0510E01D">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073275" cy="535305"/>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0"/>
                          <a:stretch>
                            <a:fillRect/>
                          </a:stretch>
                        </pic:blipFill>
                        <pic:spPr>
                          <a:xfrm>
                            <a:off x="0" y="0"/>
                            <a:ext cx="2079887" cy="536993"/>
                          </a:xfrm>
                          <a:prstGeom prst="rect">
                            <a:avLst/>
                          </a:prstGeom>
                        </pic:spPr>
                      </pic:pic>
                    </a:graphicData>
                  </a:graphic>
                </wp:inline>
              </w:drawing>
            </w:r>
          </w:p>
        </w:tc>
        <w:tc>
          <w:tcPr>
            <w:tcW w:w="1057" w:type="dxa"/>
          </w:tcPr>
          <w:p w14:paraId="73725CA6">
            <w:pPr>
              <w:pStyle w:val="3"/>
              <w:ind w:left="0" w:firstLine="0"/>
              <w:rPr>
                <w:rFonts w:ascii="Times New Roman" w:hAnsi="Times New Roman"/>
                <w:sz w:val="24"/>
                <w:szCs w:val="24"/>
                <w:lang w:val="en-US"/>
              </w:rPr>
            </w:pPr>
            <w:r>
              <w:rPr>
                <w:rFonts w:ascii="Times New Roman" w:hAnsi="Times New Roman"/>
                <w:sz w:val="24"/>
                <w:szCs w:val="24"/>
                <w:lang w:val="en-US"/>
              </w:rPr>
              <w:t>Bottom sheet</w:t>
            </w:r>
          </w:p>
        </w:tc>
        <w:tc>
          <w:tcPr>
            <w:tcW w:w="1231" w:type="dxa"/>
          </w:tcPr>
          <w:p w14:paraId="05593B47">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4B43C6B8">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022B55F7">
            <w:pPr>
              <w:pStyle w:val="3"/>
              <w:ind w:left="0" w:firstLine="0"/>
              <w:rPr>
                <w:rFonts w:ascii="Times New Roman" w:hAnsi="Times New Roman"/>
                <w:sz w:val="24"/>
                <w:szCs w:val="24"/>
                <w:lang w:val="en-US"/>
              </w:rPr>
            </w:pPr>
            <w:r>
              <w:rPr>
                <w:rFonts w:ascii="Times New Roman" w:hAnsi="Times New Roman"/>
                <w:sz w:val="24"/>
                <w:szCs w:val="24"/>
                <w:lang w:val="en-US"/>
              </w:rPr>
              <w:t>Chồng</w:t>
            </w:r>
          </w:p>
        </w:tc>
        <w:tc>
          <w:tcPr>
            <w:tcW w:w="3533" w:type="dxa"/>
          </w:tcPr>
          <w:p w14:paraId="538DA565">
            <w:pPr>
              <w:pStyle w:val="3"/>
              <w:numPr>
                <w:ilvl w:val="0"/>
                <w:numId w:val="108"/>
              </w:numPr>
              <w:rPr>
                <w:rFonts w:ascii="Times New Roman" w:hAnsi="Times New Roman"/>
                <w:sz w:val="24"/>
                <w:szCs w:val="24"/>
              </w:rPr>
            </w:pPr>
            <w:r>
              <w:rPr>
                <w:rFonts w:ascii="Times New Roman" w:hAnsi="Times New Roman"/>
                <w:sz w:val="24"/>
                <w:szCs w:val="24"/>
              </w:rPr>
              <w:t>Tương tự như phần Người liên lạc 1</w:t>
            </w:r>
          </w:p>
        </w:tc>
      </w:tr>
      <w:tr w14:paraId="369111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05" w:hRule="atLeast"/>
        </w:trPr>
        <w:tc>
          <w:tcPr>
            <w:tcW w:w="509" w:type="dxa"/>
          </w:tcPr>
          <w:p w14:paraId="6254133F">
            <w:pPr>
              <w:pStyle w:val="3"/>
              <w:numPr>
                <w:ilvl w:val="0"/>
                <w:numId w:val="109"/>
              </w:numPr>
              <w:rPr>
                <w:rFonts w:ascii="Times New Roman" w:hAnsi="Times New Roman"/>
                <w:sz w:val="24"/>
                <w:szCs w:val="24"/>
                <w:lang w:val="en-US"/>
              </w:rPr>
            </w:pPr>
          </w:p>
        </w:tc>
        <w:tc>
          <w:tcPr>
            <w:tcW w:w="4128" w:type="dxa"/>
          </w:tcPr>
          <w:p w14:paraId="4E73389E">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466340" cy="3549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72"/>
                          <a:stretch>
                            <a:fillRect/>
                          </a:stretch>
                        </pic:blipFill>
                        <pic:spPr>
                          <a:xfrm>
                            <a:off x="0" y="0"/>
                            <a:ext cx="2466340" cy="354965"/>
                          </a:xfrm>
                          <a:prstGeom prst="rect">
                            <a:avLst/>
                          </a:prstGeom>
                        </pic:spPr>
                      </pic:pic>
                    </a:graphicData>
                  </a:graphic>
                </wp:inline>
              </w:drawing>
            </w:r>
          </w:p>
        </w:tc>
        <w:tc>
          <w:tcPr>
            <w:tcW w:w="1057" w:type="dxa"/>
          </w:tcPr>
          <w:p w14:paraId="354FF258">
            <w:pPr>
              <w:pStyle w:val="3"/>
              <w:ind w:left="0" w:firstLine="0"/>
              <w:rPr>
                <w:rFonts w:ascii="Times New Roman" w:hAnsi="Times New Roman"/>
                <w:sz w:val="24"/>
                <w:szCs w:val="24"/>
                <w:lang w:val="en-US"/>
              </w:rPr>
            </w:pPr>
            <w:r>
              <w:rPr>
                <w:rFonts w:ascii="Times New Roman" w:hAnsi="Times New Roman"/>
                <w:sz w:val="24"/>
                <w:szCs w:val="24"/>
                <w:lang w:val="en-US"/>
              </w:rPr>
              <w:t>Number</w:t>
            </w:r>
          </w:p>
        </w:tc>
        <w:tc>
          <w:tcPr>
            <w:tcW w:w="1231" w:type="dxa"/>
          </w:tcPr>
          <w:p w14:paraId="5710F7DA">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410156E3">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6B6F237F">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533" w:type="dxa"/>
          </w:tcPr>
          <w:p w14:paraId="21B1A198">
            <w:pPr>
              <w:pStyle w:val="3"/>
              <w:numPr>
                <w:ilvl w:val="0"/>
                <w:numId w:val="108"/>
              </w:numPr>
              <w:rPr>
                <w:rFonts w:ascii="Times New Roman" w:hAnsi="Times New Roman"/>
                <w:sz w:val="24"/>
                <w:szCs w:val="24"/>
              </w:rPr>
            </w:pPr>
            <w:r>
              <w:rPr>
                <w:rFonts w:ascii="Times New Roman" w:hAnsi="Times New Roman"/>
                <w:sz w:val="24"/>
                <w:szCs w:val="24"/>
              </w:rPr>
              <w:t>Tương tự phần Người liên lạc 1</w:t>
            </w:r>
          </w:p>
        </w:tc>
      </w:tr>
      <w:tr w14:paraId="73C01E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76638C54">
            <w:pPr>
              <w:pStyle w:val="3"/>
              <w:numPr>
                <w:ilvl w:val="0"/>
                <w:numId w:val="109"/>
              </w:numPr>
              <w:rPr>
                <w:rFonts w:ascii="Times New Roman" w:hAnsi="Times New Roman"/>
                <w:strike/>
                <w:sz w:val="24"/>
                <w:szCs w:val="24"/>
                <w:lang w:val="en-US"/>
              </w:rPr>
            </w:pPr>
          </w:p>
        </w:tc>
        <w:tc>
          <w:tcPr>
            <w:tcW w:w="4128" w:type="dxa"/>
          </w:tcPr>
          <w:p w14:paraId="640B6395">
            <w:pPr>
              <w:pStyle w:val="3"/>
              <w:ind w:left="0" w:firstLine="0"/>
              <w:rPr>
                <w:rFonts w:ascii="Times New Roman" w:hAnsi="Times New Roman"/>
                <w:b/>
                <w:strike/>
                <w:sz w:val="24"/>
                <w:szCs w:val="24"/>
                <w:highlight w:val="yellow"/>
                <w:lang w:val="en-US"/>
              </w:rPr>
            </w:pPr>
            <w:r>
              <w:rPr>
                <w:rFonts w:ascii="Times New Roman" w:hAnsi="Times New Roman"/>
                <w:b/>
                <w:strike/>
                <w:sz w:val="24"/>
                <w:szCs w:val="24"/>
                <w:highlight w:val="yellow"/>
              </w:rPr>
              <w:t>Email cá nhân</w:t>
            </w:r>
          </w:p>
        </w:tc>
        <w:tc>
          <w:tcPr>
            <w:tcW w:w="1057" w:type="dxa"/>
          </w:tcPr>
          <w:p w14:paraId="23F828B7">
            <w:pPr>
              <w:pStyle w:val="3"/>
              <w:ind w:left="0" w:firstLine="0"/>
              <w:rPr>
                <w:rFonts w:ascii="Times New Roman" w:hAnsi="Times New Roman"/>
                <w:b/>
                <w:strike/>
                <w:sz w:val="24"/>
                <w:szCs w:val="24"/>
                <w:highlight w:val="yellow"/>
                <w:lang w:val="en-US"/>
              </w:rPr>
            </w:pPr>
            <w:r>
              <w:rPr>
                <w:rFonts w:ascii="Times New Roman" w:hAnsi="Times New Roman"/>
                <w:b/>
                <w:strike/>
                <w:sz w:val="24"/>
                <w:szCs w:val="24"/>
                <w:highlight w:val="yellow"/>
                <w:lang w:val="en-US"/>
              </w:rPr>
              <w:t>Textbox</w:t>
            </w:r>
          </w:p>
        </w:tc>
        <w:tc>
          <w:tcPr>
            <w:tcW w:w="1231" w:type="dxa"/>
          </w:tcPr>
          <w:p w14:paraId="023EC94E">
            <w:pPr>
              <w:pStyle w:val="3"/>
              <w:ind w:left="0" w:firstLine="0"/>
              <w:rPr>
                <w:rFonts w:ascii="Times New Roman" w:hAnsi="Times New Roman"/>
                <w:b/>
                <w:strike/>
                <w:sz w:val="24"/>
                <w:szCs w:val="24"/>
                <w:highlight w:val="yellow"/>
                <w:lang w:val="en-US"/>
              </w:rPr>
            </w:pPr>
            <w:r>
              <w:rPr>
                <w:rFonts w:ascii="Times New Roman" w:hAnsi="Times New Roman"/>
                <w:b/>
                <w:strike/>
                <w:sz w:val="24"/>
                <w:szCs w:val="24"/>
                <w:highlight w:val="yellow"/>
                <w:lang w:val="en-US"/>
              </w:rPr>
              <w:t>N/A</w:t>
            </w:r>
          </w:p>
        </w:tc>
        <w:tc>
          <w:tcPr>
            <w:tcW w:w="1377" w:type="dxa"/>
          </w:tcPr>
          <w:p w14:paraId="3DBD5A20">
            <w:pPr>
              <w:pStyle w:val="3"/>
              <w:ind w:left="0" w:firstLine="0"/>
              <w:rPr>
                <w:rFonts w:ascii="Times New Roman" w:hAnsi="Times New Roman"/>
                <w:b/>
                <w:strike/>
                <w:sz w:val="24"/>
                <w:szCs w:val="24"/>
                <w:highlight w:val="yellow"/>
                <w:lang w:val="en-US"/>
              </w:rPr>
            </w:pPr>
            <w:r>
              <w:rPr>
                <w:rFonts w:ascii="Times New Roman" w:hAnsi="Times New Roman"/>
                <w:b/>
                <w:strike/>
                <w:sz w:val="24"/>
                <w:szCs w:val="24"/>
                <w:highlight w:val="yellow"/>
                <w:lang w:val="en-US"/>
              </w:rPr>
              <w:t>Y</w:t>
            </w:r>
          </w:p>
        </w:tc>
        <w:tc>
          <w:tcPr>
            <w:tcW w:w="937" w:type="dxa"/>
          </w:tcPr>
          <w:p w14:paraId="24375E96">
            <w:pPr>
              <w:pStyle w:val="3"/>
              <w:ind w:left="0" w:firstLine="0"/>
              <w:rPr>
                <w:rFonts w:ascii="Times New Roman" w:hAnsi="Times New Roman"/>
                <w:b/>
                <w:strike/>
                <w:sz w:val="24"/>
                <w:szCs w:val="24"/>
                <w:highlight w:val="yellow"/>
                <w:lang w:val="en-US"/>
              </w:rPr>
            </w:pPr>
            <w:r>
              <w:rPr>
                <w:rFonts w:ascii="Times New Roman" w:hAnsi="Times New Roman"/>
                <w:b/>
                <w:strike/>
                <w:sz w:val="24"/>
                <w:szCs w:val="24"/>
                <w:highlight w:val="yellow"/>
                <w:lang w:val="en-US"/>
              </w:rPr>
              <w:t>N/A</w:t>
            </w:r>
          </w:p>
        </w:tc>
        <w:tc>
          <w:tcPr>
            <w:tcW w:w="3533" w:type="dxa"/>
          </w:tcPr>
          <w:p w14:paraId="7B346C9E">
            <w:pPr>
              <w:pStyle w:val="233"/>
              <w:widowControl/>
              <w:numPr>
                <w:ilvl w:val="0"/>
                <w:numId w:val="108"/>
              </w:numPr>
              <w:spacing w:before="80" w:after="80" w:line="276" w:lineRule="auto"/>
              <w:contextualSpacing/>
              <w:jc w:val="left"/>
              <w:rPr>
                <w:rFonts w:ascii="Times New Roman" w:hAnsi="Times New Roman"/>
                <w:b/>
                <w:strike/>
                <w:sz w:val="24"/>
                <w:szCs w:val="24"/>
                <w:highlight w:val="yellow"/>
              </w:rPr>
            </w:pPr>
            <w:r>
              <w:rPr>
                <w:rFonts w:ascii="Times New Roman" w:hAnsi="Times New Roman"/>
                <w:b/>
                <w:strike/>
                <w:sz w:val="24"/>
                <w:szCs w:val="24"/>
                <w:highlight w:val="yellow"/>
              </w:rPr>
              <w:t xml:space="preserve">Nếu KH đã có email tại FCC thì fill sẵn thông tin vào text box, cho phép KH sửa </w:t>
            </w:r>
          </w:p>
          <w:p w14:paraId="2537D838">
            <w:pPr>
              <w:pStyle w:val="233"/>
              <w:widowControl/>
              <w:numPr>
                <w:ilvl w:val="0"/>
                <w:numId w:val="108"/>
              </w:numPr>
              <w:spacing w:before="80" w:after="80" w:line="276" w:lineRule="auto"/>
              <w:contextualSpacing/>
              <w:jc w:val="left"/>
              <w:rPr>
                <w:rFonts w:ascii="Times New Roman" w:hAnsi="Times New Roman"/>
                <w:b/>
                <w:strike/>
                <w:sz w:val="24"/>
                <w:szCs w:val="24"/>
                <w:highlight w:val="yellow"/>
              </w:rPr>
            </w:pPr>
            <w:r>
              <w:rPr>
                <w:rFonts w:ascii="Times New Roman" w:hAnsi="Times New Roman"/>
                <w:b/>
                <w:strike/>
                <w:sz w:val="24"/>
                <w:szCs w:val="24"/>
                <w:highlight w:val="yellow"/>
              </w:rPr>
              <w:t>Không cập nhật lại email vào FCC</w:t>
            </w:r>
          </w:p>
          <w:p w14:paraId="6A6EA8B2">
            <w:pPr>
              <w:pStyle w:val="233"/>
              <w:widowControl/>
              <w:numPr>
                <w:ilvl w:val="0"/>
                <w:numId w:val="108"/>
              </w:numPr>
              <w:spacing w:before="80" w:after="80" w:line="276" w:lineRule="auto"/>
              <w:contextualSpacing/>
              <w:jc w:val="left"/>
              <w:rPr>
                <w:rFonts w:ascii="Times New Roman" w:hAnsi="Times New Roman"/>
                <w:b/>
                <w:strike/>
                <w:sz w:val="24"/>
                <w:szCs w:val="24"/>
                <w:highlight w:val="yellow"/>
              </w:rPr>
            </w:pPr>
            <w:r>
              <w:rPr>
                <w:rFonts w:ascii="Times New Roman" w:hAnsi="Times New Roman"/>
                <w:b/>
                <w:strike/>
                <w:sz w:val="24"/>
                <w:szCs w:val="24"/>
                <w:highlight w:val="yellow"/>
              </w:rPr>
              <w:t>Địa chỉ email chỉnh sửa sẽ được cập nhật vào Smart Vista khi mở thẻ để KH nhận sao kê hàng tháng</w:t>
            </w:r>
          </w:p>
          <w:p w14:paraId="324A9207">
            <w:pPr>
              <w:pStyle w:val="3"/>
              <w:numPr>
                <w:ilvl w:val="0"/>
                <w:numId w:val="108"/>
              </w:numPr>
              <w:rPr>
                <w:rFonts w:ascii="Times New Roman" w:hAnsi="Times New Roman"/>
                <w:b/>
                <w:strike/>
                <w:sz w:val="24"/>
                <w:szCs w:val="24"/>
                <w:highlight w:val="yellow"/>
              </w:rPr>
            </w:pPr>
            <w:r>
              <w:rPr>
                <w:rFonts w:ascii="Times New Roman" w:hAnsi="Times New Roman"/>
                <w:b/>
                <w:strike/>
                <w:sz w:val="24"/>
                <w:szCs w:val="24"/>
                <w:highlight w:val="yellow"/>
              </w:rPr>
              <w:t>Nếu KH chưa có thông tin email tại FCC thì cho phép KH điền.</w:t>
            </w:r>
          </w:p>
          <w:p w14:paraId="71D0D674">
            <w:pPr>
              <w:pStyle w:val="3"/>
              <w:numPr>
                <w:ilvl w:val="0"/>
                <w:numId w:val="108"/>
              </w:numPr>
              <w:rPr>
                <w:rFonts w:ascii="Times New Roman" w:hAnsi="Times New Roman"/>
                <w:b/>
                <w:strike/>
                <w:sz w:val="24"/>
                <w:szCs w:val="24"/>
                <w:highlight w:val="yellow"/>
              </w:rPr>
            </w:pPr>
            <w:r>
              <w:rPr>
                <w:rFonts w:ascii="Times New Roman" w:hAnsi="Times New Roman"/>
                <w:b/>
                <w:strike/>
                <w:sz w:val="24"/>
                <w:szCs w:val="24"/>
                <w:highlight w:val="yellow"/>
              </w:rPr>
              <w:t>Rule nhập và hiển thị theo rule nhập email của Ebank</w:t>
            </w:r>
          </w:p>
        </w:tc>
      </w:tr>
      <w:tr w14:paraId="0EB017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772" w:type="dxa"/>
            <w:gridSpan w:val="7"/>
          </w:tcPr>
          <w:p w14:paraId="2C4C85A7">
            <w:pPr>
              <w:pStyle w:val="3"/>
              <w:rPr>
                <w:rFonts w:ascii="Times New Roman" w:hAnsi="Times New Roman"/>
                <w:b/>
                <w:i/>
                <w:sz w:val="24"/>
                <w:szCs w:val="24"/>
              </w:rPr>
            </w:pPr>
            <w:r>
              <w:rPr>
                <w:rFonts w:ascii="Times New Roman" w:hAnsi="Times New Roman"/>
                <w:b/>
                <w:i/>
                <w:sz w:val="24"/>
                <w:szCs w:val="24"/>
              </w:rPr>
              <w:t xml:space="preserve">Câu hỏi bảo mật </w:t>
            </w:r>
          </w:p>
        </w:tc>
      </w:tr>
      <w:tr w14:paraId="322E2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147FC6E8">
            <w:pPr>
              <w:pStyle w:val="3"/>
              <w:ind w:left="0" w:firstLine="0"/>
              <w:rPr>
                <w:rFonts w:ascii="Times New Roman" w:hAnsi="Times New Roman"/>
                <w:sz w:val="24"/>
                <w:szCs w:val="24"/>
                <w:lang w:val="en-US"/>
              </w:rPr>
            </w:pPr>
            <w:r>
              <w:rPr>
                <w:rFonts w:ascii="Times New Roman" w:hAnsi="Times New Roman"/>
                <w:sz w:val="24"/>
                <w:szCs w:val="24"/>
                <w:lang w:val="en-US"/>
              </w:rPr>
              <w:t>15</w:t>
            </w:r>
          </w:p>
        </w:tc>
        <w:tc>
          <w:tcPr>
            <w:tcW w:w="4128" w:type="dxa"/>
          </w:tcPr>
          <w:p w14:paraId="04FE73FF">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466340" cy="4229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73"/>
                          <a:stretch>
                            <a:fillRect/>
                          </a:stretch>
                        </pic:blipFill>
                        <pic:spPr>
                          <a:xfrm>
                            <a:off x="0" y="0"/>
                            <a:ext cx="2466340" cy="422910"/>
                          </a:xfrm>
                          <a:prstGeom prst="rect">
                            <a:avLst/>
                          </a:prstGeom>
                        </pic:spPr>
                      </pic:pic>
                    </a:graphicData>
                  </a:graphic>
                </wp:inline>
              </w:drawing>
            </w:r>
          </w:p>
        </w:tc>
        <w:tc>
          <w:tcPr>
            <w:tcW w:w="1057" w:type="dxa"/>
          </w:tcPr>
          <w:p w14:paraId="30B4BC94">
            <w:pPr>
              <w:pStyle w:val="3"/>
              <w:ind w:left="0" w:firstLine="0"/>
              <w:rPr>
                <w:rFonts w:ascii="Times New Roman" w:hAnsi="Times New Roman"/>
                <w:sz w:val="24"/>
                <w:szCs w:val="24"/>
                <w:lang w:val="en-US"/>
              </w:rPr>
            </w:pPr>
          </w:p>
        </w:tc>
        <w:tc>
          <w:tcPr>
            <w:tcW w:w="1231" w:type="dxa"/>
          </w:tcPr>
          <w:p w14:paraId="20B3436C">
            <w:pPr>
              <w:pStyle w:val="3"/>
              <w:ind w:left="0" w:firstLine="0"/>
              <w:rPr>
                <w:rFonts w:ascii="Times New Roman" w:hAnsi="Times New Roman"/>
                <w:sz w:val="24"/>
                <w:szCs w:val="24"/>
                <w:lang w:val="en-US"/>
              </w:rPr>
            </w:pPr>
          </w:p>
        </w:tc>
        <w:tc>
          <w:tcPr>
            <w:tcW w:w="1377" w:type="dxa"/>
          </w:tcPr>
          <w:p w14:paraId="182E4EEB">
            <w:pPr>
              <w:pStyle w:val="3"/>
              <w:ind w:left="0" w:firstLine="0"/>
              <w:rPr>
                <w:rFonts w:ascii="Times New Roman" w:hAnsi="Times New Roman"/>
                <w:sz w:val="24"/>
                <w:szCs w:val="24"/>
                <w:lang w:val="en-US"/>
              </w:rPr>
            </w:pPr>
          </w:p>
        </w:tc>
        <w:tc>
          <w:tcPr>
            <w:tcW w:w="937" w:type="dxa"/>
          </w:tcPr>
          <w:p w14:paraId="43964831">
            <w:pPr>
              <w:pStyle w:val="3"/>
              <w:ind w:left="0" w:firstLine="0"/>
              <w:rPr>
                <w:rFonts w:ascii="Times New Roman" w:hAnsi="Times New Roman"/>
                <w:sz w:val="24"/>
                <w:szCs w:val="24"/>
                <w:lang w:val="en-US"/>
              </w:rPr>
            </w:pPr>
            <w:r>
              <w:rPr>
                <w:rFonts w:ascii="Times New Roman" w:hAnsi="Times New Roman"/>
                <w:sz w:val="20"/>
              </w:rPr>
              <w:t>Họ và tên mẹ của Chủ thẻ</w:t>
            </w:r>
          </w:p>
        </w:tc>
        <w:tc>
          <w:tcPr>
            <w:tcW w:w="3533" w:type="dxa"/>
          </w:tcPr>
          <w:p w14:paraId="775C49D4">
            <w:pPr>
              <w:pStyle w:val="3"/>
              <w:numPr>
                <w:ilvl w:val="0"/>
                <w:numId w:val="108"/>
              </w:numPr>
              <w:rPr>
                <w:rFonts w:ascii="Times New Roman" w:hAnsi="Times New Roman"/>
                <w:sz w:val="24"/>
                <w:szCs w:val="24"/>
              </w:rPr>
            </w:pPr>
            <w:r>
              <w:rPr>
                <w:rFonts w:ascii="Times New Roman" w:hAnsi="Times New Roman"/>
                <w:sz w:val="24"/>
                <w:szCs w:val="24"/>
              </w:rPr>
              <w:t xml:space="preserve">Kh ấn vào block hoặc icon </w:t>
            </w:r>
            <w:r>
              <w:rPr>
                <w:rFonts w:ascii="Times New Roman" w:hAnsi="Times New Roman"/>
                <w:sz w:val="24"/>
                <w:szCs w:val="24"/>
                <w:lang w:val="en-US"/>
              </w:rPr>
              <w:drawing>
                <wp:inline distT="0" distB="0" distL="0" distR="0">
                  <wp:extent cx="222250" cy="204470"/>
                  <wp:effectExtent l="0" t="0" r="635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74"/>
                          <a:stretch>
                            <a:fillRect/>
                          </a:stretch>
                        </pic:blipFill>
                        <pic:spPr>
                          <a:xfrm>
                            <a:off x="0" y="0"/>
                            <a:ext cx="227053" cy="208888"/>
                          </a:xfrm>
                          <a:prstGeom prst="rect">
                            <a:avLst/>
                          </a:prstGeom>
                        </pic:spPr>
                      </pic:pic>
                    </a:graphicData>
                  </a:graphic>
                </wp:inline>
              </w:drawing>
            </w:r>
            <w:r>
              <w:rPr>
                <w:rFonts w:ascii="Times New Roman" w:hAnsi="Times New Roman"/>
                <w:sz w:val="24"/>
                <w:szCs w:val="24"/>
              </w:rPr>
              <w:t>, hệ thống hiển thị bottom sheet Chọn câu hỏi gồm:</w:t>
            </w:r>
          </w:p>
          <w:p w14:paraId="2A89358A">
            <w:pPr>
              <w:pStyle w:val="3"/>
              <w:numPr>
                <w:ilvl w:val="1"/>
                <w:numId w:val="108"/>
              </w:numPr>
              <w:rPr>
                <w:rFonts w:ascii="Times New Roman" w:hAnsi="Times New Roman"/>
                <w:sz w:val="24"/>
                <w:szCs w:val="24"/>
              </w:rPr>
            </w:pPr>
            <w:r>
              <w:rPr>
                <w:rFonts w:ascii="Times New Roman" w:hAnsi="Times New Roman"/>
                <w:sz w:val="24"/>
                <w:szCs w:val="24"/>
                <w:lang w:val="en-US"/>
              </w:rPr>
              <w:drawing>
                <wp:inline distT="0" distB="0" distL="0" distR="0">
                  <wp:extent cx="1116330" cy="72771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75"/>
                          <a:stretch>
                            <a:fillRect/>
                          </a:stretch>
                        </pic:blipFill>
                        <pic:spPr>
                          <a:xfrm>
                            <a:off x="0" y="0"/>
                            <a:ext cx="1135415" cy="740700"/>
                          </a:xfrm>
                          <a:prstGeom prst="rect">
                            <a:avLst/>
                          </a:prstGeom>
                        </pic:spPr>
                      </pic:pic>
                    </a:graphicData>
                  </a:graphic>
                </wp:inline>
              </w:drawing>
            </w:r>
          </w:p>
          <w:p w14:paraId="6CD7BBC8">
            <w:pPr>
              <w:pStyle w:val="3"/>
              <w:numPr>
                <w:ilvl w:val="1"/>
                <w:numId w:val="108"/>
              </w:numPr>
              <w:rPr>
                <w:rFonts w:ascii="Times New Roman" w:hAnsi="Times New Roman"/>
                <w:sz w:val="24"/>
                <w:szCs w:val="24"/>
              </w:rPr>
            </w:pPr>
            <w:r>
              <w:rPr>
                <w:rFonts w:ascii="Times New Roman" w:hAnsi="Times New Roman"/>
                <w:sz w:val="24"/>
                <w:szCs w:val="24"/>
              </w:rPr>
              <w:t>Icon X: khi ấn, tắt bottom sheet, về màn hình hiện tại</w:t>
            </w:r>
          </w:p>
          <w:p w14:paraId="2B4BE0E4">
            <w:pPr>
              <w:pStyle w:val="3"/>
              <w:numPr>
                <w:ilvl w:val="1"/>
                <w:numId w:val="108"/>
              </w:numPr>
              <w:rPr>
                <w:rFonts w:ascii="Times New Roman" w:hAnsi="Times New Roman"/>
                <w:sz w:val="24"/>
                <w:szCs w:val="24"/>
              </w:rPr>
            </w:pPr>
            <w:r>
              <w:rPr>
                <w:rFonts w:ascii="Times New Roman" w:hAnsi="Times New Roman"/>
                <w:sz w:val="24"/>
                <w:szCs w:val="24"/>
              </w:rPr>
              <w:t>Tên bottom sheet: Chọn câu hỏi</w:t>
            </w:r>
          </w:p>
          <w:p w14:paraId="18FF60C6">
            <w:pPr>
              <w:pStyle w:val="3"/>
              <w:numPr>
                <w:ilvl w:val="1"/>
                <w:numId w:val="108"/>
              </w:numPr>
              <w:rPr>
                <w:rFonts w:ascii="Times New Roman" w:hAnsi="Times New Roman"/>
                <w:sz w:val="24"/>
                <w:szCs w:val="24"/>
              </w:rPr>
            </w:pPr>
            <w:r>
              <w:rPr>
                <w:rFonts w:ascii="Times New Roman" w:hAnsi="Times New Roman"/>
                <w:sz w:val="24"/>
                <w:szCs w:val="24"/>
              </w:rPr>
              <w:t xml:space="preserve">List câu hỏi: </w:t>
            </w:r>
          </w:p>
          <w:p w14:paraId="18304C85">
            <w:pPr>
              <w:pStyle w:val="3"/>
              <w:numPr>
                <w:ilvl w:val="2"/>
                <w:numId w:val="108"/>
              </w:numPr>
              <w:rPr>
                <w:rFonts w:ascii="Times New Roman" w:hAnsi="Times New Roman"/>
                <w:sz w:val="24"/>
                <w:szCs w:val="24"/>
              </w:rPr>
            </w:pPr>
            <w:r>
              <w:rPr>
                <w:rFonts w:ascii="Times New Roman" w:hAnsi="Times New Roman"/>
                <w:sz w:val="24"/>
                <w:szCs w:val="24"/>
              </w:rPr>
              <w:t>Tên trường tiểu học của bạn?</w:t>
            </w:r>
          </w:p>
          <w:p w14:paraId="0FF453D3">
            <w:pPr>
              <w:pStyle w:val="3"/>
              <w:numPr>
                <w:ilvl w:val="2"/>
                <w:numId w:val="108"/>
              </w:numPr>
              <w:rPr>
                <w:rFonts w:ascii="Times New Roman" w:hAnsi="Times New Roman"/>
                <w:sz w:val="24"/>
                <w:szCs w:val="24"/>
              </w:rPr>
            </w:pPr>
            <w:r>
              <w:rPr>
                <w:rFonts w:ascii="Times New Roman" w:hAnsi="Times New Roman"/>
                <w:sz w:val="24"/>
                <w:szCs w:val="24"/>
              </w:rPr>
              <w:t>Họ và tên mẹ của bạn?</w:t>
            </w:r>
          </w:p>
          <w:p w14:paraId="2B408066">
            <w:pPr>
              <w:pStyle w:val="3"/>
              <w:numPr>
                <w:ilvl w:val="1"/>
                <w:numId w:val="108"/>
              </w:numPr>
              <w:jc w:val="left"/>
              <w:rPr>
                <w:rFonts w:ascii="Times New Roman" w:hAnsi="Times New Roman"/>
                <w:sz w:val="24"/>
                <w:szCs w:val="24"/>
              </w:rPr>
            </w:pPr>
            <w:r>
              <w:rPr>
                <w:rFonts w:ascii="Times New Roman" w:hAnsi="Times New Roman"/>
                <w:sz w:val="24"/>
                <w:szCs w:val="24"/>
              </w:rPr>
              <w:t>Mặc định chọn option mà KH đã chọn trước đó, option được chọn sẽ có tick ở bên cạnh</w:t>
            </w:r>
          </w:p>
          <w:p w14:paraId="648A8C1D">
            <w:pPr>
              <w:pStyle w:val="3"/>
              <w:numPr>
                <w:ilvl w:val="1"/>
                <w:numId w:val="108"/>
              </w:numPr>
              <w:jc w:val="left"/>
              <w:rPr>
                <w:rFonts w:ascii="Times New Roman" w:hAnsi="Times New Roman"/>
                <w:sz w:val="24"/>
                <w:szCs w:val="24"/>
              </w:rPr>
            </w:pPr>
            <w:r>
              <w:rPr>
                <w:rFonts w:ascii="Times New Roman" w:hAnsi="Times New Roman"/>
                <w:sz w:val="24"/>
                <w:szCs w:val="24"/>
              </w:rPr>
              <w:t>Khi chọn 1 giá trị, hệ thống tắt bottom sheet và hiển thị giá trị KH đã chọn lên MH Nhập thông tin mở thẻ (Thông tin cơ bản)</w:t>
            </w:r>
          </w:p>
        </w:tc>
      </w:tr>
      <w:tr w14:paraId="654A20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2F2EC4EA">
            <w:pPr>
              <w:pStyle w:val="3"/>
              <w:ind w:left="0" w:firstLine="0"/>
              <w:rPr>
                <w:rFonts w:ascii="Times New Roman" w:hAnsi="Times New Roman"/>
                <w:sz w:val="24"/>
                <w:szCs w:val="24"/>
                <w:lang w:val="en-US"/>
              </w:rPr>
            </w:pPr>
            <w:r>
              <w:rPr>
                <w:rFonts w:ascii="Times New Roman" w:hAnsi="Times New Roman"/>
                <w:sz w:val="24"/>
                <w:szCs w:val="24"/>
                <w:lang w:val="en-US"/>
              </w:rPr>
              <w:t>16</w:t>
            </w:r>
          </w:p>
        </w:tc>
        <w:tc>
          <w:tcPr>
            <w:tcW w:w="4128" w:type="dxa"/>
          </w:tcPr>
          <w:p w14:paraId="3045146F">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1899920" cy="337185"/>
                  <wp:effectExtent l="0" t="0" r="508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76"/>
                          <a:stretch>
                            <a:fillRect/>
                          </a:stretch>
                        </pic:blipFill>
                        <pic:spPr>
                          <a:xfrm>
                            <a:off x="0" y="0"/>
                            <a:ext cx="2021636" cy="359148"/>
                          </a:xfrm>
                          <a:prstGeom prst="rect">
                            <a:avLst/>
                          </a:prstGeom>
                        </pic:spPr>
                      </pic:pic>
                    </a:graphicData>
                  </a:graphic>
                </wp:inline>
              </w:drawing>
            </w:r>
          </w:p>
        </w:tc>
        <w:tc>
          <w:tcPr>
            <w:tcW w:w="1057" w:type="dxa"/>
          </w:tcPr>
          <w:p w14:paraId="652DAE7A">
            <w:pPr>
              <w:pStyle w:val="3"/>
              <w:ind w:left="0" w:firstLine="0"/>
              <w:rPr>
                <w:rFonts w:ascii="Times New Roman" w:hAnsi="Times New Roman"/>
                <w:sz w:val="24"/>
                <w:szCs w:val="24"/>
                <w:lang w:val="en-US"/>
              </w:rPr>
            </w:pPr>
          </w:p>
        </w:tc>
        <w:tc>
          <w:tcPr>
            <w:tcW w:w="1231" w:type="dxa"/>
          </w:tcPr>
          <w:p w14:paraId="248B7B74">
            <w:pPr>
              <w:pStyle w:val="3"/>
              <w:ind w:left="0" w:firstLine="0"/>
              <w:rPr>
                <w:rFonts w:ascii="Times New Roman" w:hAnsi="Times New Roman"/>
                <w:sz w:val="24"/>
                <w:szCs w:val="24"/>
                <w:lang w:val="en-US"/>
              </w:rPr>
            </w:pPr>
          </w:p>
        </w:tc>
        <w:tc>
          <w:tcPr>
            <w:tcW w:w="1377" w:type="dxa"/>
          </w:tcPr>
          <w:p w14:paraId="160BD1A8">
            <w:pPr>
              <w:pStyle w:val="3"/>
              <w:ind w:left="0" w:firstLine="0"/>
              <w:rPr>
                <w:rFonts w:ascii="Times New Roman" w:hAnsi="Times New Roman"/>
                <w:sz w:val="24"/>
                <w:szCs w:val="24"/>
                <w:lang w:val="en-US"/>
              </w:rPr>
            </w:pPr>
          </w:p>
        </w:tc>
        <w:tc>
          <w:tcPr>
            <w:tcW w:w="937" w:type="dxa"/>
          </w:tcPr>
          <w:p w14:paraId="5E76DC91">
            <w:pPr>
              <w:pStyle w:val="3"/>
              <w:ind w:left="0" w:firstLine="0"/>
              <w:rPr>
                <w:rFonts w:ascii="Times New Roman" w:hAnsi="Times New Roman"/>
                <w:sz w:val="24"/>
                <w:szCs w:val="24"/>
                <w:lang w:val="en-US"/>
              </w:rPr>
            </w:pPr>
          </w:p>
        </w:tc>
        <w:tc>
          <w:tcPr>
            <w:tcW w:w="3533" w:type="dxa"/>
          </w:tcPr>
          <w:p w14:paraId="10F88BE8">
            <w:pPr>
              <w:pStyle w:val="3"/>
              <w:numPr>
                <w:ilvl w:val="0"/>
                <w:numId w:val="108"/>
              </w:numPr>
              <w:jc w:val="left"/>
              <w:rPr>
                <w:rFonts w:ascii="Times New Roman" w:hAnsi="Times New Roman"/>
                <w:sz w:val="24"/>
                <w:szCs w:val="24"/>
              </w:rPr>
            </w:pPr>
            <w:r>
              <w:rPr>
                <w:rFonts w:ascii="Times New Roman" w:hAnsi="Times New Roman"/>
                <w:sz w:val="24"/>
                <w:szCs w:val="24"/>
              </w:rPr>
              <w:t>Cho phéo KH điền câu trả lời tương ứng với câu hỏi đã chọn</w:t>
            </w:r>
          </w:p>
          <w:p w14:paraId="2A1C05F8">
            <w:pPr>
              <w:pStyle w:val="3"/>
              <w:numPr>
                <w:ilvl w:val="0"/>
                <w:numId w:val="108"/>
              </w:numPr>
              <w:jc w:val="left"/>
              <w:rPr>
                <w:rFonts w:ascii="Times New Roman" w:hAnsi="Times New Roman"/>
                <w:sz w:val="24"/>
                <w:szCs w:val="24"/>
              </w:rPr>
            </w:pPr>
            <w:r>
              <w:rPr>
                <w:rFonts w:ascii="Times New Roman" w:hAnsi="Times New Roman"/>
                <w:sz w:val="24"/>
                <w:szCs w:val="24"/>
              </w:rPr>
              <w:t xml:space="preserve">Placeholder: câu trả lời </w:t>
            </w:r>
          </w:p>
          <w:p w14:paraId="101DC7E6">
            <w:pPr>
              <w:pStyle w:val="3"/>
              <w:numPr>
                <w:ilvl w:val="0"/>
                <w:numId w:val="108"/>
              </w:numPr>
              <w:jc w:val="left"/>
              <w:rPr>
                <w:rFonts w:ascii="Times New Roman" w:hAnsi="Times New Roman"/>
                <w:i/>
                <w:sz w:val="24"/>
                <w:szCs w:val="24"/>
              </w:rPr>
            </w:pPr>
            <w:r>
              <w:rPr>
                <w:rFonts w:ascii="Times New Roman" w:hAnsi="Times New Roman"/>
                <w:i/>
                <w:sz w:val="24"/>
                <w:szCs w:val="24"/>
              </w:rPr>
              <w:t xml:space="preserve">Rule nhập và hiển thị: </w:t>
            </w:r>
          </w:p>
          <w:p w14:paraId="618A7CFF">
            <w:pPr>
              <w:widowControl/>
              <w:numPr>
                <w:ilvl w:val="0"/>
                <w:numId w:val="111"/>
              </w:numPr>
              <w:spacing w:before="100" w:beforeAutospacing="1" w:after="100" w:afterAutospacing="1" w:line="240" w:lineRule="auto"/>
              <w:jc w:val="left"/>
              <w:rPr>
                <w:rFonts w:ascii="Times New Roman" w:hAnsi="Times New Roman"/>
                <w:i/>
                <w:sz w:val="24"/>
                <w:szCs w:val="24"/>
                <w:lang w:val="en-US"/>
              </w:rPr>
            </w:pPr>
            <w:r>
              <w:rPr>
                <w:rFonts w:ascii="Times New Roman" w:hAnsi="Times New Roman"/>
                <w:i/>
                <w:sz w:val="24"/>
                <w:szCs w:val="24"/>
                <w:lang w:val="en-US"/>
              </w:rPr>
              <w:t>Check max 50 ký tự</w:t>
            </w:r>
          </w:p>
          <w:p w14:paraId="18EA368E">
            <w:pPr>
              <w:widowControl/>
              <w:numPr>
                <w:ilvl w:val="0"/>
                <w:numId w:val="111"/>
              </w:numPr>
              <w:spacing w:before="100" w:beforeAutospacing="1" w:after="100" w:afterAutospacing="1" w:line="240" w:lineRule="auto"/>
              <w:jc w:val="left"/>
              <w:rPr>
                <w:rFonts w:ascii="Times New Roman" w:hAnsi="Times New Roman"/>
                <w:i/>
                <w:sz w:val="24"/>
                <w:szCs w:val="24"/>
                <w:lang w:val="en-US"/>
              </w:rPr>
            </w:pPr>
            <w:r>
              <w:rPr>
                <w:rFonts w:ascii="Times New Roman" w:hAnsi="Times New Roman"/>
                <w:i/>
                <w:sz w:val="24"/>
                <w:szCs w:val="24"/>
                <w:lang w:val="en-US"/>
              </w:rPr>
              <w:t>Chuyển chữ có dấu về không có dấu</w:t>
            </w:r>
          </w:p>
          <w:p w14:paraId="6C3B98FC">
            <w:pPr>
              <w:widowControl/>
              <w:numPr>
                <w:ilvl w:val="0"/>
                <w:numId w:val="111"/>
              </w:numPr>
              <w:spacing w:before="100" w:beforeAutospacing="1" w:after="100" w:afterAutospacing="1" w:line="240" w:lineRule="auto"/>
              <w:jc w:val="left"/>
              <w:rPr>
                <w:rFonts w:ascii="Times New Roman" w:hAnsi="Times New Roman"/>
                <w:i/>
                <w:sz w:val="24"/>
                <w:szCs w:val="24"/>
                <w:lang w:val="en-US"/>
              </w:rPr>
            </w:pPr>
            <w:r>
              <w:rPr>
                <w:rFonts w:ascii="Times New Roman" w:hAnsi="Times New Roman"/>
                <w:i/>
                <w:sz w:val="24"/>
                <w:szCs w:val="24"/>
                <w:lang w:val="en-US"/>
              </w:rPr>
              <w:t>Chuyển toàn bộ chữ thành in hoa.</w:t>
            </w:r>
          </w:p>
          <w:p w14:paraId="4568EC9D">
            <w:pPr>
              <w:widowControl/>
              <w:numPr>
                <w:ilvl w:val="0"/>
                <w:numId w:val="111"/>
              </w:numPr>
              <w:spacing w:before="100" w:beforeAutospacing="1" w:after="100" w:afterAutospacing="1" w:line="240" w:lineRule="auto"/>
              <w:jc w:val="left"/>
              <w:rPr>
                <w:rFonts w:ascii="Times New Roman" w:hAnsi="Times New Roman"/>
                <w:sz w:val="24"/>
                <w:szCs w:val="24"/>
                <w:lang w:val="en-US"/>
              </w:rPr>
            </w:pPr>
            <w:r>
              <w:rPr>
                <w:rFonts w:ascii="Times New Roman" w:hAnsi="Times New Roman"/>
                <w:i/>
                <w:sz w:val="24"/>
                <w:szCs w:val="24"/>
                <w:lang w:val="en-US"/>
              </w:rPr>
              <w:t>Chuyển ký tự đặc biệt thành " "</w:t>
            </w:r>
          </w:p>
        </w:tc>
      </w:tr>
      <w:tr w14:paraId="1A1C9E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67D24894">
            <w:pPr>
              <w:pStyle w:val="3"/>
              <w:ind w:left="0" w:firstLine="0"/>
              <w:rPr>
                <w:rFonts w:ascii="Times New Roman" w:hAnsi="Times New Roman"/>
                <w:sz w:val="24"/>
                <w:szCs w:val="24"/>
                <w:lang w:val="en-US"/>
              </w:rPr>
            </w:pPr>
            <w:r>
              <w:rPr>
                <w:rFonts w:ascii="Times New Roman" w:hAnsi="Times New Roman"/>
                <w:sz w:val="24"/>
                <w:szCs w:val="24"/>
                <w:lang w:val="en-US"/>
              </w:rPr>
              <w:t>17</w:t>
            </w:r>
          </w:p>
        </w:tc>
        <w:tc>
          <w:tcPr>
            <w:tcW w:w="4128" w:type="dxa"/>
          </w:tcPr>
          <w:p w14:paraId="09374749">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466340" cy="3714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77"/>
                          <a:stretch>
                            <a:fillRect/>
                          </a:stretch>
                        </pic:blipFill>
                        <pic:spPr>
                          <a:xfrm>
                            <a:off x="0" y="0"/>
                            <a:ext cx="2466340" cy="371475"/>
                          </a:xfrm>
                          <a:prstGeom prst="rect">
                            <a:avLst/>
                          </a:prstGeom>
                        </pic:spPr>
                      </pic:pic>
                    </a:graphicData>
                  </a:graphic>
                </wp:inline>
              </w:drawing>
            </w:r>
          </w:p>
          <w:p w14:paraId="28B6761D">
            <w:pPr>
              <w:pStyle w:val="3"/>
              <w:ind w:left="0" w:firstLine="0"/>
              <w:rPr>
                <w:rFonts w:ascii="Times New Roman" w:hAnsi="Times New Roman"/>
                <w:sz w:val="24"/>
                <w:szCs w:val="24"/>
                <w:lang w:val="en-US"/>
              </w:rPr>
            </w:pPr>
            <w:r>
              <w:rPr>
                <w:rFonts w:ascii="Times New Roman" w:hAnsi="Times New Roman"/>
                <w:sz w:val="24"/>
                <w:szCs w:val="24"/>
                <w:lang w:val="en-US"/>
              </w:rPr>
              <w:t>(Bỏ nút trên)</w:t>
            </w:r>
          </w:p>
          <w:p w14:paraId="7ADE1205">
            <w:pPr>
              <w:pStyle w:val="3"/>
              <w:ind w:left="0" w:firstLine="0"/>
              <w:rPr>
                <w:rFonts w:ascii="Times New Roman" w:hAnsi="Times New Roman"/>
                <w:sz w:val="24"/>
                <w:szCs w:val="24"/>
                <w:lang w:val="en-US"/>
              </w:rPr>
            </w:pPr>
            <w:r>
              <w:rPr>
                <w:rFonts w:ascii="Times New Roman" w:hAnsi="Times New Roman"/>
                <w:sz w:val="20"/>
                <w:lang w:val="en-US"/>
              </w:rPr>
              <w:drawing>
                <wp:inline distT="0" distB="0" distL="0" distR="0">
                  <wp:extent cx="2411730" cy="40195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78"/>
                          <a:stretch>
                            <a:fillRect/>
                          </a:stretch>
                        </pic:blipFill>
                        <pic:spPr>
                          <a:xfrm>
                            <a:off x="0" y="0"/>
                            <a:ext cx="2411730" cy="401955"/>
                          </a:xfrm>
                          <a:prstGeom prst="rect">
                            <a:avLst/>
                          </a:prstGeom>
                        </pic:spPr>
                      </pic:pic>
                    </a:graphicData>
                  </a:graphic>
                </wp:inline>
              </w:drawing>
            </w:r>
          </w:p>
        </w:tc>
        <w:tc>
          <w:tcPr>
            <w:tcW w:w="1057" w:type="dxa"/>
          </w:tcPr>
          <w:p w14:paraId="346641B4">
            <w:pPr>
              <w:pStyle w:val="3"/>
              <w:ind w:left="0" w:firstLine="0"/>
              <w:rPr>
                <w:rFonts w:ascii="Times New Roman" w:hAnsi="Times New Roman"/>
                <w:sz w:val="24"/>
                <w:szCs w:val="24"/>
                <w:lang w:val="en-US"/>
              </w:rPr>
            </w:pPr>
          </w:p>
        </w:tc>
        <w:tc>
          <w:tcPr>
            <w:tcW w:w="1231" w:type="dxa"/>
          </w:tcPr>
          <w:p w14:paraId="51F361D8">
            <w:pPr>
              <w:pStyle w:val="3"/>
              <w:ind w:left="0" w:firstLine="0"/>
              <w:rPr>
                <w:rFonts w:ascii="Times New Roman" w:hAnsi="Times New Roman"/>
                <w:sz w:val="24"/>
                <w:szCs w:val="24"/>
                <w:lang w:val="en-US"/>
              </w:rPr>
            </w:pPr>
          </w:p>
        </w:tc>
        <w:tc>
          <w:tcPr>
            <w:tcW w:w="1377" w:type="dxa"/>
          </w:tcPr>
          <w:p w14:paraId="00FD71F1">
            <w:pPr>
              <w:pStyle w:val="3"/>
              <w:ind w:left="0" w:firstLine="0"/>
              <w:rPr>
                <w:rFonts w:ascii="Times New Roman" w:hAnsi="Times New Roman"/>
                <w:sz w:val="24"/>
                <w:szCs w:val="24"/>
                <w:lang w:val="en-US"/>
              </w:rPr>
            </w:pPr>
          </w:p>
        </w:tc>
        <w:tc>
          <w:tcPr>
            <w:tcW w:w="937" w:type="dxa"/>
          </w:tcPr>
          <w:p w14:paraId="1608CF32">
            <w:pPr>
              <w:pStyle w:val="3"/>
              <w:ind w:left="0" w:firstLine="0"/>
              <w:rPr>
                <w:rFonts w:ascii="Times New Roman" w:hAnsi="Times New Roman"/>
                <w:sz w:val="24"/>
                <w:szCs w:val="24"/>
                <w:lang w:val="en-US"/>
              </w:rPr>
            </w:pPr>
          </w:p>
        </w:tc>
        <w:tc>
          <w:tcPr>
            <w:tcW w:w="3533" w:type="dxa"/>
          </w:tcPr>
          <w:p w14:paraId="6B015DD2">
            <w:pPr>
              <w:pStyle w:val="3"/>
              <w:numPr>
                <w:ilvl w:val="0"/>
                <w:numId w:val="108"/>
              </w:numPr>
              <w:rPr>
                <w:rFonts w:ascii="Times New Roman" w:hAnsi="Times New Roman"/>
                <w:sz w:val="24"/>
                <w:szCs w:val="24"/>
              </w:rPr>
            </w:pPr>
            <w:r>
              <w:rPr>
                <w:rFonts w:ascii="Times New Roman" w:hAnsi="Times New Roman"/>
                <w:sz w:val="24"/>
                <w:szCs w:val="24"/>
              </w:rPr>
              <w:t>Mặc định disable</w:t>
            </w:r>
          </w:p>
          <w:p w14:paraId="2E793086">
            <w:pPr>
              <w:pStyle w:val="3"/>
              <w:numPr>
                <w:ilvl w:val="0"/>
                <w:numId w:val="108"/>
              </w:numPr>
              <w:rPr>
                <w:rFonts w:ascii="Times New Roman" w:hAnsi="Times New Roman"/>
                <w:sz w:val="24"/>
                <w:szCs w:val="24"/>
              </w:rPr>
            </w:pPr>
            <w:r>
              <w:rPr>
                <w:rFonts w:ascii="Times New Roman" w:hAnsi="Times New Roman"/>
                <w:sz w:val="24"/>
                <w:szCs w:val="24"/>
              </w:rPr>
              <w:t>Button enable khi các trường thông tin được nhập đủ</w:t>
            </w:r>
          </w:p>
          <w:p w14:paraId="7A473DD9">
            <w:pPr>
              <w:pStyle w:val="3"/>
              <w:numPr>
                <w:ilvl w:val="0"/>
                <w:numId w:val="108"/>
              </w:numPr>
              <w:rPr>
                <w:rFonts w:ascii="Times New Roman" w:hAnsi="Times New Roman"/>
                <w:sz w:val="24"/>
                <w:szCs w:val="24"/>
              </w:rPr>
            </w:pPr>
            <w:r>
              <w:rPr>
                <w:rFonts w:ascii="Times New Roman" w:hAnsi="Times New Roman"/>
                <w:sz w:val="24"/>
                <w:szCs w:val="24"/>
              </w:rPr>
              <w:t>Khi nhấn: hiển thị màn hình Nhập thông tin mở thẻ (Công việc hiện tại)</w:t>
            </w:r>
          </w:p>
        </w:tc>
      </w:tr>
    </w:tbl>
    <w:p w14:paraId="56F49C1F">
      <w:pPr>
        <w:pStyle w:val="3"/>
        <w:ind w:left="0" w:firstLine="0"/>
        <w:rPr>
          <w:rFonts w:ascii="Times New Roman" w:hAnsi="Times New Roman"/>
          <w:sz w:val="24"/>
          <w:szCs w:val="24"/>
          <w:lang w:val="en-US"/>
        </w:rPr>
      </w:pPr>
    </w:p>
    <w:p w14:paraId="0116238A">
      <w:pPr>
        <w:pStyle w:val="3"/>
        <w:ind w:left="0" w:firstLine="0"/>
        <w:rPr>
          <w:rFonts w:ascii="Times New Roman" w:hAnsi="Times New Roman"/>
          <w:sz w:val="24"/>
          <w:szCs w:val="24"/>
          <w:lang w:val="en-US"/>
        </w:rPr>
      </w:pPr>
    </w:p>
    <w:p w14:paraId="495E032E">
      <w:pPr>
        <w:pStyle w:val="3"/>
        <w:ind w:left="0" w:firstLine="0"/>
        <w:rPr>
          <w:rFonts w:ascii="Times New Roman" w:hAnsi="Times New Roman"/>
          <w:sz w:val="24"/>
          <w:szCs w:val="24"/>
          <w:lang w:val="en-US"/>
        </w:rPr>
      </w:pPr>
    </w:p>
    <w:p w14:paraId="36ACCF55">
      <w:pPr>
        <w:pStyle w:val="3"/>
        <w:ind w:left="0" w:firstLine="0"/>
        <w:rPr>
          <w:rFonts w:ascii="Times New Roman" w:hAnsi="Times New Roman"/>
          <w:sz w:val="24"/>
          <w:szCs w:val="24"/>
          <w:lang w:val="en-US"/>
        </w:rPr>
      </w:pPr>
    </w:p>
    <w:p w14:paraId="1E9ACA18">
      <w:pPr>
        <w:pStyle w:val="3"/>
        <w:ind w:left="0" w:firstLine="0"/>
        <w:rPr>
          <w:rFonts w:ascii="Times New Roman" w:hAnsi="Times New Roman" w:eastAsia="SimSun"/>
          <w:b/>
          <w:sz w:val="24"/>
          <w:szCs w:val="24"/>
        </w:rPr>
      </w:pPr>
      <w:r>
        <w:rPr>
          <w:rFonts w:ascii="Times New Roman" w:hAnsi="Times New Roman" w:eastAsia="SimSun"/>
          <w:b/>
          <w:sz w:val="24"/>
          <w:szCs w:val="24"/>
        </w:rPr>
        <w:t>Màn hình Nhập thông tin công việc</w:t>
      </w:r>
    </w:p>
    <w:tbl>
      <w:tblPr>
        <w:tblStyle w:val="784"/>
        <w:tblW w:w="1258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193"/>
        <w:gridCol w:w="6388"/>
      </w:tblGrid>
      <w:tr w14:paraId="4FF07D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jc w:val="center"/>
        </w:trPr>
        <w:tc>
          <w:tcPr>
            <w:tcW w:w="6193" w:type="dxa"/>
          </w:tcPr>
          <w:p w14:paraId="3347C8DF">
            <w:pPr>
              <w:pStyle w:val="3"/>
              <w:ind w:left="0" w:firstLine="0"/>
              <w:jc w:val="center"/>
              <w:rPr>
                <w:rFonts w:ascii="Times New Roman" w:hAnsi="Times New Roman" w:eastAsia="SimSun"/>
                <w:b/>
                <w:strike/>
                <w:sz w:val="24"/>
                <w:szCs w:val="24"/>
              </w:rPr>
            </w:pPr>
            <w:r>
              <w:rPr>
                <w:rFonts w:ascii="Times New Roman" w:hAnsi="Times New Roman" w:eastAsia="SimSun"/>
                <w:b/>
                <w:strike/>
                <w:sz w:val="24"/>
                <w:szCs w:val="24"/>
              </w:rPr>
              <w:t>Công việc văn phòng cũ</w:t>
            </w:r>
          </w:p>
        </w:tc>
        <w:tc>
          <w:tcPr>
            <w:tcW w:w="6388" w:type="dxa"/>
          </w:tcPr>
          <w:p w14:paraId="63F1D7CB">
            <w:pPr>
              <w:pStyle w:val="3"/>
              <w:ind w:left="0" w:firstLine="0"/>
              <w:jc w:val="center"/>
              <w:rPr>
                <w:rFonts w:ascii="Times New Roman" w:hAnsi="Times New Roman" w:eastAsia="SimSun"/>
                <w:b/>
                <w:sz w:val="24"/>
                <w:szCs w:val="24"/>
              </w:rPr>
            </w:pPr>
            <w:r>
              <w:rPr>
                <w:rFonts w:ascii="Times New Roman" w:hAnsi="Times New Roman" w:eastAsia="SimSun"/>
                <w:b/>
                <w:sz w:val="24"/>
                <w:szCs w:val="24"/>
              </w:rPr>
              <w:t>Công việc văn phòng mới</w:t>
            </w:r>
          </w:p>
        </w:tc>
      </w:tr>
      <w:tr w14:paraId="40D5FB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40" w:hRule="atLeast"/>
          <w:jc w:val="center"/>
        </w:trPr>
        <w:tc>
          <w:tcPr>
            <w:tcW w:w="6193" w:type="dxa"/>
          </w:tcPr>
          <w:p w14:paraId="58003AC3">
            <w:pPr>
              <w:pStyle w:val="233"/>
              <w:ind w:left="433"/>
              <w:rPr>
                <w:rFonts w:ascii="Times New Roman" w:hAnsi="Times New Roman"/>
                <w:strike/>
                <w:sz w:val="24"/>
                <w:lang w:val="en-SG" w:eastAsia="zh-TW"/>
              </w:rPr>
            </w:pPr>
            <w:r>
              <w:rPr>
                <w:rFonts w:ascii="Times New Roman" w:hAnsi="Times New Roman"/>
                <w:strike/>
                <w:sz w:val="24"/>
                <w:lang w:val="en-US"/>
              </w:rPr>
              <w:drawing>
                <wp:inline distT="0" distB="0" distL="0" distR="0">
                  <wp:extent cx="3559810" cy="368173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9"/>
                          <a:stretch>
                            <a:fillRect/>
                          </a:stretch>
                        </pic:blipFill>
                        <pic:spPr>
                          <a:xfrm>
                            <a:off x="0" y="0"/>
                            <a:ext cx="3598043" cy="3721403"/>
                          </a:xfrm>
                          <a:prstGeom prst="rect">
                            <a:avLst/>
                          </a:prstGeom>
                        </pic:spPr>
                      </pic:pic>
                    </a:graphicData>
                  </a:graphic>
                </wp:inline>
              </w:drawing>
            </w:r>
          </w:p>
        </w:tc>
        <w:tc>
          <w:tcPr>
            <w:tcW w:w="6388" w:type="dxa"/>
          </w:tcPr>
          <w:p w14:paraId="1BDB22E2">
            <w:pPr>
              <w:pStyle w:val="233"/>
              <w:ind w:left="0"/>
              <w:jc w:val="center"/>
              <w:rPr>
                <w:rFonts w:ascii="Times New Roman" w:hAnsi="Times New Roman"/>
                <w:sz w:val="24"/>
                <w:lang w:val="en-SG" w:eastAsia="zh-TW"/>
              </w:rPr>
            </w:pPr>
            <w:r>
              <w:rPr>
                <w:rFonts w:ascii="Times New Roman" w:hAnsi="Times New Roman"/>
                <w:lang w:val="en-US"/>
              </w:rPr>
              <w:drawing>
                <wp:inline distT="0" distB="0" distL="0" distR="0">
                  <wp:extent cx="1855470" cy="495236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pic:cNvPicPr>
                        </pic:nvPicPr>
                        <pic:blipFill>
                          <a:blip r:embed="rId80"/>
                          <a:stretch>
                            <a:fillRect/>
                          </a:stretch>
                        </pic:blipFill>
                        <pic:spPr>
                          <a:xfrm>
                            <a:off x="0" y="0"/>
                            <a:ext cx="1872535" cy="4996342"/>
                          </a:xfrm>
                          <a:prstGeom prst="rect">
                            <a:avLst/>
                          </a:prstGeom>
                        </pic:spPr>
                      </pic:pic>
                    </a:graphicData>
                  </a:graphic>
                </wp:inline>
              </w:drawing>
            </w:r>
          </w:p>
        </w:tc>
      </w:tr>
      <w:tr w14:paraId="27AB11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3" w:type="dxa"/>
          </w:tcPr>
          <w:p w14:paraId="6C30E21D">
            <w:pPr>
              <w:pStyle w:val="3"/>
              <w:ind w:left="0" w:firstLine="0"/>
              <w:jc w:val="center"/>
              <w:rPr>
                <w:rFonts w:ascii="Times New Roman" w:hAnsi="Times New Roman" w:eastAsia="SimSun"/>
                <w:b/>
                <w:strike/>
                <w:sz w:val="24"/>
                <w:szCs w:val="24"/>
              </w:rPr>
            </w:pPr>
            <w:r>
              <w:rPr>
                <w:rFonts w:ascii="Times New Roman" w:hAnsi="Times New Roman" w:eastAsia="SimSun"/>
                <w:b/>
                <w:strike/>
                <w:sz w:val="24"/>
                <w:szCs w:val="24"/>
              </w:rPr>
              <w:t>Công việc khác cũ</w:t>
            </w:r>
          </w:p>
        </w:tc>
        <w:tc>
          <w:tcPr>
            <w:tcW w:w="6388" w:type="dxa"/>
          </w:tcPr>
          <w:p w14:paraId="2A5F5E22">
            <w:pPr>
              <w:pStyle w:val="3"/>
              <w:ind w:left="0" w:firstLine="0"/>
              <w:jc w:val="center"/>
              <w:rPr>
                <w:rFonts w:ascii="Times New Roman" w:hAnsi="Times New Roman" w:eastAsia="SimSun"/>
                <w:b/>
                <w:sz w:val="24"/>
                <w:szCs w:val="24"/>
              </w:rPr>
            </w:pPr>
            <w:r>
              <w:rPr>
                <w:rFonts w:ascii="Times New Roman" w:hAnsi="Times New Roman" w:eastAsia="SimSun"/>
                <w:b/>
                <w:sz w:val="24"/>
                <w:szCs w:val="24"/>
              </w:rPr>
              <w:t>Công việc khác mới</w:t>
            </w:r>
          </w:p>
        </w:tc>
      </w:tr>
      <w:tr w14:paraId="6EC3A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193" w:type="dxa"/>
          </w:tcPr>
          <w:p w14:paraId="68DA6C55">
            <w:pPr>
              <w:pStyle w:val="233"/>
              <w:ind w:left="0"/>
              <w:jc w:val="center"/>
              <w:rPr>
                <w:rFonts w:ascii="Times New Roman" w:hAnsi="Times New Roman"/>
                <w:strike/>
                <w:sz w:val="24"/>
                <w:lang w:val="en-SG" w:eastAsia="zh-TW"/>
              </w:rPr>
            </w:pPr>
            <w:r>
              <w:rPr>
                <w:rFonts w:ascii="Times New Roman" w:hAnsi="Times New Roman"/>
                <w:strike/>
                <w:sz w:val="24"/>
                <w:lang w:val="en-US"/>
              </w:rPr>
              <w:drawing>
                <wp:inline distT="0" distB="0" distL="0" distR="0">
                  <wp:extent cx="3175000" cy="477075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81"/>
                          <a:stretch>
                            <a:fillRect/>
                          </a:stretch>
                        </pic:blipFill>
                        <pic:spPr>
                          <a:xfrm>
                            <a:off x="0" y="0"/>
                            <a:ext cx="3191901" cy="4796014"/>
                          </a:xfrm>
                          <a:prstGeom prst="rect">
                            <a:avLst/>
                          </a:prstGeom>
                        </pic:spPr>
                      </pic:pic>
                    </a:graphicData>
                  </a:graphic>
                </wp:inline>
              </w:drawing>
            </w:r>
          </w:p>
        </w:tc>
        <w:tc>
          <w:tcPr>
            <w:tcW w:w="6388" w:type="dxa"/>
          </w:tcPr>
          <w:p w14:paraId="1E7AF988">
            <w:pPr>
              <w:pStyle w:val="233"/>
              <w:ind w:left="0"/>
              <w:jc w:val="center"/>
              <w:rPr>
                <w:rFonts w:ascii="Times New Roman" w:hAnsi="Times New Roman"/>
                <w:sz w:val="24"/>
                <w:lang w:val="en-SG" w:eastAsia="zh-TW"/>
              </w:rPr>
            </w:pPr>
            <w:r>
              <w:rPr>
                <w:rFonts w:ascii="Times New Roman" w:hAnsi="Times New Roman"/>
                <w:sz w:val="24"/>
                <w:lang w:val="en-US"/>
              </w:rPr>
              <w:drawing>
                <wp:inline distT="0" distB="0" distL="0" distR="0">
                  <wp:extent cx="2886075" cy="49911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pic:cNvPicPr>
                        </pic:nvPicPr>
                        <pic:blipFill>
                          <a:blip r:embed="rId82"/>
                          <a:stretch>
                            <a:fillRect/>
                          </a:stretch>
                        </pic:blipFill>
                        <pic:spPr>
                          <a:xfrm>
                            <a:off x="0" y="0"/>
                            <a:ext cx="2886480" cy="4991801"/>
                          </a:xfrm>
                          <a:prstGeom prst="rect">
                            <a:avLst/>
                          </a:prstGeom>
                        </pic:spPr>
                      </pic:pic>
                    </a:graphicData>
                  </a:graphic>
                </wp:inline>
              </w:drawing>
            </w:r>
          </w:p>
        </w:tc>
      </w:tr>
    </w:tbl>
    <w:p w14:paraId="63981AB4">
      <w:pPr>
        <w:ind w:left="0" w:firstLine="0"/>
        <w:rPr>
          <w:rFonts w:ascii="Times New Roman" w:hAnsi="Times New Roman" w:eastAsia="SimSun"/>
        </w:rPr>
      </w:pPr>
    </w:p>
    <w:tbl>
      <w:tblPr>
        <w:tblStyle w:val="64"/>
        <w:tblW w:w="14752"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
        <w:gridCol w:w="4116"/>
        <w:gridCol w:w="1602"/>
        <w:gridCol w:w="1230"/>
        <w:gridCol w:w="1376"/>
        <w:gridCol w:w="1196"/>
        <w:gridCol w:w="4386"/>
      </w:tblGrid>
      <w:tr w14:paraId="3543E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09" w:type="dxa"/>
          </w:tcPr>
          <w:p w14:paraId="5D45624D">
            <w:pPr>
              <w:pStyle w:val="3"/>
              <w:ind w:left="0" w:firstLine="0"/>
              <w:rPr>
                <w:rFonts w:ascii="Times New Roman" w:hAnsi="Times New Roman"/>
                <w:sz w:val="24"/>
                <w:szCs w:val="24"/>
                <w:lang w:val="en-US"/>
              </w:rPr>
            </w:pPr>
            <w:r>
              <w:rPr>
                <w:rFonts w:ascii="Times New Roman" w:hAnsi="Times New Roman"/>
                <w:sz w:val="24"/>
                <w:szCs w:val="24"/>
                <w:lang w:val="en-US"/>
              </w:rPr>
              <w:t>No</w:t>
            </w:r>
          </w:p>
        </w:tc>
        <w:tc>
          <w:tcPr>
            <w:tcW w:w="4116" w:type="dxa"/>
          </w:tcPr>
          <w:p w14:paraId="49D907ED">
            <w:pPr>
              <w:pStyle w:val="3"/>
              <w:ind w:left="0" w:firstLine="0"/>
              <w:rPr>
                <w:rFonts w:ascii="Times New Roman" w:hAnsi="Times New Roman"/>
                <w:sz w:val="24"/>
                <w:szCs w:val="24"/>
                <w:lang w:val="en-US"/>
              </w:rPr>
            </w:pPr>
            <w:r>
              <w:rPr>
                <w:rFonts w:ascii="Times New Roman" w:hAnsi="Times New Roman"/>
                <w:sz w:val="24"/>
                <w:szCs w:val="24"/>
                <w:lang w:val="en-US"/>
              </w:rPr>
              <w:t>Field Name</w:t>
            </w:r>
          </w:p>
        </w:tc>
        <w:tc>
          <w:tcPr>
            <w:tcW w:w="2196" w:type="dxa"/>
          </w:tcPr>
          <w:p w14:paraId="2611F4C7">
            <w:pPr>
              <w:pStyle w:val="3"/>
              <w:ind w:left="0" w:firstLine="0"/>
              <w:rPr>
                <w:rFonts w:ascii="Times New Roman" w:hAnsi="Times New Roman"/>
                <w:sz w:val="24"/>
                <w:szCs w:val="24"/>
                <w:lang w:val="en-US"/>
              </w:rPr>
            </w:pPr>
            <w:r>
              <w:rPr>
                <w:rFonts w:ascii="Times New Roman" w:hAnsi="Times New Roman"/>
                <w:sz w:val="24"/>
                <w:szCs w:val="24"/>
                <w:lang w:val="en-US"/>
              </w:rPr>
              <w:t>Data Type</w:t>
            </w:r>
          </w:p>
        </w:tc>
        <w:tc>
          <w:tcPr>
            <w:tcW w:w="1231" w:type="dxa"/>
          </w:tcPr>
          <w:p w14:paraId="19E83C6E">
            <w:pPr>
              <w:pStyle w:val="3"/>
              <w:ind w:left="0" w:firstLine="0"/>
              <w:rPr>
                <w:rFonts w:ascii="Times New Roman" w:hAnsi="Times New Roman"/>
                <w:sz w:val="24"/>
                <w:szCs w:val="24"/>
                <w:lang w:val="en-US"/>
              </w:rPr>
            </w:pPr>
            <w:r>
              <w:rPr>
                <w:rFonts w:ascii="Times New Roman" w:hAnsi="Times New Roman"/>
                <w:sz w:val="24"/>
                <w:szCs w:val="24"/>
                <w:lang w:val="en-US"/>
              </w:rPr>
              <w:t>Field Validation Rule</w:t>
            </w:r>
          </w:p>
        </w:tc>
        <w:tc>
          <w:tcPr>
            <w:tcW w:w="855" w:type="dxa"/>
          </w:tcPr>
          <w:p w14:paraId="7D62FC08">
            <w:pPr>
              <w:pStyle w:val="3"/>
              <w:ind w:left="0" w:firstLine="0"/>
              <w:rPr>
                <w:rFonts w:ascii="Times New Roman" w:hAnsi="Times New Roman"/>
                <w:sz w:val="24"/>
                <w:szCs w:val="24"/>
                <w:lang w:val="en-US"/>
              </w:rPr>
            </w:pPr>
            <w:r>
              <w:rPr>
                <w:rFonts w:ascii="Times New Roman" w:hAnsi="Times New Roman"/>
                <w:sz w:val="24"/>
                <w:szCs w:val="24"/>
                <w:lang w:val="en-US"/>
              </w:rPr>
              <w:t>Manadatory</w:t>
            </w:r>
          </w:p>
        </w:tc>
        <w:tc>
          <w:tcPr>
            <w:tcW w:w="1459" w:type="dxa"/>
          </w:tcPr>
          <w:p w14:paraId="596BC853">
            <w:pPr>
              <w:pStyle w:val="3"/>
              <w:ind w:left="0" w:firstLine="0"/>
              <w:rPr>
                <w:rFonts w:ascii="Times New Roman" w:hAnsi="Times New Roman"/>
                <w:sz w:val="24"/>
                <w:szCs w:val="24"/>
                <w:lang w:val="en-US"/>
              </w:rPr>
            </w:pPr>
            <w:r>
              <w:rPr>
                <w:rFonts w:ascii="Times New Roman" w:hAnsi="Times New Roman"/>
                <w:sz w:val="24"/>
                <w:szCs w:val="24"/>
                <w:lang w:val="en-US"/>
              </w:rPr>
              <w:t>Default Value</w:t>
            </w:r>
          </w:p>
        </w:tc>
        <w:tc>
          <w:tcPr>
            <w:tcW w:w="4386" w:type="dxa"/>
          </w:tcPr>
          <w:p w14:paraId="16F0F717">
            <w:pPr>
              <w:pStyle w:val="3"/>
              <w:ind w:left="0" w:firstLine="0"/>
              <w:rPr>
                <w:rFonts w:ascii="Times New Roman" w:hAnsi="Times New Roman"/>
                <w:sz w:val="24"/>
                <w:szCs w:val="24"/>
                <w:lang w:val="en-US"/>
              </w:rPr>
            </w:pPr>
            <w:r>
              <w:rPr>
                <w:rFonts w:ascii="Times New Roman" w:hAnsi="Times New Roman"/>
                <w:sz w:val="24"/>
                <w:szCs w:val="24"/>
                <w:lang w:val="en-US"/>
              </w:rPr>
              <w:t>Remark</w:t>
            </w:r>
          </w:p>
        </w:tc>
      </w:tr>
      <w:tr w14:paraId="428FB3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52" w:type="dxa"/>
            <w:gridSpan w:val="7"/>
          </w:tcPr>
          <w:p w14:paraId="08E133DF">
            <w:pPr>
              <w:pStyle w:val="3"/>
              <w:ind w:left="0" w:firstLine="0"/>
              <w:rPr>
                <w:rFonts w:ascii="Times New Roman" w:hAnsi="Times New Roman"/>
                <w:b/>
                <w:sz w:val="24"/>
                <w:szCs w:val="24"/>
                <w:lang w:val="en-US"/>
              </w:rPr>
            </w:pPr>
            <w:r>
              <w:rPr>
                <w:rFonts w:ascii="Times New Roman" w:hAnsi="Times New Roman"/>
                <w:b/>
                <w:sz w:val="24"/>
                <w:szCs w:val="24"/>
                <w:lang w:val="en-US"/>
              </w:rPr>
              <w:t>Màn hình nhập thông tin mở thẻ (Thông tin công việc)</w:t>
            </w:r>
          </w:p>
        </w:tc>
      </w:tr>
      <w:tr w14:paraId="63D2DE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1DE04629">
            <w:pPr>
              <w:pStyle w:val="3"/>
              <w:numPr>
                <w:ilvl w:val="0"/>
                <w:numId w:val="112"/>
              </w:numPr>
              <w:rPr>
                <w:rFonts w:ascii="Times New Roman" w:hAnsi="Times New Roman"/>
                <w:sz w:val="24"/>
                <w:szCs w:val="24"/>
                <w:lang w:val="en-US"/>
              </w:rPr>
            </w:pPr>
          </w:p>
        </w:tc>
        <w:tc>
          <w:tcPr>
            <w:tcW w:w="4116" w:type="dxa"/>
          </w:tcPr>
          <w:p w14:paraId="3FF04ACB">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95275" cy="27622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44"/>
                          <a:stretch>
                            <a:fillRect/>
                          </a:stretch>
                        </pic:blipFill>
                        <pic:spPr>
                          <a:xfrm>
                            <a:off x="0" y="0"/>
                            <a:ext cx="295316" cy="276264"/>
                          </a:xfrm>
                          <a:prstGeom prst="rect">
                            <a:avLst/>
                          </a:prstGeom>
                        </pic:spPr>
                      </pic:pic>
                    </a:graphicData>
                  </a:graphic>
                </wp:inline>
              </w:drawing>
            </w:r>
          </w:p>
        </w:tc>
        <w:tc>
          <w:tcPr>
            <w:tcW w:w="2196" w:type="dxa"/>
          </w:tcPr>
          <w:p w14:paraId="0072148F">
            <w:pPr>
              <w:pStyle w:val="3"/>
              <w:ind w:left="0" w:firstLine="0"/>
              <w:rPr>
                <w:rFonts w:ascii="Times New Roman" w:hAnsi="Times New Roman"/>
                <w:sz w:val="24"/>
                <w:szCs w:val="24"/>
                <w:lang w:val="en-US"/>
              </w:rPr>
            </w:pPr>
            <w:r>
              <w:rPr>
                <w:rFonts w:ascii="Times New Roman" w:hAnsi="Times New Roman"/>
                <w:sz w:val="24"/>
                <w:szCs w:val="24"/>
                <w:lang w:val="en-US"/>
              </w:rPr>
              <w:t>Text</w:t>
            </w:r>
          </w:p>
        </w:tc>
        <w:tc>
          <w:tcPr>
            <w:tcW w:w="1231" w:type="dxa"/>
          </w:tcPr>
          <w:p w14:paraId="338B5804">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855" w:type="dxa"/>
          </w:tcPr>
          <w:p w14:paraId="03BC4F6D">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6A3FA987">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27578696">
            <w:pPr>
              <w:pStyle w:val="3"/>
              <w:ind w:left="0" w:firstLine="0"/>
              <w:rPr>
                <w:rFonts w:ascii="Times New Roman" w:hAnsi="Times New Roman"/>
                <w:sz w:val="24"/>
                <w:szCs w:val="24"/>
                <w:lang w:val="en-US"/>
              </w:rPr>
            </w:pPr>
            <w:r>
              <w:rPr>
                <w:rFonts w:ascii="Times New Roman" w:hAnsi="Times New Roman"/>
                <w:sz w:val="24"/>
                <w:szCs w:val="24"/>
                <w:lang w:val="en-US"/>
              </w:rPr>
              <w:t>Khi nhấn, hệ thống quay về màn hình trước đó</w:t>
            </w:r>
          </w:p>
        </w:tc>
      </w:tr>
      <w:tr w14:paraId="5D37FD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2BBDA5B9">
            <w:pPr>
              <w:pStyle w:val="3"/>
              <w:numPr>
                <w:ilvl w:val="0"/>
                <w:numId w:val="112"/>
              </w:numPr>
              <w:rPr>
                <w:rFonts w:ascii="Times New Roman" w:hAnsi="Times New Roman"/>
                <w:sz w:val="24"/>
                <w:szCs w:val="24"/>
                <w:lang w:val="en-US"/>
              </w:rPr>
            </w:pPr>
          </w:p>
        </w:tc>
        <w:tc>
          <w:tcPr>
            <w:tcW w:w="4116" w:type="dxa"/>
          </w:tcPr>
          <w:p w14:paraId="258B7C55">
            <w:pPr>
              <w:pStyle w:val="3"/>
              <w:ind w:left="0" w:firstLine="0"/>
              <w:rPr>
                <w:rFonts w:ascii="Times New Roman" w:hAnsi="Times New Roman"/>
                <w:sz w:val="24"/>
                <w:szCs w:val="24"/>
                <w:lang w:val="en-US"/>
              </w:rPr>
            </w:pPr>
            <w:r>
              <w:rPr>
                <w:rFonts w:ascii="Times New Roman" w:hAnsi="Times New Roman"/>
                <w:sz w:val="24"/>
                <w:szCs w:val="24"/>
                <w:lang w:val="en-US"/>
              </w:rPr>
              <w:t>Đăng Ký thẻ tín dụng</w:t>
            </w:r>
          </w:p>
        </w:tc>
        <w:tc>
          <w:tcPr>
            <w:tcW w:w="2196" w:type="dxa"/>
          </w:tcPr>
          <w:p w14:paraId="732D7F59">
            <w:pPr>
              <w:pStyle w:val="3"/>
              <w:ind w:left="0" w:firstLine="0"/>
              <w:rPr>
                <w:rFonts w:ascii="Times New Roman" w:hAnsi="Times New Roman"/>
                <w:sz w:val="24"/>
                <w:szCs w:val="24"/>
                <w:lang w:val="en-US"/>
              </w:rPr>
            </w:pPr>
            <w:r>
              <w:rPr>
                <w:rFonts w:ascii="Times New Roman" w:hAnsi="Times New Roman"/>
                <w:sz w:val="24"/>
                <w:szCs w:val="24"/>
                <w:lang w:val="en-US"/>
              </w:rPr>
              <w:t>Label</w:t>
            </w:r>
          </w:p>
        </w:tc>
        <w:tc>
          <w:tcPr>
            <w:tcW w:w="1231" w:type="dxa"/>
          </w:tcPr>
          <w:p w14:paraId="337B7B8F">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855" w:type="dxa"/>
          </w:tcPr>
          <w:p w14:paraId="233FEB1A">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662B093A">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1C0DEC89">
            <w:pPr>
              <w:pStyle w:val="3"/>
              <w:ind w:left="0" w:firstLine="0"/>
              <w:rPr>
                <w:rFonts w:ascii="Times New Roman" w:hAnsi="Times New Roman"/>
                <w:sz w:val="24"/>
                <w:szCs w:val="24"/>
                <w:lang w:val="en-US"/>
              </w:rPr>
            </w:pPr>
          </w:p>
        </w:tc>
      </w:tr>
      <w:tr w14:paraId="435698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4814D20C">
            <w:pPr>
              <w:pStyle w:val="3"/>
              <w:numPr>
                <w:ilvl w:val="0"/>
                <w:numId w:val="112"/>
              </w:numPr>
              <w:rPr>
                <w:rFonts w:ascii="Times New Roman" w:hAnsi="Times New Roman"/>
                <w:sz w:val="24"/>
                <w:szCs w:val="24"/>
                <w:lang w:val="en-US"/>
              </w:rPr>
            </w:pPr>
          </w:p>
        </w:tc>
        <w:tc>
          <w:tcPr>
            <w:tcW w:w="4116" w:type="dxa"/>
          </w:tcPr>
          <w:p w14:paraId="61CB009B">
            <w:pPr>
              <w:pStyle w:val="3"/>
              <w:ind w:left="0" w:firstLine="0"/>
              <w:rPr>
                <w:rFonts w:ascii="Times New Roman" w:hAnsi="Times New Roman"/>
                <w:sz w:val="24"/>
                <w:szCs w:val="24"/>
                <w:lang w:val="en-US"/>
              </w:rPr>
            </w:pPr>
            <w:r>
              <w:rPr>
                <w:rFonts w:ascii="Times New Roman" w:hAnsi="Times New Roman"/>
                <w:b/>
                <w:sz w:val="24"/>
                <w:szCs w:val="24"/>
                <w:lang w:val="en-US"/>
              </w:rPr>
              <w:drawing>
                <wp:inline distT="0" distB="0" distL="0" distR="0">
                  <wp:extent cx="2343150" cy="5289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3"/>
                          <a:stretch>
                            <a:fillRect/>
                          </a:stretch>
                        </pic:blipFill>
                        <pic:spPr>
                          <a:xfrm>
                            <a:off x="0" y="0"/>
                            <a:ext cx="2384932" cy="538387"/>
                          </a:xfrm>
                          <a:prstGeom prst="rect">
                            <a:avLst/>
                          </a:prstGeom>
                        </pic:spPr>
                      </pic:pic>
                    </a:graphicData>
                  </a:graphic>
                </wp:inline>
              </w:drawing>
            </w:r>
          </w:p>
        </w:tc>
        <w:tc>
          <w:tcPr>
            <w:tcW w:w="2196" w:type="dxa"/>
          </w:tcPr>
          <w:p w14:paraId="43E329E0">
            <w:pPr>
              <w:pStyle w:val="3"/>
              <w:ind w:left="0" w:firstLine="0"/>
              <w:rPr>
                <w:rFonts w:ascii="Times New Roman" w:hAnsi="Times New Roman"/>
                <w:sz w:val="24"/>
                <w:szCs w:val="24"/>
                <w:lang w:val="en-US"/>
              </w:rPr>
            </w:pPr>
            <w:r>
              <w:rPr>
                <w:rFonts w:ascii="Times New Roman" w:hAnsi="Times New Roman"/>
                <w:sz w:val="24"/>
                <w:szCs w:val="24"/>
                <w:lang w:val="en-US"/>
              </w:rPr>
              <w:t>Label</w:t>
            </w:r>
          </w:p>
        </w:tc>
        <w:tc>
          <w:tcPr>
            <w:tcW w:w="1231" w:type="dxa"/>
          </w:tcPr>
          <w:p w14:paraId="7CCA61F8">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855" w:type="dxa"/>
          </w:tcPr>
          <w:p w14:paraId="7B1D6100">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311F2B39">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13C9E4AE">
            <w:pPr>
              <w:pStyle w:val="3"/>
              <w:rPr>
                <w:rFonts w:ascii="Times New Roman" w:hAnsi="Times New Roman"/>
                <w:sz w:val="24"/>
                <w:szCs w:val="24"/>
                <w:lang w:val="en-US"/>
              </w:rPr>
            </w:pPr>
          </w:p>
        </w:tc>
      </w:tr>
      <w:tr w14:paraId="7E6A86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6C3146D7">
            <w:pPr>
              <w:pStyle w:val="3"/>
              <w:numPr>
                <w:ilvl w:val="0"/>
                <w:numId w:val="112"/>
              </w:numPr>
              <w:rPr>
                <w:rFonts w:ascii="Times New Roman" w:hAnsi="Times New Roman"/>
                <w:sz w:val="24"/>
                <w:szCs w:val="24"/>
                <w:lang w:val="en-US"/>
              </w:rPr>
            </w:pPr>
          </w:p>
        </w:tc>
        <w:tc>
          <w:tcPr>
            <w:tcW w:w="4116" w:type="dxa"/>
          </w:tcPr>
          <w:p w14:paraId="397799CC">
            <w:pPr>
              <w:pStyle w:val="3"/>
              <w:ind w:left="0" w:firstLine="0"/>
              <w:rPr>
                <w:rFonts w:ascii="Times New Roman" w:hAnsi="Times New Roman"/>
                <w:b/>
                <w:sz w:val="24"/>
                <w:szCs w:val="24"/>
                <w:lang w:val="en-US"/>
              </w:rPr>
            </w:pPr>
            <w:r>
              <w:rPr>
                <w:rFonts w:ascii="Times New Roman" w:hAnsi="Times New Roman"/>
                <w:b/>
                <w:sz w:val="24"/>
                <w:szCs w:val="24"/>
                <w:lang w:val="en-US"/>
              </w:rPr>
              <w:drawing>
                <wp:inline distT="0" distB="0" distL="0" distR="0">
                  <wp:extent cx="2282825" cy="641350"/>
                  <wp:effectExtent l="0" t="0" r="3175"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323649" cy="652779"/>
                          </a:xfrm>
                          <a:prstGeom prst="rect">
                            <a:avLst/>
                          </a:prstGeom>
                        </pic:spPr>
                      </pic:pic>
                    </a:graphicData>
                  </a:graphic>
                </wp:inline>
              </w:drawing>
            </w:r>
          </w:p>
        </w:tc>
        <w:tc>
          <w:tcPr>
            <w:tcW w:w="2196" w:type="dxa"/>
          </w:tcPr>
          <w:p w14:paraId="3C53EBF8">
            <w:pPr>
              <w:pStyle w:val="3"/>
              <w:ind w:left="0" w:firstLine="0"/>
              <w:rPr>
                <w:rFonts w:ascii="Times New Roman" w:hAnsi="Times New Roman"/>
                <w:sz w:val="24"/>
                <w:szCs w:val="24"/>
                <w:lang w:val="en-US"/>
              </w:rPr>
            </w:pPr>
            <w:r>
              <w:rPr>
                <w:rFonts w:ascii="Times New Roman" w:hAnsi="Times New Roman"/>
                <w:sz w:val="24"/>
                <w:szCs w:val="24"/>
                <w:lang w:val="en-US"/>
              </w:rPr>
              <w:t>Im</w:t>
            </w:r>
            <w:commentRangeStart w:id="87"/>
            <w:commentRangeStart w:id="88"/>
            <w:r>
              <w:rPr>
                <w:rFonts w:ascii="Times New Roman" w:hAnsi="Times New Roman"/>
                <w:sz w:val="24"/>
                <w:szCs w:val="24"/>
                <w:lang w:val="en-US"/>
              </w:rPr>
              <w:t>age</w:t>
            </w:r>
            <w:commentRangeEnd w:id="87"/>
            <w:r>
              <w:rPr>
                <w:rStyle w:val="24"/>
                <w:rFonts w:ascii="Times New Roman" w:hAnsi="Times New Roman"/>
              </w:rPr>
              <w:commentReference w:id="87"/>
            </w:r>
            <w:commentRangeEnd w:id="88"/>
            <w:r>
              <w:rPr>
                <w:rStyle w:val="24"/>
                <w:rFonts w:ascii="Times New Roman" w:hAnsi="Times New Roman"/>
              </w:rPr>
              <w:commentReference w:id="88"/>
            </w:r>
          </w:p>
        </w:tc>
        <w:tc>
          <w:tcPr>
            <w:tcW w:w="1231" w:type="dxa"/>
          </w:tcPr>
          <w:p w14:paraId="7A906028">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855" w:type="dxa"/>
          </w:tcPr>
          <w:p w14:paraId="0FC5E149">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35605FA6">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4D422AA3">
            <w:pPr>
              <w:pStyle w:val="3"/>
              <w:ind w:left="0" w:firstLine="0"/>
              <w:rPr>
                <w:rFonts w:ascii="Times New Roman" w:hAnsi="Times New Roman"/>
                <w:sz w:val="24"/>
                <w:szCs w:val="24"/>
                <w:lang w:val="en-US"/>
              </w:rPr>
            </w:pPr>
            <w:r>
              <w:rPr>
                <w:rFonts w:ascii="Times New Roman" w:hAnsi="Times New Roman"/>
                <w:sz w:val="24"/>
                <w:szCs w:val="24"/>
                <w:lang w:val="en-US"/>
              </w:rPr>
              <w:t>Banner là ảnh fix cứng trên app</w:t>
            </w:r>
          </w:p>
        </w:tc>
      </w:tr>
      <w:tr w14:paraId="23F810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57A5B4EE">
            <w:pPr>
              <w:pStyle w:val="3"/>
              <w:numPr>
                <w:ilvl w:val="0"/>
                <w:numId w:val="112"/>
              </w:numPr>
              <w:rPr>
                <w:rFonts w:ascii="Times New Roman" w:hAnsi="Times New Roman"/>
                <w:sz w:val="24"/>
                <w:szCs w:val="24"/>
                <w:lang w:val="en-US"/>
              </w:rPr>
            </w:pPr>
          </w:p>
        </w:tc>
        <w:tc>
          <w:tcPr>
            <w:tcW w:w="14243" w:type="dxa"/>
            <w:gridSpan w:val="6"/>
          </w:tcPr>
          <w:p w14:paraId="0B1AF365">
            <w:pPr>
              <w:pStyle w:val="3"/>
              <w:ind w:left="0" w:firstLine="0"/>
              <w:rPr>
                <w:rFonts w:ascii="Times New Roman" w:hAnsi="Times New Roman"/>
                <w:sz w:val="24"/>
                <w:szCs w:val="24"/>
                <w:lang w:val="en-US"/>
              </w:rPr>
            </w:pPr>
            <w:r>
              <w:rPr>
                <w:rFonts w:ascii="Times New Roman" w:hAnsi="Times New Roman"/>
                <w:b/>
                <w:sz w:val="24"/>
                <w:szCs w:val="24"/>
                <w:lang w:val="en-US"/>
              </w:rPr>
              <w:t>CÔNG VIỆC HIỆN TẠI</w:t>
            </w:r>
          </w:p>
        </w:tc>
      </w:tr>
      <w:tr w14:paraId="601D8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7E9E0225">
            <w:pPr>
              <w:pStyle w:val="3"/>
              <w:numPr>
                <w:ilvl w:val="0"/>
                <w:numId w:val="112"/>
              </w:numPr>
              <w:rPr>
                <w:rFonts w:ascii="Times New Roman" w:hAnsi="Times New Roman"/>
                <w:sz w:val="24"/>
                <w:szCs w:val="24"/>
                <w:lang w:val="en-US"/>
              </w:rPr>
            </w:pPr>
          </w:p>
        </w:tc>
        <w:tc>
          <w:tcPr>
            <w:tcW w:w="4116" w:type="dxa"/>
          </w:tcPr>
          <w:p w14:paraId="0EC54B1E">
            <w:pPr>
              <w:pStyle w:val="3"/>
              <w:ind w:left="0" w:firstLine="0"/>
              <w:rPr>
                <w:rFonts w:ascii="Times New Roman" w:hAnsi="Times New Roman"/>
                <w:b/>
                <w:sz w:val="24"/>
                <w:szCs w:val="24"/>
                <w:lang w:val="en-US"/>
              </w:rPr>
            </w:pPr>
            <w:r>
              <w:rPr>
                <w:rFonts w:ascii="Times New Roman" w:hAnsi="Times New Roman"/>
                <w:b/>
                <w:sz w:val="24"/>
                <w:szCs w:val="24"/>
                <w:lang w:val="en-US"/>
              </w:rPr>
              <w:drawing>
                <wp:inline distT="0" distB="0" distL="0" distR="0">
                  <wp:extent cx="2475230" cy="311785"/>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4"/>
                          <a:stretch>
                            <a:fillRect/>
                          </a:stretch>
                        </pic:blipFill>
                        <pic:spPr>
                          <a:xfrm>
                            <a:off x="0" y="0"/>
                            <a:ext cx="2625875" cy="331024"/>
                          </a:xfrm>
                          <a:prstGeom prst="rect">
                            <a:avLst/>
                          </a:prstGeom>
                        </pic:spPr>
                      </pic:pic>
                    </a:graphicData>
                  </a:graphic>
                </wp:inline>
              </w:drawing>
            </w:r>
          </w:p>
        </w:tc>
        <w:tc>
          <w:tcPr>
            <w:tcW w:w="2196" w:type="dxa"/>
          </w:tcPr>
          <w:p w14:paraId="41DF732C">
            <w:pPr>
              <w:pStyle w:val="3"/>
              <w:ind w:left="0" w:firstLine="0"/>
              <w:rPr>
                <w:rFonts w:ascii="Times New Roman" w:hAnsi="Times New Roman"/>
                <w:sz w:val="24"/>
                <w:szCs w:val="24"/>
                <w:lang w:val="en-US"/>
              </w:rPr>
            </w:pPr>
            <w:r>
              <w:rPr>
                <w:rFonts w:ascii="Times New Roman" w:hAnsi="Times New Roman"/>
                <w:sz w:val="24"/>
                <w:szCs w:val="24"/>
                <w:lang w:val="en-US"/>
              </w:rPr>
              <w:t>Tag</w:t>
            </w:r>
          </w:p>
        </w:tc>
        <w:tc>
          <w:tcPr>
            <w:tcW w:w="1231" w:type="dxa"/>
          </w:tcPr>
          <w:p w14:paraId="34523E72">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855" w:type="dxa"/>
          </w:tcPr>
          <w:p w14:paraId="52325EA0">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7164F757">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4971AEEE">
            <w:pPr>
              <w:pStyle w:val="3"/>
              <w:numPr>
                <w:ilvl w:val="0"/>
                <w:numId w:val="108"/>
              </w:numPr>
              <w:rPr>
                <w:rFonts w:ascii="Times New Roman" w:hAnsi="Times New Roman"/>
                <w:sz w:val="24"/>
                <w:szCs w:val="24"/>
              </w:rPr>
            </w:pPr>
            <w:r>
              <w:rPr>
                <w:rFonts w:ascii="Times New Roman" w:hAnsi="Times New Roman"/>
                <w:sz w:val="24"/>
                <w:szCs w:val="24"/>
              </w:rPr>
              <w:t>Hiển thị 2 tag:</w:t>
            </w:r>
          </w:p>
          <w:p w14:paraId="2950B0B6">
            <w:pPr>
              <w:pStyle w:val="3"/>
              <w:numPr>
                <w:ilvl w:val="1"/>
                <w:numId w:val="108"/>
              </w:numPr>
              <w:rPr>
                <w:rFonts w:ascii="Times New Roman" w:hAnsi="Times New Roman"/>
                <w:sz w:val="24"/>
                <w:szCs w:val="24"/>
                <w:lang w:val="en-US"/>
              </w:rPr>
            </w:pPr>
            <w:r>
              <w:rPr>
                <w:rFonts w:ascii="Times New Roman" w:hAnsi="Times New Roman"/>
                <w:sz w:val="24"/>
                <w:szCs w:val="24"/>
                <w:lang w:val="en-US"/>
              </w:rPr>
              <w:t>Công việc văn phòng</w:t>
            </w:r>
          </w:p>
          <w:p w14:paraId="1797FE33">
            <w:pPr>
              <w:pStyle w:val="3"/>
              <w:numPr>
                <w:ilvl w:val="1"/>
                <w:numId w:val="108"/>
              </w:numPr>
              <w:rPr>
                <w:rFonts w:ascii="Times New Roman" w:hAnsi="Times New Roman"/>
                <w:sz w:val="24"/>
                <w:szCs w:val="24"/>
                <w:lang w:val="en-US"/>
              </w:rPr>
            </w:pPr>
            <w:r>
              <w:rPr>
                <w:rFonts w:ascii="Times New Roman" w:hAnsi="Times New Roman"/>
                <w:sz w:val="24"/>
                <w:szCs w:val="24"/>
                <w:lang w:val="en-US"/>
              </w:rPr>
              <w:t>Công việc khác</w:t>
            </w:r>
          </w:p>
          <w:p w14:paraId="3CFFBA54">
            <w:pPr>
              <w:pStyle w:val="3"/>
              <w:numPr>
                <w:ilvl w:val="0"/>
                <w:numId w:val="107"/>
              </w:numPr>
              <w:rPr>
                <w:rFonts w:ascii="Times New Roman" w:hAnsi="Times New Roman"/>
                <w:sz w:val="24"/>
                <w:szCs w:val="24"/>
                <w:lang w:val="en-US"/>
              </w:rPr>
            </w:pPr>
            <w:r>
              <w:rPr>
                <w:rFonts w:ascii="Times New Roman" w:hAnsi="Times New Roman"/>
                <w:sz w:val="24"/>
                <w:szCs w:val="24"/>
                <w:lang w:val="en-US"/>
              </w:rPr>
              <w:t>KH chỉ có thể chọn 1 trong 2 tab</w:t>
            </w:r>
          </w:p>
          <w:p w14:paraId="399BED27">
            <w:pPr>
              <w:pStyle w:val="3"/>
              <w:numPr>
                <w:ilvl w:val="0"/>
                <w:numId w:val="107"/>
              </w:numPr>
              <w:rPr>
                <w:rFonts w:ascii="Times New Roman" w:hAnsi="Times New Roman"/>
                <w:sz w:val="24"/>
                <w:szCs w:val="24"/>
                <w:lang w:val="en-US"/>
              </w:rPr>
            </w:pPr>
            <w:r>
              <w:rPr>
                <w:rFonts w:ascii="Times New Roman" w:hAnsi="Times New Roman"/>
                <w:sz w:val="24"/>
                <w:szCs w:val="24"/>
                <w:lang w:val="en-US"/>
              </w:rPr>
              <w:t>KH chọn tab nào, hệ thống sẽ hiển thị thông tin cần điền của tab đó</w:t>
            </w:r>
          </w:p>
          <w:p w14:paraId="2DE5B355">
            <w:pPr>
              <w:pStyle w:val="3"/>
              <w:numPr>
                <w:ilvl w:val="0"/>
                <w:numId w:val="107"/>
              </w:numPr>
              <w:rPr>
                <w:rFonts w:ascii="Times New Roman" w:hAnsi="Times New Roman"/>
                <w:sz w:val="24"/>
                <w:szCs w:val="24"/>
                <w:lang w:val="en-US"/>
              </w:rPr>
            </w:pPr>
            <w:r>
              <w:rPr>
                <w:rFonts w:ascii="Times New Roman" w:hAnsi="Times New Roman"/>
                <w:sz w:val="24"/>
                <w:szCs w:val="24"/>
                <w:lang w:val="en-US"/>
              </w:rPr>
              <w:t>Mặc định chọn Công việc văn phòng</w:t>
            </w:r>
          </w:p>
        </w:tc>
      </w:tr>
      <w:tr w14:paraId="70530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67B4B5FE">
            <w:pPr>
              <w:pStyle w:val="3"/>
              <w:numPr>
                <w:ilvl w:val="0"/>
                <w:numId w:val="112"/>
              </w:numPr>
              <w:rPr>
                <w:rFonts w:ascii="Times New Roman" w:hAnsi="Times New Roman"/>
                <w:sz w:val="24"/>
                <w:szCs w:val="24"/>
                <w:lang w:val="en-US"/>
              </w:rPr>
            </w:pPr>
          </w:p>
        </w:tc>
        <w:tc>
          <w:tcPr>
            <w:tcW w:w="14243" w:type="dxa"/>
            <w:gridSpan w:val="6"/>
          </w:tcPr>
          <w:p w14:paraId="1AB6C291">
            <w:pPr>
              <w:pStyle w:val="3"/>
              <w:ind w:left="0" w:firstLine="0"/>
              <w:rPr>
                <w:rFonts w:ascii="Times New Roman" w:hAnsi="Times New Roman"/>
                <w:b/>
                <w:i/>
                <w:sz w:val="24"/>
                <w:szCs w:val="24"/>
              </w:rPr>
            </w:pPr>
            <w:r>
              <w:rPr>
                <w:rFonts w:ascii="Times New Roman" w:hAnsi="Times New Roman"/>
                <w:b/>
                <w:i/>
                <w:sz w:val="24"/>
                <w:szCs w:val="24"/>
              </w:rPr>
              <w:t>Các thông tin cần điền ở tab Công việc văn phòng</w:t>
            </w:r>
          </w:p>
        </w:tc>
      </w:tr>
      <w:tr w14:paraId="6FE179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3B4FC76C">
            <w:pPr>
              <w:pStyle w:val="3"/>
              <w:numPr>
                <w:ilvl w:val="0"/>
                <w:numId w:val="112"/>
              </w:numPr>
              <w:rPr>
                <w:rFonts w:ascii="Times New Roman" w:hAnsi="Times New Roman"/>
                <w:sz w:val="24"/>
                <w:szCs w:val="24"/>
                <w:lang w:val="en-US"/>
              </w:rPr>
            </w:pPr>
          </w:p>
        </w:tc>
        <w:tc>
          <w:tcPr>
            <w:tcW w:w="4116" w:type="dxa"/>
          </w:tcPr>
          <w:p w14:paraId="7EA24AC7">
            <w:pPr>
              <w:pStyle w:val="3"/>
              <w:ind w:left="0" w:firstLine="0"/>
              <w:rPr>
                <w:rFonts w:ascii="Times New Roman" w:hAnsi="Times New Roman"/>
                <w:sz w:val="24"/>
                <w:szCs w:val="24"/>
                <w:lang w:val="en-US"/>
              </w:rPr>
            </w:pPr>
            <w:r>
              <w:rPr>
                <w:rFonts w:ascii="Times New Roman" w:hAnsi="Times New Roman" w:eastAsia="SimSun"/>
                <w:sz w:val="24"/>
                <w:szCs w:val="24"/>
              </w:rPr>
              <w:t>Chọn loại h</w:t>
            </w:r>
            <w:commentRangeStart w:id="89"/>
            <w:commentRangeStart w:id="90"/>
            <w:r>
              <w:rPr>
                <w:rFonts w:ascii="Times New Roman" w:hAnsi="Times New Roman" w:eastAsia="SimSun"/>
                <w:sz w:val="24"/>
                <w:szCs w:val="24"/>
              </w:rPr>
              <w:t>ợp đồng</w:t>
            </w:r>
            <w:commentRangeEnd w:id="89"/>
            <w:r>
              <w:rPr>
                <w:rStyle w:val="24"/>
                <w:rFonts w:ascii="Times New Roman" w:hAnsi="Times New Roman"/>
              </w:rPr>
              <w:commentReference w:id="89"/>
            </w:r>
            <w:commentRangeEnd w:id="90"/>
            <w:r>
              <w:rPr>
                <w:rStyle w:val="24"/>
                <w:rFonts w:ascii="Times New Roman" w:hAnsi="Times New Roman"/>
              </w:rPr>
              <w:commentReference w:id="90"/>
            </w:r>
          </w:p>
        </w:tc>
        <w:tc>
          <w:tcPr>
            <w:tcW w:w="2196" w:type="dxa"/>
          </w:tcPr>
          <w:p w14:paraId="331BBE9D">
            <w:pPr>
              <w:pStyle w:val="3"/>
              <w:ind w:left="0" w:firstLine="0"/>
              <w:rPr>
                <w:rFonts w:ascii="Times New Roman" w:hAnsi="Times New Roman" w:eastAsia="SimSun"/>
                <w:strike/>
                <w:sz w:val="24"/>
                <w:szCs w:val="24"/>
              </w:rPr>
            </w:pPr>
            <w:r>
              <w:rPr>
                <w:rFonts w:ascii="Times New Roman" w:hAnsi="Times New Roman" w:eastAsia="SimSun"/>
                <w:strike/>
                <w:sz w:val="24"/>
                <w:szCs w:val="24"/>
              </w:rPr>
              <w:t>Bottom sheet</w:t>
            </w:r>
          </w:p>
          <w:p w14:paraId="4A6C4C80">
            <w:pPr>
              <w:pStyle w:val="3"/>
              <w:ind w:left="0" w:firstLine="0"/>
              <w:rPr>
                <w:rFonts w:ascii="Times New Roman" w:hAnsi="Times New Roman" w:eastAsia="SimSun"/>
                <w:sz w:val="24"/>
                <w:szCs w:val="24"/>
              </w:rPr>
            </w:pPr>
            <w:r>
              <w:rPr>
                <w:rFonts w:ascii="Times New Roman" w:hAnsi="Times New Roman" w:eastAsia="SimSun"/>
                <w:sz w:val="24"/>
                <w:szCs w:val="24"/>
              </w:rPr>
              <w:t>Droplist</w:t>
            </w:r>
          </w:p>
        </w:tc>
        <w:tc>
          <w:tcPr>
            <w:tcW w:w="1231" w:type="dxa"/>
          </w:tcPr>
          <w:p w14:paraId="37BF9E92">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855" w:type="dxa"/>
          </w:tcPr>
          <w:p w14:paraId="4D33193C">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3C5BF69A">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2F1049B0">
            <w:pPr>
              <w:pStyle w:val="3"/>
              <w:numPr>
                <w:ilvl w:val="0"/>
                <w:numId w:val="84"/>
              </w:numPr>
              <w:jc w:val="left"/>
              <w:rPr>
                <w:rFonts w:ascii="Times New Roman" w:hAnsi="Times New Roman"/>
                <w:strike/>
                <w:sz w:val="24"/>
                <w:szCs w:val="24"/>
              </w:rPr>
            </w:pPr>
            <w:r>
              <w:rPr>
                <w:rFonts w:ascii="Times New Roman" w:hAnsi="Times New Roman"/>
                <w:strike/>
                <w:sz w:val="24"/>
                <w:szCs w:val="24"/>
              </w:rPr>
              <w:t>Khi nhấn, hiển thị bottom sheet gồm:</w:t>
            </w:r>
          </w:p>
          <w:p w14:paraId="1EE7B351">
            <w:pPr>
              <w:pStyle w:val="3"/>
              <w:numPr>
                <w:ilvl w:val="1"/>
                <w:numId w:val="84"/>
              </w:numPr>
              <w:jc w:val="left"/>
              <w:rPr>
                <w:rFonts w:ascii="Times New Roman" w:hAnsi="Times New Roman"/>
                <w:strike/>
                <w:sz w:val="24"/>
                <w:szCs w:val="24"/>
              </w:rPr>
            </w:pPr>
            <w:r>
              <w:rPr>
                <w:rFonts w:ascii="Times New Roman" w:hAnsi="Times New Roman"/>
                <w:strike/>
                <w:sz w:val="24"/>
                <w:szCs w:val="24"/>
                <w:lang w:val="en-US"/>
              </w:rPr>
              <w:drawing>
                <wp:inline distT="0" distB="0" distL="0" distR="0">
                  <wp:extent cx="1732915" cy="1139825"/>
                  <wp:effectExtent l="0" t="0" r="63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85"/>
                          <a:stretch>
                            <a:fillRect/>
                          </a:stretch>
                        </pic:blipFill>
                        <pic:spPr>
                          <a:xfrm>
                            <a:off x="0" y="0"/>
                            <a:ext cx="1769301" cy="1164175"/>
                          </a:xfrm>
                          <a:prstGeom prst="rect">
                            <a:avLst/>
                          </a:prstGeom>
                        </pic:spPr>
                      </pic:pic>
                    </a:graphicData>
                  </a:graphic>
                </wp:inline>
              </w:drawing>
            </w:r>
          </w:p>
          <w:p w14:paraId="39D6DDC1">
            <w:pPr>
              <w:pStyle w:val="3"/>
              <w:numPr>
                <w:ilvl w:val="1"/>
                <w:numId w:val="84"/>
              </w:numPr>
              <w:jc w:val="left"/>
              <w:rPr>
                <w:rFonts w:ascii="Times New Roman" w:hAnsi="Times New Roman"/>
                <w:strike/>
                <w:sz w:val="24"/>
                <w:szCs w:val="24"/>
              </w:rPr>
            </w:pPr>
            <w:r>
              <w:rPr>
                <w:rFonts w:ascii="Times New Roman" w:hAnsi="Times New Roman"/>
                <w:strike/>
                <w:sz w:val="24"/>
                <w:szCs w:val="24"/>
              </w:rPr>
              <w:t>Icon X: khi nhấn: tắt bottom sheet, về màn hình hiện tại</w:t>
            </w:r>
          </w:p>
          <w:p w14:paraId="0305F8DA">
            <w:pPr>
              <w:pStyle w:val="3"/>
              <w:numPr>
                <w:ilvl w:val="1"/>
                <w:numId w:val="84"/>
              </w:numPr>
              <w:jc w:val="left"/>
              <w:rPr>
                <w:rFonts w:ascii="Times New Roman" w:hAnsi="Times New Roman"/>
                <w:strike/>
                <w:sz w:val="24"/>
                <w:szCs w:val="24"/>
              </w:rPr>
            </w:pPr>
            <w:r>
              <w:rPr>
                <w:rFonts w:ascii="Times New Roman" w:hAnsi="Times New Roman"/>
                <w:strike/>
                <w:sz w:val="24"/>
                <w:szCs w:val="24"/>
              </w:rPr>
              <w:t>Title: Loại hợp đồng</w:t>
            </w:r>
          </w:p>
          <w:p w14:paraId="17287E77">
            <w:pPr>
              <w:pStyle w:val="3"/>
              <w:numPr>
                <w:ilvl w:val="1"/>
                <w:numId w:val="84"/>
              </w:numPr>
              <w:jc w:val="left"/>
              <w:rPr>
                <w:rFonts w:ascii="Times New Roman" w:hAnsi="Times New Roman"/>
                <w:strike/>
                <w:sz w:val="24"/>
                <w:szCs w:val="24"/>
              </w:rPr>
            </w:pPr>
            <w:r>
              <w:rPr>
                <w:rFonts w:ascii="Times New Roman" w:hAnsi="Times New Roman"/>
                <w:strike/>
                <w:sz w:val="24"/>
                <w:szCs w:val="24"/>
              </w:rPr>
              <w:t>List giá trị: (theo UI)</w:t>
            </w:r>
          </w:p>
          <w:p w14:paraId="078868B6">
            <w:pPr>
              <w:pStyle w:val="3"/>
              <w:numPr>
                <w:ilvl w:val="0"/>
                <w:numId w:val="84"/>
              </w:numPr>
              <w:jc w:val="left"/>
              <w:rPr>
                <w:rFonts w:ascii="Times New Roman" w:hAnsi="Times New Roman"/>
                <w:strike/>
                <w:sz w:val="24"/>
                <w:szCs w:val="24"/>
              </w:rPr>
            </w:pPr>
            <w:r>
              <w:rPr>
                <w:rFonts w:ascii="Times New Roman" w:hAnsi="Times New Roman"/>
                <w:strike/>
                <w:sz w:val="24"/>
                <w:szCs w:val="24"/>
              </w:rPr>
              <w:t>Mặc định chọn option mà KH đã chọn trước đó, option được chọn sẽ có tick ở bên cạnh</w:t>
            </w:r>
          </w:p>
          <w:p w14:paraId="1725D18E">
            <w:pPr>
              <w:pStyle w:val="3"/>
              <w:numPr>
                <w:ilvl w:val="0"/>
                <w:numId w:val="84"/>
              </w:numPr>
              <w:jc w:val="left"/>
              <w:rPr>
                <w:rFonts w:ascii="Times New Roman" w:hAnsi="Times New Roman"/>
                <w:sz w:val="24"/>
                <w:szCs w:val="24"/>
              </w:rPr>
            </w:pPr>
            <w:r>
              <w:rPr>
                <w:rFonts w:ascii="Times New Roman" w:hAnsi="Times New Roman"/>
                <w:strike/>
                <w:sz w:val="24"/>
                <w:szCs w:val="24"/>
              </w:rPr>
              <w:t>Khi chọn 1 giá trị, hệ thống tắt bottom sheet và hiển thị giá trị KH đã chọn lên MH Nhập thông tin mở thẻ (Thông tin công việc)</w:t>
            </w:r>
          </w:p>
          <w:p w14:paraId="20E4FA59">
            <w:pPr>
              <w:pStyle w:val="3"/>
              <w:ind w:left="0" w:firstLine="0"/>
              <w:rPr>
                <w:rFonts w:ascii="Times New Roman" w:hAnsi="Times New Roman" w:eastAsia="SimSun"/>
                <w:sz w:val="24"/>
                <w:szCs w:val="24"/>
              </w:rPr>
            </w:pPr>
            <w:r>
              <w:rPr>
                <w:rFonts w:ascii="Times New Roman" w:hAnsi="Times New Roman" w:eastAsia="SimSun"/>
                <w:sz w:val="24"/>
                <w:szCs w:val="24"/>
              </w:rPr>
              <w:t>Hiển thị 2 option cho KH lựa chọn:</w:t>
            </w:r>
          </w:p>
          <w:p w14:paraId="0B64DFEF">
            <w:pPr>
              <w:pStyle w:val="3"/>
              <w:numPr>
                <w:ilvl w:val="0"/>
                <w:numId w:val="84"/>
              </w:numPr>
              <w:rPr>
                <w:rFonts w:ascii="Times New Roman" w:hAnsi="Times New Roman" w:eastAsia="SimSun"/>
                <w:sz w:val="24"/>
                <w:szCs w:val="24"/>
              </w:rPr>
            </w:pPr>
            <w:r>
              <w:rPr>
                <w:rFonts w:ascii="Times New Roman" w:hAnsi="Times New Roman" w:eastAsia="SimSun"/>
                <w:sz w:val="24"/>
                <w:szCs w:val="24"/>
              </w:rPr>
              <w:t xml:space="preserve">Có thời hạn </w:t>
            </w:r>
          </w:p>
          <w:p w14:paraId="37EF7EC2">
            <w:pPr>
              <w:pStyle w:val="3"/>
              <w:numPr>
                <w:ilvl w:val="0"/>
                <w:numId w:val="84"/>
              </w:numPr>
              <w:rPr>
                <w:rFonts w:ascii="Times New Roman" w:hAnsi="Times New Roman"/>
                <w:sz w:val="24"/>
                <w:szCs w:val="24"/>
              </w:rPr>
            </w:pPr>
            <w:r>
              <w:rPr>
                <w:rFonts w:ascii="Times New Roman" w:hAnsi="Times New Roman" w:eastAsia="SimSun"/>
                <w:sz w:val="24"/>
                <w:szCs w:val="24"/>
              </w:rPr>
              <w:t>Không có thời hạn</w:t>
            </w:r>
          </w:p>
          <w:p w14:paraId="79DEB562">
            <w:pPr>
              <w:pStyle w:val="3"/>
              <w:ind w:left="360" w:firstLine="0"/>
              <w:jc w:val="left"/>
              <w:rPr>
                <w:rFonts w:ascii="Times New Roman" w:hAnsi="Times New Roman" w:eastAsia="SimSun"/>
                <w:sz w:val="24"/>
                <w:szCs w:val="24"/>
              </w:rPr>
            </w:pPr>
            <w:r>
              <w:rPr>
                <w:rFonts w:ascii="Times New Roman" w:hAnsi="Times New Roman" w:eastAsia="SimSun"/>
                <w:sz w:val="24"/>
                <w:szCs w:val="24"/>
              </w:rPr>
              <w:t>Mặc định chọn option “có thời hạn”, option được chọn sẽ có tick ở bên cạnh</w:t>
            </w:r>
          </w:p>
        </w:tc>
      </w:tr>
      <w:tr w14:paraId="44BB38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380A5110">
            <w:pPr>
              <w:pStyle w:val="3"/>
              <w:numPr>
                <w:ilvl w:val="0"/>
                <w:numId w:val="112"/>
              </w:numPr>
              <w:rPr>
                <w:rFonts w:ascii="Times New Roman" w:hAnsi="Times New Roman"/>
                <w:sz w:val="24"/>
                <w:szCs w:val="24"/>
                <w:lang w:val="en-US"/>
              </w:rPr>
            </w:pPr>
          </w:p>
        </w:tc>
        <w:tc>
          <w:tcPr>
            <w:tcW w:w="4116" w:type="dxa"/>
          </w:tcPr>
          <w:p w14:paraId="7ED4B770">
            <w:pPr>
              <w:pStyle w:val="3"/>
              <w:ind w:left="0" w:firstLine="0"/>
              <w:rPr>
                <w:rFonts w:ascii="Times New Roman" w:hAnsi="Times New Roman"/>
                <w:b/>
                <w:strike/>
                <w:sz w:val="24"/>
                <w:szCs w:val="24"/>
                <w:lang w:val="en-US"/>
              </w:rPr>
            </w:pPr>
            <w:r>
              <w:rPr>
                <w:rFonts w:ascii="Times New Roman" w:hAnsi="Times New Roman"/>
                <w:b/>
                <w:strike/>
                <w:sz w:val="24"/>
                <w:szCs w:val="24"/>
                <w:lang w:val="en-US"/>
              </w:rPr>
              <w:drawing>
                <wp:inline distT="0" distB="0" distL="0" distR="0">
                  <wp:extent cx="2162175" cy="532765"/>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86"/>
                          <a:stretch>
                            <a:fillRect/>
                          </a:stretch>
                        </pic:blipFill>
                        <pic:spPr>
                          <a:xfrm>
                            <a:off x="0" y="0"/>
                            <a:ext cx="2183153" cy="538574"/>
                          </a:xfrm>
                          <a:prstGeom prst="rect">
                            <a:avLst/>
                          </a:prstGeom>
                        </pic:spPr>
                      </pic:pic>
                    </a:graphicData>
                  </a:graphic>
                </wp:inline>
              </w:drawing>
            </w:r>
          </w:p>
        </w:tc>
        <w:tc>
          <w:tcPr>
            <w:tcW w:w="2196" w:type="dxa"/>
          </w:tcPr>
          <w:p w14:paraId="418E41B8">
            <w:pPr>
              <w:pStyle w:val="3"/>
              <w:ind w:left="0" w:firstLine="0"/>
              <w:rPr>
                <w:rFonts w:ascii="Times New Roman" w:hAnsi="Times New Roman"/>
                <w:strike/>
                <w:sz w:val="24"/>
                <w:szCs w:val="24"/>
                <w:lang w:val="en-US"/>
              </w:rPr>
            </w:pPr>
            <w:r>
              <w:rPr>
                <w:rFonts w:ascii="Times New Roman" w:hAnsi="Times New Roman"/>
                <w:strike/>
                <w:sz w:val="24"/>
                <w:szCs w:val="24"/>
                <w:lang w:val="en-US"/>
              </w:rPr>
              <w:t>Bottom sheet</w:t>
            </w:r>
          </w:p>
        </w:tc>
        <w:tc>
          <w:tcPr>
            <w:tcW w:w="1231" w:type="dxa"/>
          </w:tcPr>
          <w:p w14:paraId="097BF767">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855" w:type="dxa"/>
          </w:tcPr>
          <w:p w14:paraId="73CEEFCC">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1459" w:type="dxa"/>
          </w:tcPr>
          <w:p w14:paraId="64D26CF4">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4386" w:type="dxa"/>
          </w:tcPr>
          <w:p w14:paraId="77AAB29D">
            <w:pPr>
              <w:pStyle w:val="3"/>
              <w:numPr>
                <w:ilvl w:val="0"/>
                <w:numId w:val="108"/>
              </w:numPr>
              <w:jc w:val="left"/>
              <w:rPr>
                <w:rFonts w:ascii="Times New Roman" w:hAnsi="Times New Roman"/>
                <w:sz w:val="24"/>
                <w:szCs w:val="24"/>
              </w:rPr>
            </w:pPr>
            <w:r>
              <w:rPr>
                <w:rFonts w:ascii="Times New Roman" w:hAnsi="Times New Roman"/>
                <w:sz w:val="24"/>
                <w:szCs w:val="24"/>
              </w:rPr>
              <w:t>Khi nhấn, hiển thị bottom sheet gồm:</w:t>
            </w:r>
          </w:p>
          <w:p w14:paraId="6A933967">
            <w:pPr>
              <w:pStyle w:val="3"/>
              <w:numPr>
                <w:ilvl w:val="1"/>
                <w:numId w:val="108"/>
              </w:numPr>
              <w:jc w:val="left"/>
              <w:rPr>
                <w:rFonts w:ascii="Times New Roman" w:hAnsi="Times New Roman"/>
                <w:sz w:val="24"/>
                <w:szCs w:val="24"/>
              </w:rPr>
            </w:pPr>
            <w:r>
              <w:rPr>
                <w:rFonts w:ascii="Times New Roman" w:hAnsi="Times New Roman"/>
                <w:sz w:val="24"/>
                <w:szCs w:val="24"/>
                <w:lang w:val="en-US"/>
              </w:rPr>
              <w:drawing>
                <wp:inline distT="0" distB="0" distL="0" distR="0">
                  <wp:extent cx="1694180" cy="18288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7"/>
                          <a:stretch>
                            <a:fillRect/>
                          </a:stretch>
                        </pic:blipFill>
                        <pic:spPr>
                          <a:xfrm>
                            <a:off x="0" y="0"/>
                            <a:ext cx="1694775" cy="1828800"/>
                          </a:xfrm>
                          <a:prstGeom prst="rect">
                            <a:avLst/>
                          </a:prstGeom>
                        </pic:spPr>
                      </pic:pic>
                    </a:graphicData>
                  </a:graphic>
                </wp:inline>
              </w:drawing>
            </w:r>
          </w:p>
          <w:p w14:paraId="2D0E14BD">
            <w:pPr>
              <w:pStyle w:val="3"/>
              <w:numPr>
                <w:ilvl w:val="1"/>
                <w:numId w:val="108"/>
              </w:numPr>
              <w:jc w:val="left"/>
              <w:rPr>
                <w:rFonts w:ascii="Times New Roman" w:hAnsi="Times New Roman"/>
                <w:sz w:val="24"/>
                <w:szCs w:val="24"/>
              </w:rPr>
            </w:pPr>
            <w:r>
              <w:rPr>
                <w:rFonts w:ascii="Times New Roman" w:hAnsi="Times New Roman"/>
                <w:sz w:val="24"/>
                <w:szCs w:val="24"/>
              </w:rPr>
              <w:t>Icon X: khi nhấn: tắt bottom sheet, về màn hình hiện tại</w:t>
            </w:r>
          </w:p>
          <w:p w14:paraId="103E54DB">
            <w:pPr>
              <w:pStyle w:val="3"/>
              <w:numPr>
                <w:ilvl w:val="1"/>
                <w:numId w:val="108"/>
              </w:numPr>
              <w:jc w:val="left"/>
              <w:rPr>
                <w:rFonts w:ascii="Times New Roman" w:hAnsi="Times New Roman"/>
                <w:sz w:val="24"/>
                <w:szCs w:val="24"/>
              </w:rPr>
            </w:pPr>
            <w:r>
              <w:rPr>
                <w:rFonts w:ascii="Times New Roman" w:hAnsi="Times New Roman"/>
                <w:sz w:val="24"/>
                <w:szCs w:val="24"/>
              </w:rPr>
              <w:t>Title: Chức vụ</w:t>
            </w:r>
          </w:p>
          <w:p w14:paraId="4249FFE5">
            <w:pPr>
              <w:pStyle w:val="3"/>
              <w:numPr>
                <w:ilvl w:val="1"/>
                <w:numId w:val="108"/>
              </w:numPr>
              <w:jc w:val="left"/>
              <w:rPr>
                <w:rFonts w:ascii="Times New Roman" w:hAnsi="Times New Roman"/>
                <w:sz w:val="24"/>
                <w:szCs w:val="24"/>
              </w:rPr>
            </w:pPr>
            <w:r>
              <w:rPr>
                <w:rFonts w:ascii="Times New Roman" w:hAnsi="Times New Roman"/>
                <w:sz w:val="24"/>
                <w:szCs w:val="24"/>
              </w:rPr>
              <w:t>List giá trị: (theo UI)</w:t>
            </w:r>
          </w:p>
          <w:p w14:paraId="2BEABFB8">
            <w:pPr>
              <w:pStyle w:val="3"/>
              <w:numPr>
                <w:ilvl w:val="2"/>
                <w:numId w:val="108"/>
              </w:numPr>
              <w:jc w:val="left"/>
              <w:rPr>
                <w:rFonts w:ascii="Times New Roman" w:hAnsi="Times New Roman"/>
                <w:sz w:val="24"/>
                <w:szCs w:val="24"/>
              </w:rPr>
            </w:pPr>
            <w:r>
              <w:rPr>
                <w:rFonts w:ascii="Times New Roman" w:hAnsi="Times New Roman"/>
                <w:sz w:val="24"/>
                <w:szCs w:val="24"/>
              </w:rPr>
              <w:t>Mặc định chọn option mà KH đã chọn trước đó, option được chọn sẽ có tick ở bên cạnh</w:t>
            </w:r>
          </w:p>
          <w:p w14:paraId="67C9D347">
            <w:pPr>
              <w:pStyle w:val="3"/>
              <w:numPr>
                <w:ilvl w:val="1"/>
                <w:numId w:val="108"/>
              </w:numPr>
              <w:jc w:val="left"/>
              <w:rPr>
                <w:rFonts w:ascii="Times New Roman" w:hAnsi="Times New Roman"/>
                <w:strike/>
                <w:sz w:val="24"/>
                <w:szCs w:val="24"/>
              </w:rPr>
            </w:pPr>
            <w:r>
              <w:rPr>
                <w:rFonts w:ascii="Times New Roman" w:hAnsi="Times New Roman"/>
                <w:sz w:val="24"/>
                <w:szCs w:val="24"/>
              </w:rPr>
              <w:t>Khi chọn 1 giá trị, hệ thống tắt bottom sheet và hiển thị giá trị KH đã chọn lên MH Nhập thông tin mở thẻ (Thông tin công việc)</w:t>
            </w:r>
          </w:p>
        </w:tc>
      </w:tr>
      <w:tr w14:paraId="5F4533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5D61AB07">
            <w:pPr>
              <w:pStyle w:val="3"/>
              <w:numPr>
                <w:ilvl w:val="0"/>
                <w:numId w:val="112"/>
              </w:numPr>
              <w:rPr>
                <w:rFonts w:ascii="Times New Roman" w:hAnsi="Times New Roman"/>
                <w:sz w:val="24"/>
                <w:szCs w:val="24"/>
                <w:lang w:val="en-US"/>
              </w:rPr>
            </w:pPr>
          </w:p>
        </w:tc>
        <w:tc>
          <w:tcPr>
            <w:tcW w:w="4116" w:type="dxa"/>
          </w:tcPr>
          <w:p w14:paraId="06EB0BC1">
            <w:pPr>
              <w:pStyle w:val="3"/>
              <w:ind w:left="0" w:firstLine="0"/>
              <w:rPr>
                <w:rFonts w:ascii="Times New Roman" w:hAnsi="Times New Roman" w:eastAsia="SimSun"/>
                <w:sz w:val="24"/>
                <w:szCs w:val="24"/>
              </w:rPr>
            </w:pPr>
            <w:r>
              <w:rPr>
                <w:rFonts w:ascii="Times New Roman" w:hAnsi="Times New Roman" w:eastAsia="SimSun"/>
                <w:sz w:val="24"/>
                <w:szCs w:val="24"/>
                <w:lang w:val="en-US"/>
              </w:rPr>
              <w:drawing>
                <wp:inline distT="0" distB="0" distL="0" distR="0">
                  <wp:extent cx="1838325" cy="4565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88"/>
                          <a:stretch>
                            <a:fillRect/>
                          </a:stretch>
                        </pic:blipFill>
                        <pic:spPr>
                          <a:xfrm>
                            <a:off x="0" y="0"/>
                            <a:ext cx="1854592" cy="461175"/>
                          </a:xfrm>
                          <a:prstGeom prst="rect">
                            <a:avLst/>
                          </a:prstGeom>
                        </pic:spPr>
                      </pic:pic>
                    </a:graphicData>
                  </a:graphic>
                </wp:inline>
              </w:drawing>
            </w:r>
          </w:p>
          <w:p w14:paraId="022EA749">
            <w:pPr>
              <w:pStyle w:val="3"/>
              <w:ind w:left="0" w:firstLine="0"/>
              <w:rPr>
                <w:rFonts w:ascii="Times New Roman" w:hAnsi="Times New Roman"/>
                <w:b/>
                <w:sz w:val="24"/>
                <w:szCs w:val="24"/>
                <w:lang w:val="en-US"/>
              </w:rPr>
            </w:pPr>
            <w:r>
              <w:rPr>
                <w:rFonts w:ascii="Times New Roman" w:hAnsi="Times New Roman" w:eastAsia="SimSun"/>
                <w:sz w:val="24"/>
                <w:szCs w:val="24"/>
              </w:rPr>
              <w:t>Thu nhập hàng tháng</w:t>
            </w:r>
          </w:p>
        </w:tc>
        <w:tc>
          <w:tcPr>
            <w:tcW w:w="2196" w:type="dxa"/>
          </w:tcPr>
          <w:p w14:paraId="52D44986">
            <w:pPr>
              <w:pStyle w:val="3"/>
              <w:ind w:left="0" w:firstLine="0"/>
              <w:rPr>
                <w:rFonts w:ascii="Times New Roman" w:hAnsi="Times New Roman"/>
                <w:sz w:val="24"/>
                <w:szCs w:val="24"/>
                <w:lang w:val="en-US"/>
              </w:rPr>
            </w:pPr>
            <w:r>
              <w:rPr>
                <w:rFonts w:ascii="Times New Roman" w:hAnsi="Times New Roman"/>
                <w:sz w:val="24"/>
                <w:szCs w:val="24"/>
                <w:lang w:val="en-US"/>
              </w:rPr>
              <w:t>Textbox</w:t>
            </w:r>
          </w:p>
          <w:p w14:paraId="351587C1">
            <w:pPr>
              <w:pStyle w:val="3"/>
              <w:ind w:left="0" w:firstLine="0"/>
              <w:rPr>
                <w:rFonts w:ascii="Times New Roman" w:hAnsi="Times New Roman"/>
                <w:sz w:val="24"/>
                <w:szCs w:val="24"/>
                <w:lang w:val="en-US"/>
              </w:rPr>
            </w:pPr>
            <w:r>
              <w:rPr>
                <w:rFonts w:ascii="Times New Roman" w:hAnsi="Times New Roman" w:eastAsia="SimSun"/>
                <w:sz w:val="24"/>
                <w:szCs w:val="24"/>
              </w:rPr>
              <w:t>Radio</w:t>
            </w:r>
          </w:p>
        </w:tc>
        <w:tc>
          <w:tcPr>
            <w:tcW w:w="1231" w:type="dxa"/>
          </w:tcPr>
          <w:p w14:paraId="1605BB13">
            <w:pPr>
              <w:pStyle w:val="3"/>
              <w:ind w:left="0" w:firstLine="0"/>
              <w:rPr>
                <w:rFonts w:ascii="Times New Roman" w:hAnsi="Times New Roman"/>
                <w:sz w:val="24"/>
                <w:szCs w:val="24"/>
                <w:lang w:val="en-US"/>
              </w:rPr>
            </w:pPr>
            <w:r>
              <w:rPr>
                <w:rFonts w:ascii="Times New Roman" w:hAnsi="Times New Roman"/>
                <w:sz w:val="24"/>
                <w:szCs w:val="24"/>
                <w:lang w:val="en-US"/>
              </w:rPr>
              <w:t>Number</w:t>
            </w:r>
          </w:p>
        </w:tc>
        <w:tc>
          <w:tcPr>
            <w:tcW w:w="855" w:type="dxa"/>
          </w:tcPr>
          <w:p w14:paraId="74E69813">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4D64F861">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3599753C">
            <w:pPr>
              <w:pStyle w:val="3"/>
              <w:numPr>
                <w:ilvl w:val="0"/>
                <w:numId w:val="108"/>
              </w:numPr>
              <w:jc w:val="left"/>
              <w:rPr>
                <w:rFonts w:ascii="Times New Roman" w:hAnsi="Times New Roman"/>
                <w:sz w:val="24"/>
                <w:szCs w:val="24"/>
              </w:rPr>
            </w:pPr>
            <w:r>
              <w:rPr>
                <w:rFonts w:ascii="Times New Roman" w:hAnsi="Times New Roman"/>
                <w:sz w:val="24"/>
                <w:szCs w:val="24"/>
              </w:rPr>
              <w:t xml:space="preserve">Cho phép KH nhập thu nhập hằng tháng </w:t>
            </w:r>
          </w:p>
          <w:p w14:paraId="5B334A06">
            <w:pPr>
              <w:pStyle w:val="3"/>
              <w:numPr>
                <w:ilvl w:val="0"/>
                <w:numId w:val="108"/>
              </w:numPr>
              <w:jc w:val="left"/>
              <w:rPr>
                <w:rFonts w:ascii="Times New Roman" w:hAnsi="Times New Roman"/>
                <w:sz w:val="24"/>
                <w:szCs w:val="24"/>
              </w:rPr>
            </w:pPr>
            <w:r>
              <w:rPr>
                <w:rFonts w:ascii="Times New Roman" w:hAnsi="Times New Roman"/>
                <w:sz w:val="24"/>
                <w:szCs w:val="24"/>
              </w:rPr>
              <w:t>Rule nhập và hiển thị tương tự rule của luồng mở thẻ whitelist</w:t>
            </w:r>
          </w:p>
          <w:p w14:paraId="59ABB01B">
            <w:pPr>
              <w:pStyle w:val="3"/>
              <w:numPr>
                <w:ilvl w:val="0"/>
                <w:numId w:val="108"/>
              </w:numPr>
              <w:jc w:val="left"/>
              <w:rPr>
                <w:rFonts w:ascii="Times New Roman" w:hAnsi="Times New Roman"/>
                <w:sz w:val="24"/>
                <w:szCs w:val="24"/>
              </w:rPr>
            </w:pPr>
            <w:r>
              <w:rPr>
                <w:rFonts w:ascii="Times New Roman" w:hAnsi="Times New Roman"/>
                <w:sz w:val="24"/>
                <w:szCs w:val="24"/>
              </w:rPr>
              <w:t>Maxlength= tương tự luồng whitelist</w:t>
            </w:r>
          </w:p>
          <w:p w14:paraId="2A8FD32D">
            <w:pPr>
              <w:pStyle w:val="3"/>
              <w:numPr>
                <w:ilvl w:val="0"/>
                <w:numId w:val="108"/>
              </w:numPr>
              <w:jc w:val="left"/>
              <w:rPr>
                <w:rFonts w:ascii="Times New Roman" w:hAnsi="Times New Roman"/>
                <w:sz w:val="24"/>
                <w:szCs w:val="24"/>
              </w:rPr>
            </w:pPr>
            <w:r>
              <w:rPr>
                <w:rFonts w:ascii="Times New Roman" w:hAnsi="Times New Roman"/>
                <w:sz w:val="24"/>
                <w:szCs w:val="24"/>
              </w:rPr>
              <w:t>Nếu nhập dài hơn textbox thì xuống dòng hay hiển thị tương tự luồng whitelist</w:t>
            </w:r>
          </w:p>
          <w:p w14:paraId="6AA5373E">
            <w:pPr>
              <w:pStyle w:val="3"/>
              <w:numPr>
                <w:ilvl w:val="0"/>
                <w:numId w:val="108"/>
              </w:numPr>
              <w:jc w:val="left"/>
              <w:rPr>
                <w:rFonts w:ascii="Times New Roman" w:hAnsi="Times New Roman"/>
                <w:sz w:val="24"/>
                <w:szCs w:val="24"/>
              </w:rPr>
            </w:pPr>
            <w:r>
              <w:rPr>
                <w:rFonts w:ascii="Times New Roman" w:hAnsi="Times New Roman"/>
                <w:sz w:val="24"/>
                <w:szCs w:val="24"/>
              </w:rPr>
              <w:t>Hiển thị Theo format chung – chuẩn hiển thị. Ví dụ: 1,000,000 VND</w:t>
            </w:r>
          </w:p>
        </w:tc>
      </w:tr>
      <w:tr w14:paraId="6B19B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7CE1C126">
            <w:pPr>
              <w:pStyle w:val="3"/>
              <w:numPr>
                <w:ilvl w:val="0"/>
                <w:numId w:val="112"/>
              </w:numPr>
              <w:rPr>
                <w:rFonts w:ascii="Times New Roman" w:hAnsi="Times New Roman"/>
                <w:sz w:val="24"/>
                <w:szCs w:val="24"/>
                <w:lang w:val="en-US"/>
              </w:rPr>
            </w:pPr>
          </w:p>
        </w:tc>
        <w:tc>
          <w:tcPr>
            <w:tcW w:w="4116" w:type="dxa"/>
          </w:tcPr>
          <w:p w14:paraId="7BBBC20B">
            <w:pPr>
              <w:pStyle w:val="3"/>
              <w:ind w:left="0" w:firstLine="0"/>
              <w:rPr>
                <w:rFonts w:ascii="Times New Roman" w:hAnsi="Times New Roman"/>
                <w:b/>
                <w:strike/>
                <w:sz w:val="24"/>
                <w:szCs w:val="24"/>
                <w:lang w:val="en-US"/>
              </w:rPr>
            </w:pPr>
            <w:r>
              <w:rPr>
                <w:rFonts w:ascii="Times New Roman" w:hAnsi="Times New Roman"/>
                <w:strike/>
                <w:sz w:val="20"/>
                <w:lang w:val="en-US"/>
              </w:rPr>
              <w:drawing>
                <wp:inline distT="0" distB="0" distL="0" distR="0">
                  <wp:extent cx="2028190" cy="332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89"/>
                          <a:stretch>
                            <a:fillRect/>
                          </a:stretch>
                        </pic:blipFill>
                        <pic:spPr>
                          <a:xfrm>
                            <a:off x="0" y="0"/>
                            <a:ext cx="2028571" cy="333333"/>
                          </a:xfrm>
                          <a:prstGeom prst="rect">
                            <a:avLst/>
                          </a:prstGeom>
                        </pic:spPr>
                      </pic:pic>
                    </a:graphicData>
                  </a:graphic>
                </wp:inline>
              </w:drawing>
            </w:r>
          </w:p>
        </w:tc>
        <w:tc>
          <w:tcPr>
            <w:tcW w:w="2196" w:type="dxa"/>
          </w:tcPr>
          <w:p w14:paraId="6D1007EB">
            <w:pPr>
              <w:pStyle w:val="3"/>
              <w:ind w:left="0" w:firstLine="0"/>
              <w:rPr>
                <w:rFonts w:ascii="Times New Roman" w:hAnsi="Times New Roman"/>
                <w:strike/>
                <w:sz w:val="24"/>
                <w:szCs w:val="24"/>
                <w:lang w:val="en-US"/>
              </w:rPr>
            </w:pPr>
            <w:r>
              <w:rPr>
                <w:rFonts w:ascii="Times New Roman" w:hAnsi="Times New Roman"/>
                <w:strike/>
                <w:sz w:val="24"/>
                <w:szCs w:val="24"/>
                <w:lang w:val="en-US"/>
              </w:rPr>
              <w:t>Textbox</w:t>
            </w:r>
          </w:p>
        </w:tc>
        <w:tc>
          <w:tcPr>
            <w:tcW w:w="1231" w:type="dxa"/>
          </w:tcPr>
          <w:p w14:paraId="1B0CC02E">
            <w:pPr>
              <w:pStyle w:val="3"/>
              <w:ind w:left="0" w:firstLine="0"/>
              <w:rPr>
                <w:rFonts w:ascii="Times New Roman" w:hAnsi="Times New Roman"/>
                <w:strike/>
                <w:sz w:val="24"/>
                <w:szCs w:val="24"/>
                <w:lang w:val="en-US"/>
              </w:rPr>
            </w:pPr>
            <w:r>
              <w:rPr>
                <w:rFonts w:ascii="Times New Roman" w:hAnsi="Times New Roman"/>
                <w:strike/>
                <w:sz w:val="24"/>
                <w:szCs w:val="24"/>
                <w:lang w:val="en-US"/>
              </w:rPr>
              <w:t>Number</w:t>
            </w:r>
          </w:p>
        </w:tc>
        <w:tc>
          <w:tcPr>
            <w:tcW w:w="855" w:type="dxa"/>
          </w:tcPr>
          <w:p w14:paraId="53355749">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1459" w:type="dxa"/>
          </w:tcPr>
          <w:p w14:paraId="40627CA9">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4386" w:type="dxa"/>
          </w:tcPr>
          <w:p w14:paraId="1D5543E0">
            <w:pPr>
              <w:pStyle w:val="3"/>
              <w:numPr>
                <w:ilvl w:val="0"/>
                <w:numId w:val="108"/>
              </w:numPr>
              <w:jc w:val="left"/>
              <w:rPr>
                <w:rFonts w:ascii="Times New Roman" w:hAnsi="Times New Roman"/>
                <w:strike/>
                <w:sz w:val="24"/>
                <w:szCs w:val="24"/>
              </w:rPr>
            </w:pPr>
            <w:r>
              <w:rPr>
                <w:rFonts w:ascii="Times New Roman" w:hAnsi="Times New Roman"/>
                <w:strike/>
                <w:sz w:val="24"/>
                <w:szCs w:val="24"/>
              </w:rPr>
              <w:t>Cho phép KH Nhập tên doanh nghiệp khách hàng đang làm việc</w:t>
            </w:r>
          </w:p>
        </w:tc>
      </w:tr>
      <w:tr w14:paraId="7024E9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53D28575">
            <w:pPr>
              <w:pStyle w:val="3"/>
              <w:numPr>
                <w:ilvl w:val="0"/>
                <w:numId w:val="112"/>
              </w:numPr>
              <w:rPr>
                <w:rFonts w:ascii="Times New Roman" w:hAnsi="Times New Roman"/>
                <w:sz w:val="24"/>
                <w:szCs w:val="24"/>
                <w:lang w:val="en-US"/>
              </w:rPr>
            </w:pPr>
            <w:commentRangeStart w:id="91"/>
            <w:commentRangeStart w:id="92"/>
          </w:p>
        </w:tc>
        <w:tc>
          <w:tcPr>
            <w:tcW w:w="4116" w:type="dxa"/>
          </w:tcPr>
          <w:p w14:paraId="4E56B6A4">
            <w:pPr>
              <w:pStyle w:val="3"/>
              <w:ind w:left="0" w:firstLine="0"/>
              <w:rPr>
                <w:rFonts w:ascii="Times New Roman" w:hAnsi="Times New Roman"/>
                <w:b/>
                <w:sz w:val="24"/>
                <w:szCs w:val="24"/>
                <w:lang w:val="en-US"/>
              </w:rPr>
            </w:pPr>
            <w:r>
              <w:rPr>
                <w:rFonts w:ascii="Times New Roman" w:hAnsi="Times New Roman"/>
                <w:b/>
                <w:sz w:val="24"/>
                <w:szCs w:val="24"/>
                <w:lang w:val="en-US"/>
              </w:rPr>
              <w:drawing>
                <wp:inline distT="0" distB="0" distL="0" distR="0">
                  <wp:extent cx="1943100" cy="457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90"/>
                          <a:stretch>
                            <a:fillRect/>
                          </a:stretch>
                        </pic:blipFill>
                        <pic:spPr>
                          <a:xfrm>
                            <a:off x="0" y="0"/>
                            <a:ext cx="1943101" cy="457200"/>
                          </a:xfrm>
                          <a:prstGeom prst="rect">
                            <a:avLst/>
                          </a:prstGeom>
                        </pic:spPr>
                      </pic:pic>
                    </a:graphicData>
                  </a:graphic>
                </wp:inline>
              </w:drawing>
            </w:r>
          </w:p>
        </w:tc>
        <w:tc>
          <w:tcPr>
            <w:tcW w:w="2196" w:type="dxa"/>
          </w:tcPr>
          <w:p w14:paraId="6FA982F3">
            <w:pPr>
              <w:pStyle w:val="3"/>
              <w:ind w:left="0" w:firstLine="0"/>
              <w:rPr>
                <w:rFonts w:ascii="Times New Roman" w:hAnsi="Times New Roman"/>
                <w:sz w:val="24"/>
                <w:szCs w:val="24"/>
                <w:lang w:val="en-US"/>
              </w:rPr>
            </w:pPr>
            <w:r>
              <w:rPr>
                <w:rFonts w:ascii="Times New Roman" w:hAnsi="Times New Roman"/>
                <w:sz w:val="24"/>
                <w:szCs w:val="24"/>
                <w:lang w:val="en-US"/>
              </w:rPr>
              <w:t>Textbox</w:t>
            </w:r>
          </w:p>
        </w:tc>
        <w:tc>
          <w:tcPr>
            <w:tcW w:w="1231" w:type="dxa"/>
          </w:tcPr>
          <w:p w14:paraId="55118828">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855" w:type="dxa"/>
          </w:tcPr>
          <w:p w14:paraId="1CA14551">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71ED05A5">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2CFE8740">
            <w:pPr>
              <w:pStyle w:val="3"/>
              <w:numPr>
                <w:ilvl w:val="0"/>
                <w:numId w:val="108"/>
              </w:numPr>
              <w:jc w:val="left"/>
              <w:rPr>
                <w:rFonts w:ascii="Times New Roman" w:hAnsi="Times New Roman"/>
                <w:sz w:val="24"/>
                <w:szCs w:val="24"/>
              </w:rPr>
            </w:pPr>
            <w:r>
              <w:rPr>
                <w:rFonts w:ascii="Times New Roman" w:hAnsi="Times New Roman"/>
                <w:sz w:val="24"/>
                <w:szCs w:val="24"/>
              </w:rPr>
              <w:t xml:space="preserve">Cho phép KH nhập SĐT nơi làm việc </w:t>
            </w:r>
          </w:p>
          <w:p w14:paraId="3B9762EA">
            <w:pPr>
              <w:pStyle w:val="3"/>
              <w:numPr>
                <w:ilvl w:val="0"/>
                <w:numId w:val="108"/>
              </w:numPr>
              <w:jc w:val="left"/>
              <w:rPr>
                <w:rFonts w:ascii="Times New Roman" w:hAnsi="Times New Roman"/>
                <w:sz w:val="24"/>
                <w:szCs w:val="24"/>
              </w:rPr>
            </w:pPr>
            <w:r>
              <w:rPr>
                <w:rFonts w:ascii="Times New Roman" w:hAnsi="Times New Roman"/>
                <w:sz w:val="24"/>
                <w:szCs w:val="24"/>
              </w:rPr>
              <w:t>Rule nhập và hiển thị tương tự rule của luồng mở thẻ whitelist</w:t>
            </w:r>
          </w:p>
          <w:p w14:paraId="39BA7B7B">
            <w:pPr>
              <w:pStyle w:val="3"/>
              <w:numPr>
                <w:ilvl w:val="0"/>
                <w:numId w:val="108"/>
              </w:numPr>
              <w:jc w:val="left"/>
              <w:rPr>
                <w:rFonts w:ascii="Times New Roman" w:hAnsi="Times New Roman"/>
                <w:sz w:val="24"/>
                <w:szCs w:val="24"/>
              </w:rPr>
            </w:pPr>
            <w:r>
              <w:rPr>
                <w:rFonts w:ascii="Times New Roman" w:hAnsi="Times New Roman"/>
                <w:sz w:val="24"/>
                <w:szCs w:val="24"/>
              </w:rPr>
              <w:t>Maxlength= tương tự luồng whitelist</w:t>
            </w:r>
          </w:p>
          <w:p w14:paraId="421FFAAB">
            <w:pPr>
              <w:pStyle w:val="3"/>
              <w:numPr>
                <w:ilvl w:val="0"/>
                <w:numId w:val="108"/>
              </w:numPr>
              <w:jc w:val="left"/>
              <w:rPr>
                <w:rFonts w:ascii="Times New Roman" w:hAnsi="Times New Roman"/>
                <w:sz w:val="24"/>
                <w:szCs w:val="24"/>
              </w:rPr>
            </w:pPr>
            <w:r>
              <w:rPr>
                <w:rFonts w:ascii="Times New Roman" w:hAnsi="Times New Roman"/>
                <w:sz w:val="24"/>
                <w:szCs w:val="24"/>
              </w:rPr>
              <w:t xml:space="preserve">Các ký tự được phép nhập: Number, + </w:t>
            </w:r>
          </w:p>
          <w:p w14:paraId="5FE05BEB">
            <w:pPr>
              <w:pStyle w:val="3"/>
              <w:numPr>
                <w:ilvl w:val="0"/>
                <w:numId w:val="108"/>
              </w:numPr>
              <w:jc w:val="left"/>
              <w:rPr>
                <w:rFonts w:ascii="Times New Roman" w:hAnsi="Times New Roman"/>
                <w:sz w:val="24"/>
                <w:szCs w:val="24"/>
              </w:rPr>
            </w:pPr>
            <w:r>
              <w:rPr>
                <w:rFonts w:ascii="Times New Roman" w:hAnsi="Times New Roman"/>
                <w:sz w:val="24"/>
                <w:szCs w:val="24"/>
              </w:rPr>
              <w:t>Nếu nhập dài hơn textbox thì xuống dòng hay hiển thị tương tự luồng whitelist</w:t>
            </w:r>
          </w:p>
          <w:p w14:paraId="3D33327E">
            <w:pPr>
              <w:pStyle w:val="3"/>
              <w:numPr>
                <w:ilvl w:val="0"/>
                <w:numId w:val="108"/>
              </w:numPr>
              <w:jc w:val="left"/>
              <w:rPr>
                <w:rFonts w:ascii="Times New Roman" w:hAnsi="Times New Roman"/>
                <w:sz w:val="24"/>
                <w:szCs w:val="24"/>
              </w:rPr>
            </w:pPr>
            <w:r>
              <w:rPr>
                <w:rFonts w:ascii="Times New Roman" w:hAnsi="Times New Roman"/>
                <w:sz w:val="24"/>
                <w:szCs w:val="24"/>
              </w:rPr>
              <w:t>Hiển thị theo format chung: chuẩn hiển thị của ebank</w:t>
            </w:r>
            <w:commentRangeEnd w:id="91"/>
            <w:r>
              <w:rPr>
                <w:rStyle w:val="24"/>
                <w:rFonts w:ascii="Times New Roman" w:hAnsi="Times New Roman"/>
              </w:rPr>
              <w:commentReference w:id="91"/>
            </w:r>
          </w:p>
        </w:tc>
      </w:tr>
      <w:commentRangeEnd w:id="92"/>
      <w:tr w14:paraId="603F45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5327A298">
            <w:pPr>
              <w:pStyle w:val="3"/>
              <w:numPr>
                <w:ilvl w:val="0"/>
                <w:numId w:val="112"/>
              </w:numPr>
              <w:rPr>
                <w:rFonts w:ascii="Times New Roman" w:hAnsi="Times New Roman"/>
                <w:sz w:val="24"/>
                <w:szCs w:val="24"/>
                <w:lang w:val="en-US"/>
              </w:rPr>
            </w:pPr>
            <w:r>
              <w:rPr>
                <w:rStyle w:val="24"/>
                <w:rFonts w:ascii="Times New Roman" w:hAnsi="Times New Roman"/>
              </w:rPr>
              <w:commentReference w:id="92"/>
            </w:r>
          </w:p>
        </w:tc>
        <w:tc>
          <w:tcPr>
            <w:tcW w:w="4116" w:type="dxa"/>
          </w:tcPr>
          <w:p w14:paraId="32957E35">
            <w:pPr>
              <w:pStyle w:val="3"/>
              <w:ind w:left="0" w:firstLine="0"/>
              <w:rPr>
                <w:rFonts w:ascii="Times New Roman" w:hAnsi="Times New Roman"/>
                <w:b/>
                <w:sz w:val="24"/>
                <w:szCs w:val="24"/>
                <w:lang w:val="en-US"/>
              </w:rPr>
            </w:pPr>
            <w:r>
              <w:rPr>
                <w:rFonts w:ascii="Times New Roman" w:hAnsi="Times New Roman"/>
                <w:b/>
                <w:sz w:val="24"/>
                <w:szCs w:val="24"/>
                <w:lang w:val="en-US"/>
              </w:rPr>
              <w:drawing>
                <wp:inline distT="0" distB="0" distL="0" distR="0">
                  <wp:extent cx="1866265" cy="422275"/>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91"/>
                          <a:stretch>
                            <a:fillRect/>
                          </a:stretch>
                        </pic:blipFill>
                        <pic:spPr>
                          <a:xfrm>
                            <a:off x="0" y="0"/>
                            <a:ext cx="1905181" cy="431326"/>
                          </a:xfrm>
                          <a:prstGeom prst="rect">
                            <a:avLst/>
                          </a:prstGeom>
                        </pic:spPr>
                      </pic:pic>
                    </a:graphicData>
                  </a:graphic>
                </wp:inline>
              </w:drawing>
            </w:r>
          </w:p>
          <w:p w14:paraId="2C177AB1">
            <w:pPr>
              <w:pStyle w:val="3"/>
              <w:ind w:left="0" w:firstLine="0"/>
              <w:rPr>
                <w:rFonts w:ascii="Times New Roman" w:hAnsi="Times New Roman"/>
                <w:b/>
                <w:sz w:val="24"/>
                <w:szCs w:val="24"/>
                <w:lang w:val="en-US"/>
              </w:rPr>
            </w:pPr>
          </w:p>
        </w:tc>
        <w:tc>
          <w:tcPr>
            <w:tcW w:w="2196" w:type="dxa"/>
          </w:tcPr>
          <w:p w14:paraId="1BCA9E10">
            <w:pPr>
              <w:pStyle w:val="3"/>
              <w:ind w:left="0" w:firstLine="0"/>
              <w:rPr>
                <w:rFonts w:ascii="Times New Roman" w:hAnsi="Times New Roman"/>
                <w:sz w:val="24"/>
                <w:szCs w:val="24"/>
                <w:lang w:val="en-US"/>
              </w:rPr>
            </w:pPr>
            <w:r>
              <w:rPr>
                <w:rFonts w:ascii="Times New Roman" w:hAnsi="Times New Roman"/>
                <w:sz w:val="24"/>
                <w:szCs w:val="24"/>
                <w:lang w:val="en-US"/>
              </w:rPr>
              <w:t>Bottom sheet</w:t>
            </w:r>
          </w:p>
        </w:tc>
        <w:tc>
          <w:tcPr>
            <w:tcW w:w="1231" w:type="dxa"/>
          </w:tcPr>
          <w:p w14:paraId="471E8369">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855" w:type="dxa"/>
          </w:tcPr>
          <w:p w14:paraId="78A42470">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4C16DFF6">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249AC333">
            <w:pPr>
              <w:pStyle w:val="3"/>
              <w:numPr>
                <w:ilvl w:val="0"/>
                <w:numId w:val="108"/>
              </w:numPr>
              <w:jc w:val="left"/>
              <w:rPr>
                <w:rFonts w:ascii="Times New Roman" w:hAnsi="Times New Roman"/>
                <w:sz w:val="24"/>
                <w:szCs w:val="24"/>
              </w:rPr>
            </w:pPr>
            <w:r>
              <w:rPr>
                <w:rFonts w:ascii="Times New Roman" w:hAnsi="Times New Roman"/>
                <w:sz w:val="24"/>
                <w:szCs w:val="24"/>
              </w:rPr>
              <w:t xml:space="preserve">Mô tả tương tự trường Nơi ở hiện tại trong màn hình Nhập thông tin mở thẻ (thông tin cơ bản) </w:t>
            </w:r>
          </w:p>
        </w:tc>
      </w:tr>
      <w:tr w14:paraId="33D13A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7656845D">
            <w:pPr>
              <w:pStyle w:val="3"/>
              <w:numPr>
                <w:ilvl w:val="0"/>
                <w:numId w:val="112"/>
              </w:numPr>
              <w:rPr>
                <w:rFonts w:ascii="Times New Roman" w:hAnsi="Times New Roman"/>
                <w:sz w:val="24"/>
                <w:szCs w:val="24"/>
                <w:lang w:val="en-US"/>
              </w:rPr>
            </w:pPr>
          </w:p>
        </w:tc>
        <w:tc>
          <w:tcPr>
            <w:tcW w:w="4116" w:type="dxa"/>
          </w:tcPr>
          <w:p w14:paraId="7020DEF7">
            <w:pPr>
              <w:pStyle w:val="3"/>
              <w:ind w:left="0" w:firstLine="0"/>
              <w:rPr>
                <w:rFonts w:ascii="Times New Roman" w:hAnsi="Times New Roman"/>
                <w:b/>
                <w:strike/>
                <w:sz w:val="24"/>
                <w:szCs w:val="24"/>
                <w:lang w:val="en-US"/>
              </w:rPr>
            </w:pPr>
            <w:r>
              <w:rPr>
                <w:rFonts w:ascii="Times New Roman" w:hAnsi="Times New Roman"/>
                <w:strike/>
                <w:sz w:val="20"/>
                <w:lang w:val="en-US"/>
              </w:rPr>
              <w:drawing>
                <wp:inline distT="0" distB="0" distL="0" distR="0">
                  <wp:extent cx="2075815" cy="304165"/>
                  <wp:effectExtent l="0" t="0" r="63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92"/>
                          <a:stretch>
                            <a:fillRect/>
                          </a:stretch>
                        </pic:blipFill>
                        <pic:spPr>
                          <a:xfrm>
                            <a:off x="0" y="0"/>
                            <a:ext cx="2076190" cy="304762"/>
                          </a:xfrm>
                          <a:prstGeom prst="rect">
                            <a:avLst/>
                          </a:prstGeom>
                        </pic:spPr>
                      </pic:pic>
                    </a:graphicData>
                  </a:graphic>
                </wp:inline>
              </w:drawing>
            </w:r>
          </w:p>
        </w:tc>
        <w:tc>
          <w:tcPr>
            <w:tcW w:w="2196" w:type="dxa"/>
          </w:tcPr>
          <w:p w14:paraId="38169B3F">
            <w:pPr>
              <w:pStyle w:val="3"/>
              <w:ind w:left="0" w:firstLine="0"/>
              <w:rPr>
                <w:rFonts w:ascii="Times New Roman" w:hAnsi="Times New Roman"/>
                <w:strike/>
                <w:sz w:val="24"/>
                <w:szCs w:val="24"/>
                <w:lang w:val="en-US"/>
              </w:rPr>
            </w:pPr>
            <w:r>
              <w:rPr>
                <w:rFonts w:ascii="Times New Roman" w:hAnsi="Times New Roman"/>
                <w:strike/>
                <w:sz w:val="20"/>
                <w:szCs w:val="22"/>
              </w:rPr>
              <w:t>Droplist</w:t>
            </w:r>
          </w:p>
        </w:tc>
        <w:tc>
          <w:tcPr>
            <w:tcW w:w="1231" w:type="dxa"/>
          </w:tcPr>
          <w:p w14:paraId="564EA0EB">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855" w:type="dxa"/>
          </w:tcPr>
          <w:p w14:paraId="218039D4">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1459" w:type="dxa"/>
          </w:tcPr>
          <w:p w14:paraId="4F37476A">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4386" w:type="dxa"/>
          </w:tcPr>
          <w:p w14:paraId="16BB9FB4">
            <w:pPr>
              <w:pStyle w:val="3"/>
              <w:numPr>
                <w:ilvl w:val="0"/>
                <w:numId w:val="108"/>
              </w:numPr>
              <w:jc w:val="left"/>
              <w:rPr>
                <w:rFonts w:ascii="Times New Roman" w:hAnsi="Times New Roman"/>
                <w:strike/>
                <w:sz w:val="24"/>
                <w:szCs w:val="24"/>
              </w:rPr>
            </w:pPr>
            <w:r>
              <w:rPr>
                <w:rFonts w:ascii="Times New Roman" w:hAnsi="Times New Roman"/>
                <w:strike/>
                <w:sz w:val="20"/>
              </w:rPr>
              <w:t>Tiền mặt</w:t>
            </w:r>
          </w:p>
          <w:p w14:paraId="36EA68F9">
            <w:pPr>
              <w:pStyle w:val="3"/>
              <w:numPr>
                <w:ilvl w:val="0"/>
                <w:numId w:val="108"/>
              </w:numPr>
              <w:jc w:val="left"/>
              <w:rPr>
                <w:rFonts w:ascii="Times New Roman" w:hAnsi="Times New Roman"/>
                <w:strike/>
                <w:sz w:val="24"/>
                <w:szCs w:val="24"/>
              </w:rPr>
            </w:pPr>
            <w:r>
              <w:rPr>
                <w:rFonts w:ascii="Times New Roman" w:hAnsi="Times New Roman"/>
                <w:strike/>
                <w:sz w:val="20"/>
              </w:rPr>
              <w:t>Qua tài khoản TPBank</w:t>
            </w:r>
          </w:p>
          <w:p w14:paraId="59C9F538">
            <w:pPr>
              <w:pStyle w:val="3"/>
              <w:numPr>
                <w:ilvl w:val="0"/>
                <w:numId w:val="108"/>
              </w:numPr>
              <w:jc w:val="left"/>
              <w:rPr>
                <w:rFonts w:ascii="Times New Roman" w:hAnsi="Times New Roman"/>
                <w:strike/>
                <w:sz w:val="24"/>
                <w:szCs w:val="24"/>
              </w:rPr>
            </w:pPr>
            <w:r>
              <w:rPr>
                <w:rFonts w:ascii="Times New Roman" w:hAnsi="Times New Roman"/>
                <w:strike/>
                <w:sz w:val="20"/>
              </w:rPr>
              <w:t>Qua tài khoản ngân hàng khác</w:t>
            </w:r>
          </w:p>
        </w:tc>
      </w:tr>
      <w:tr w14:paraId="1A9EBF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7CB40847">
            <w:pPr>
              <w:pStyle w:val="3"/>
              <w:numPr>
                <w:ilvl w:val="0"/>
                <w:numId w:val="112"/>
              </w:numPr>
              <w:rPr>
                <w:rFonts w:ascii="Times New Roman" w:hAnsi="Times New Roman"/>
                <w:strike/>
                <w:sz w:val="24"/>
                <w:szCs w:val="24"/>
                <w:lang w:val="en-US"/>
              </w:rPr>
            </w:pPr>
          </w:p>
        </w:tc>
        <w:tc>
          <w:tcPr>
            <w:tcW w:w="4116" w:type="dxa"/>
          </w:tcPr>
          <w:p w14:paraId="21AE8EFF">
            <w:pPr>
              <w:pStyle w:val="3"/>
              <w:ind w:left="0" w:firstLine="0"/>
              <w:rPr>
                <w:rFonts w:ascii="Times New Roman" w:hAnsi="Times New Roman"/>
                <w:strike/>
                <w:sz w:val="20"/>
                <w:lang w:val="en-US"/>
              </w:rPr>
            </w:pPr>
            <w:r>
              <w:rPr>
                <w:rFonts w:ascii="Times New Roman" w:hAnsi="Times New Roman"/>
                <w:strike/>
                <w:sz w:val="20"/>
                <w:lang w:val="en-US"/>
              </w:rPr>
              <w:drawing>
                <wp:inline distT="0" distB="0" distL="0" distR="0">
                  <wp:extent cx="2442845" cy="74739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93"/>
                          <a:stretch>
                            <a:fillRect/>
                          </a:stretch>
                        </pic:blipFill>
                        <pic:spPr>
                          <a:xfrm>
                            <a:off x="0" y="0"/>
                            <a:ext cx="2479737" cy="758827"/>
                          </a:xfrm>
                          <a:prstGeom prst="rect">
                            <a:avLst/>
                          </a:prstGeom>
                        </pic:spPr>
                      </pic:pic>
                    </a:graphicData>
                  </a:graphic>
                </wp:inline>
              </w:drawing>
            </w:r>
          </w:p>
        </w:tc>
        <w:tc>
          <w:tcPr>
            <w:tcW w:w="2196" w:type="dxa"/>
          </w:tcPr>
          <w:p w14:paraId="40B08236">
            <w:pPr>
              <w:pStyle w:val="3"/>
              <w:ind w:left="0" w:firstLine="0"/>
              <w:rPr>
                <w:rFonts w:ascii="Times New Roman" w:hAnsi="Times New Roman"/>
                <w:strike/>
                <w:sz w:val="20"/>
                <w:szCs w:val="22"/>
              </w:rPr>
            </w:pPr>
            <w:r>
              <w:rPr>
                <w:rFonts w:ascii="Times New Roman" w:hAnsi="Times New Roman"/>
                <w:strike/>
                <w:sz w:val="20"/>
              </w:rPr>
              <w:t>Text box</w:t>
            </w:r>
          </w:p>
        </w:tc>
        <w:tc>
          <w:tcPr>
            <w:tcW w:w="1231" w:type="dxa"/>
          </w:tcPr>
          <w:p w14:paraId="4E802696">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855" w:type="dxa"/>
          </w:tcPr>
          <w:p w14:paraId="25552195">
            <w:pPr>
              <w:pStyle w:val="3"/>
              <w:ind w:left="0" w:firstLine="0"/>
              <w:rPr>
                <w:rFonts w:ascii="Times New Roman" w:hAnsi="Times New Roman"/>
                <w:strike/>
                <w:sz w:val="24"/>
                <w:szCs w:val="24"/>
                <w:lang w:val="en-US"/>
              </w:rPr>
            </w:pPr>
            <w:r>
              <w:rPr>
                <w:rFonts w:ascii="Times New Roman" w:hAnsi="Times New Roman"/>
                <w:strike/>
                <w:sz w:val="24"/>
                <w:szCs w:val="24"/>
                <w:lang w:val="en-US"/>
              </w:rPr>
              <w:t>N</w:t>
            </w:r>
          </w:p>
        </w:tc>
        <w:tc>
          <w:tcPr>
            <w:tcW w:w="1459" w:type="dxa"/>
          </w:tcPr>
          <w:p w14:paraId="4DF629D8">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4386" w:type="dxa"/>
          </w:tcPr>
          <w:p w14:paraId="77B01FB4">
            <w:pPr>
              <w:pStyle w:val="233"/>
              <w:widowControl/>
              <w:numPr>
                <w:ilvl w:val="0"/>
                <w:numId w:val="113"/>
              </w:numPr>
              <w:tabs>
                <w:tab w:val="left" w:pos="5850"/>
              </w:tabs>
              <w:spacing w:after="0"/>
              <w:jc w:val="left"/>
              <w:rPr>
                <w:rFonts w:ascii="Times New Roman" w:hAnsi="Times New Roman"/>
                <w:strike/>
                <w:sz w:val="20"/>
              </w:rPr>
            </w:pPr>
            <w:r>
              <w:rPr>
                <w:rFonts w:ascii="Times New Roman" w:hAnsi="Times New Roman"/>
                <w:strike/>
                <w:sz w:val="20"/>
                <w:lang w:val="vi-VN"/>
              </w:rPr>
              <w:t xml:space="preserve">Cho phép </w:t>
            </w:r>
            <w:r>
              <w:rPr>
                <w:rFonts w:ascii="Times New Roman" w:hAnsi="Times New Roman"/>
                <w:strike/>
                <w:sz w:val="20"/>
              </w:rPr>
              <w:t>KH nhập thông tin người giới thiệu</w:t>
            </w:r>
            <w:r>
              <w:rPr>
                <w:rFonts w:ascii="Times New Roman" w:hAnsi="Times New Roman"/>
                <w:strike/>
                <w:sz w:val="20"/>
                <w:lang w:val="vi-VN"/>
              </w:rPr>
              <w:t xml:space="preserve"> để ghi nhận thẻ tín dụng cho Người giới thiệu. KH cần nhập thông tin</w:t>
            </w:r>
            <w:r>
              <w:rPr>
                <w:rFonts w:ascii="Times New Roman" w:hAnsi="Times New Roman"/>
                <w:strike/>
                <w:sz w:val="20"/>
              </w:rPr>
              <w:t xml:space="preserve"> theo format [mã chi nhánh]-[mã miscode]. </w:t>
            </w:r>
            <w:r>
              <w:rPr>
                <w:rFonts w:ascii="Times New Roman" w:hAnsi="Times New Roman"/>
                <w:strike/>
                <w:sz w:val="20"/>
                <w:lang w:val="vi-VN"/>
              </w:rPr>
              <w:t xml:space="preserve">KH chỉ được phép nhập </w:t>
            </w:r>
            <w:r>
              <w:rPr>
                <w:rFonts w:ascii="Times New Roman" w:hAnsi="Times New Roman"/>
                <w:strike/>
                <w:sz w:val="20"/>
                <w:lang w:val="en-US"/>
              </w:rPr>
              <w:t xml:space="preserve">tối đa 50 ký tự bao gồm </w:t>
            </w:r>
            <w:r>
              <w:rPr>
                <w:rFonts w:ascii="Times New Roman" w:hAnsi="Times New Roman"/>
                <w:strike/>
                <w:sz w:val="20"/>
                <w:lang w:val="vi-VN"/>
              </w:rPr>
              <w:t>các ký tự chữ, số và dấu - (không bao gồm các ký tự đặc biệt).</w:t>
            </w:r>
          </w:p>
          <w:p w14:paraId="3ABD2D3C">
            <w:pPr>
              <w:pStyle w:val="233"/>
              <w:widowControl/>
              <w:numPr>
                <w:ilvl w:val="0"/>
                <w:numId w:val="113"/>
              </w:numPr>
              <w:tabs>
                <w:tab w:val="left" w:pos="5850"/>
              </w:tabs>
              <w:spacing w:after="0"/>
              <w:jc w:val="left"/>
              <w:rPr>
                <w:rFonts w:ascii="Times New Roman" w:hAnsi="Times New Roman"/>
                <w:strike/>
                <w:sz w:val="20"/>
              </w:rPr>
            </w:pPr>
            <w:r>
              <w:rPr>
                <w:rFonts w:ascii="Times New Roman" w:hAnsi="Times New Roman"/>
                <w:strike/>
                <w:sz w:val="20"/>
                <w:lang w:val="en-US"/>
              </w:rPr>
              <w:t>KH bấm Xong trên bàn phím hoặc outfocus khỏi textbox, hệ thống kiểm tra mã chi nhánh và mã miscode có hợp lệ không?. Nếu:</w:t>
            </w:r>
          </w:p>
          <w:p w14:paraId="067D1F8E">
            <w:pPr>
              <w:pStyle w:val="233"/>
              <w:widowControl/>
              <w:numPr>
                <w:ilvl w:val="0"/>
                <w:numId w:val="114"/>
              </w:numPr>
              <w:tabs>
                <w:tab w:val="left" w:pos="5850"/>
              </w:tabs>
              <w:spacing w:after="0"/>
              <w:ind w:hanging="194"/>
              <w:jc w:val="left"/>
              <w:rPr>
                <w:rFonts w:ascii="Times New Roman" w:hAnsi="Times New Roman"/>
                <w:strike/>
                <w:sz w:val="20"/>
              </w:rPr>
            </w:pPr>
            <w:r>
              <w:rPr>
                <w:rFonts w:ascii="Times New Roman" w:hAnsi="Times New Roman"/>
                <w:strike/>
                <w:sz w:val="20"/>
                <w:lang w:val="en-US"/>
              </w:rPr>
              <w:t xml:space="preserve">   Mã chi nhánh và mã miscode hợp lệ =&gt; Hệ thống hiển thị thông tin họ tên tương ứng với mã miscode và tên chi nhánh tương ứng với mã chi nhánh KH nhập như sau:</w:t>
            </w:r>
          </w:p>
          <w:p w14:paraId="09304C60">
            <w:pPr>
              <w:tabs>
                <w:tab w:val="left" w:pos="5850"/>
              </w:tabs>
              <w:spacing w:after="0"/>
              <w:ind w:left="1080"/>
              <w:rPr>
                <w:rFonts w:ascii="Times New Roman" w:hAnsi="Times New Roman"/>
                <w:strike/>
                <w:sz w:val="20"/>
              </w:rPr>
            </w:pPr>
            <w:r>
              <w:rPr>
                <w:rFonts w:ascii="Times New Roman" w:hAnsi="Times New Roman"/>
                <w:strike/>
                <w:sz w:val="20"/>
                <w:lang w:val="en-US"/>
              </w:rPr>
              <w:drawing>
                <wp:inline distT="0" distB="0" distL="0" distR="0">
                  <wp:extent cx="1416685" cy="373888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94"/>
                          <a:stretch>
                            <a:fillRect/>
                          </a:stretch>
                        </pic:blipFill>
                        <pic:spPr>
                          <a:xfrm>
                            <a:off x="0" y="0"/>
                            <a:ext cx="1426376" cy="3763489"/>
                          </a:xfrm>
                          <a:prstGeom prst="rect">
                            <a:avLst/>
                          </a:prstGeom>
                        </pic:spPr>
                      </pic:pic>
                    </a:graphicData>
                  </a:graphic>
                </wp:inline>
              </w:drawing>
            </w:r>
          </w:p>
          <w:p w14:paraId="1CEEC4C9">
            <w:pPr>
              <w:tabs>
                <w:tab w:val="left" w:pos="5850"/>
              </w:tabs>
              <w:spacing w:after="0"/>
              <w:ind w:left="1080"/>
              <w:rPr>
                <w:rFonts w:ascii="Times New Roman" w:hAnsi="Times New Roman"/>
                <w:strike/>
                <w:sz w:val="20"/>
              </w:rPr>
            </w:pPr>
            <w:r>
              <w:rPr>
                <w:rFonts w:ascii="Times New Roman" w:hAnsi="Times New Roman"/>
                <w:strike/>
                <w:sz w:val="20"/>
              </w:rPr>
              <w:t>Trong đó:</w:t>
            </w:r>
          </w:p>
          <w:p w14:paraId="0F00188E">
            <w:pPr>
              <w:tabs>
                <w:tab w:val="left" w:pos="5850"/>
              </w:tabs>
              <w:spacing w:after="0"/>
              <w:ind w:left="1080"/>
              <w:rPr>
                <w:rFonts w:ascii="Times New Roman" w:hAnsi="Times New Roman"/>
                <w:strike/>
                <w:sz w:val="20"/>
              </w:rPr>
            </w:pPr>
            <w:r>
              <w:rPr>
                <w:rFonts w:ascii="Times New Roman" w:hAnsi="Times New Roman"/>
                <w:strike/>
                <w:sz w:val="20"/>
              </w:rPr>
              <w:t>Mã người giới thiệu: Hiển thị mã giới thiệu bao gồm [mã chi nhánh]-[miscode] do KH nhập</w:t>
            </w:r>
          </w:p>
          <w:p w14:paraId="11BAC8A5">
            <w:pPr>
              <w:tabs>
                <w:tab w:val="left" w:pos="5850"/>
              </w:tabs>
              <w:spacing w:after="0"/>
              <w:ind w:left="1080"/>
              <w:rPr>
                <w:rFonts w:ascii="Times New Roman" w:hAnsi="Times New Roman"/>
                <w:strike/>
                <w:sz w:val="20"/>
              </w:rPr>
            </w:pPr>
            <w:r>
              <w:rPr>
                <w:rFonts w:ascii="Times New Roman" w:hAnsi="Times New Roman"/>
                <w:strike/>
                <w:sz w:val="20"/>
              </w:rPr>
              <w:t>Họ và tên: Hiển thị họ tên tương ứng với miscode do FCC trả về</w:t>
            </w:r>
          </w:p>
          <w:p w14:paraId="45B0193D">
            <w:pPr>
              <w:tabs>
                <w:tab w:val="left" w:pos="5850"/>
              </w:tabs>
              <w:spacing w:after="0"/>
              <w:ind w:left="1080"/>
              <w:rPr>
                <w:rFonts w:ascii="Times New Roman" w:hAnsi="Times New Roman"/>
                <w:strike/>
                <w:sz w:val="20"/>
              </w:rPr>
            </w:pPr>
            <w:r>
              <w:rPr>
                <w:rFonts w:ascii="Times New Roman" w:hAnsi="Times New Roman"/>
                <w:strike/>
                <w:sz w:val="20"/>
              </w:rPr>
              <w:t>Chi nhánh: Hiển thị tên chi nhánh tương ứng với mã chi nhánh do FCC trả về</w:t>
            </w:r>
          </w:p>
          <w:p w14:paraId="0FC514F3">
            <w:pPr>
              <w:pStyle w:val="233"/>
              <w:widowControl/>
              <w:numPr>
                <w:ilvl w:val="0"/>
                <w:numId w:val="114"/>
              </w:numPr>
              <w:tabs>
                <w:tab w:val="left" w:pos="5850"/>
              </w:tabs>
              <w:spacing w:after="0"/>
              <w:ind w:hanging="194"/>
              <w:jc w:val="left"/>
              <w:rPr>
                <w:rFonts w:ascii="Times New Roman" w:hAnsi="Times New Roman"/>
                <w:strike/>
                <w:sz w:val="20"/>
              </w:rPr>
            </w:pPr>
            <w:r>
              <w:rPr>
                <w:rFonts w:ascii="Times New Roman" w:hAnsi="Times New Roman"/>
                <w:strike/>
                <w:sz w:val="20"/>
              </w:rPr>
              <w:t xml:space="preserve">   Nếu quá trình lấy thông tin miscode và chi nhánh bị fail/timeout hoặc mã miscode không hợp lệ hoặc mã chi nhánh không hợp lệ =&gt; Hệ thống hiển thị báo lỗi như sau:</w:t>
            </w:r>
          </w:p>
          <w:p w14:paraId="16C17550">
            <w:pPr>
              <w:pStyle w:val="233"/>
              <w:tabs>
                <w:tab w:val="left" w:pos="5850"/>
              </w:tabs>
              <w:spacing w:after="0"/>
              <w:rPr>
                <w:rFonts w:ascii="Times New Roman" w:hAnsi="Times New Roman"/>
                <w:strike/>
                <w:sz w:val="20"/>
              </w:rPr>
            </w:pPr>
            <w:r>
              <w:rPr>
                <w:rFonts w:ascii="Times New Roman" w:hAnsi="Times New Roman"/>
                <w:strike/>
                <w:sz w:val="20"/>
                <w:lang w:val="en-US"/>
              </w:rPr>
              <w:drawing>
                <wp:inline distT="0" distB="0" distL="0" distR="0">
                  <wp:extent cx="951230" cy="2514600"/>
                  <wp:effectExtent l="0" t="0" r="127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95"/>
                          <a:stretch>
                            <a:fillRect/>
                          </a:stretch>
                        </pic:blipFill>
                        <pic:spPr>
                          <a:xfrm>
                            <a:off x="0" y="0"/>
                            <a:ext cx="951905" cy="2515750"/>
                          </a:xfrm>
                          <a:prstGeom prst="rect">
                            <a:avLst/>
                          </a:prstGeom>
                        </pic:spPr>
                      </pic:pic>
                    </a:graphicData>
                  </a:graphic>
                </wp:inline>
              </w:drawing>
            </w:r>
          </w:p>
          <w:p w14:paraId="16BE3909">
            <w:pPr>
              <w:pStyle w:val="3"/>
              <w:numPr>
                <w:ilvl w:val="0"/>
                <w:numId w:val="108"/>
              </w:numPr>
              <w:jc w:val="left"/>
              <w:rPr>
                <w:rFonts w:ascii="Times New Roman" w:hAnsi="Times New Roman"/>
                <w:strike/>
                <w:sz w:val="20"/>
              </w:rPr>
            </w:pPr>
            <w:r>
              <w:rPr>
                <w:rFonts w:ascii="Times New Roman" w:hAnsi="Times New Roman"/>
                <w:strike/>
                <w:sz w:val="20"/>
              </w:rPr>
              <w:t>KH cần xóa mã Giới thiệu không hợp lệ đã nhập/ nhập lại mã giới thiệu hợp lệ để thực hiện tiếp luồng đăng ký thẻ tín dụng.</w:t>
            </w:r>
          </w:p>
        </w:tc>
      </w:tr>
      <w:tr w14:paraId="349D67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5733B14A">
            <w:pPr>
              <w:pStyle w:val="3"/>
              <w:numPr>
                <w:ilvl w:val="0"/>
                <w:numId w:val="112"/>
              </w:numPr>
              <w:rPr>
                <w:rFonts w:ascii="Times New Roman" w:hAnsi="Times New Roman"/>
                <w:sz w:val="24"/>
                <w:szCs w:val="24"/>
                <w:lang w:val="en-US"/>
              </w:rPr>
            </w:pPr>
          </w:p>
        </w:tc>
        <w:tc>
          <w:tcPr>
            <w:tcW w:w="14243" w:type="dxa"/>
            <w:gridSpan w:val="6"/>
          </w:tcPr>
          <w:p w14:paraId="75255792">
            <w:pPr>
              <w:pStyle w:val="3"/>
              <w:ind w:left="0" w:firstLine="0"/>
              <w:jc w:val="left"/>
              <w:rPr>
                <w:rFonts w:ascii="Times New Roman" w:hAnsi="Times New Roman"/>
                <w:sz w:val="24"/>
                <w:szCs w:val="24"/>
              </w:rPr>
            </w:pPr>
            <w:r>
              <w:rPr>
                <w:rFonts w:ascii="Times New Roman" w:hAnsi="Times New Roman"/>
                <w:b/>
                <w:i/>
                <w:sz w:val="24"/>
                <w:szCs w:val="24"/>
              </w:rPr>
              <w:t>Các thông tin cần điền ở tab Công việc khác</w:t>
            </w:r>
          </w:p>
        </w:tc>
      </w:tr>
      <w:tr w14:paraId="48AC8D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158F4C7C">
            <w:pPr>
              <w:pStyle w:val="3"/>
              <w:numPr>
                <w:ilvl w:val="0"/>
                <w:numId w:val="112"/>
              </w:numPr>
              <w:rPr>
                <w:rFonts w:ascii="Times New Roman" w:hAnsi="Times New Roman"/>
                <w:sz w:val="24"/>
                <w:szCs w:val="24"/>
                <w:lang w:val="en-US"/>
              </w:rPr>
            </w:pPr>
          </w:p>
        </w:tc>
        <w:tc>
          <w:tcPr>
            <w:tcW w:w="4116" w:type="dxa"/>
          </w:tcPr>
          <w:p w14:paraId="3575EE0A">
            <w:pPr>
              <w:pStyle w:val="3"/>
              <w:ind w:left="0" w:firstLine="0"/>
              <w:rPr>
                <w:rFonts w:ascii="Times New Roman" w:hAnsi="Times New Roman"/>
                <w:sz w:val="24"/>
                <w:szCs w:val="24"/>
                <w:lang w:val="en-US"/>
              </w:rPr>
            </w:pPr>
            <w:r>
              <w:rPr>
                <w:rFonts w:ascii="Times New Roman" w:hAnsi="Times New Roman"/>
                <w:sz w:val="24"/>
                <w:szCs w:val="24"/>
                <w:lang w:val="en-US"/>
              </w:rPr>
              <w:t>Loại công việc</w:t>
            </w:r>
          </w:p>
        </w:tc>
        <w:tc>
          <w:tcPr>
            <w:tcW w:w="2196" w:type="dxa"/>
          </w:tcPr>
          <w:p w14:paraId="0839C9EE">
            <w:pPr>
              <w:pStyle w:val="3"/>
              <w:ind w:left="0" w:firstLine="0"/>
              <w:rPr>
                <w:rFonts w:ascii="Times New Roman" w:hAnsi="Times New Roman"/>
                <w:sz w:val="24"/>
                <w:szCs w:val="24"/>
                <w:lang w:val="en-US"/>
              </w:rPr>
            </w:pPr>
          </w:p>
        </w:tc>
        <w:tc>
          <w:tcPr>
            <w:tcW w:w="1231" w:type="dxa"/>
          </w:tcPr>
          <w:p w14:paraId="2C047033">
            <w:pPr>
              <w:pStyle w:val="3"/>
              <w:ind w:left="0" w:firstLine="0"/>
              <w:rPr>
                <w:rFonts w:ascii="Times New Roman" w:hAnsi="Times New Roman"/>
                <w:sz w:val="24"/>
                <w:szCs w:val="24"/>
                <w:lang w:val="en-US"/>
              </w:rPr>
            </w:pPr>
          </w:p>
        </w:tc>
        <w:tc>
          <w:tcPr>
            <w:tcW w:w="855" w:type="dxa"/>
          </w:tcPr>
          <w:p w14:paraId="41512BF8">
            <w:pPr>
              <w:pStyle w:val="3"/>
              <w:ind w:left="0" w:firstLine="0"/>
              <w:rPr>
                <w:rFonts w:ascii="Times New Roman" w:hAnsi="Times New Roman"/>
                <w:sz w:val="24"/>
                <w:szCs w:val="24"/>
                <w:lang w:val="en-US"/>
              </w:rPr>
            </w:pPr>
          </w:p>
        </w:tc>
        <w:tc>
          <w:tcPr>
            <w:tcW w:w="1459" w:type="dxa"/>
          </w:tcPr>
          <w:p w14:paraId="6210A1F5">
            <w:pPr>
              <w:pStyle w:val="3"/>
              <w:ind w:left="0" w:firstLine="0"/>
              <w:rPr>
                <w:rFonts w:ascii="Times New Roman" w:hAnsi="Times New Roman"/>
                <w:sz w:val="24"/>
                <w:szCs w:val="24"/>
                <w:lang w:val="en-US"/>
              </w:rPr>
            </w:pPr>
          </w:p>
        </w:tc>
        <w:tc>
          <w:tcPr>
            <w:tcW w:w="4386" w:type="dxa"/>
          </w:tcPr>
          <w:p w14:paraId="33221E2E">
            <w:pPr>
              <w:pStyle w:val="3"/>
              <w:numPr>
                <w:ilvl w:val="0"/>
                <w:numId w:val="108"/>
              </w:numPr>
              <w:jc w:val="left"/>
              <w:rPr>
                <w:rFonts w:ascii="Times New Roman" w:hAnsi="Times New Roman"/>
                <w:sz w:val="24"/>
                <w:szCs w:val="24"/>
              </w:rPr>
            </w:pPr>
            <w:r>
              <w:rPr>
                <w:rFonts w:ascii="Times New Roman" w:hAnsi="Times New Roman"/>
                <w:sz w:val="24"/>
                <w:szCs w:val="24"/>
              </w:rPr>
              <w:t>Khi nhấn, hiển thị bottom sheet gồm:</w:t>
            </w:r>
          </w:p>
          <w:p w14:paraId="3EEC8CF3">
            <w:pPr>
              <w:pStyle w:val="3"/>
              <w:ind w:left="360" w:firstLine="0"/>
              <w:jc w:val="left"/>
              <w:rPr>
                <w:rFonts w:ascii="Times New Roman" w:hAnsi="Times New Roman"/>
                <w:sz w:val="24"/>
                <w:szCs w:val="24"/>
              </w:rPr>
            </w:pPr>
            <w:r>
              <w:rPr>
                <w:rFonts w:ascii="Times New Roman" w:hAnsi="Times New Roman"/>
                <w:sz w:val="20"/>
                <w:lang w:val="en-US"/>
              </w:rPr>
              <w:drawing>
                <wp:inline distT="0" distB="0" distL="0" distR="0">
                  <wp:extent cx="1951990" cy="4866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96"/>
                          <a:stretch>
                            <a:fillRect/>
                          </a:stretch>
                        </pic:blipFill>
                        <pic:spPr>
                          <a:xfrm>
                            <a:off x="0" y="0"/>
                            <a:ext cx="1952381" cy="4866667"/>
                          </a:xfrm>
                          <a:prstGeom prst="rect">
                            <a:avLst/>
                          </a:prstGeom>
                        </pic:spPr>
                      </pic:pic>
                    </a:graphicData>
                  </a:graphic>
                </wp:inline>
              </w:drawing>
            </w:r>
          </w:p>
          <w:p w14:paraId="13E80FA3">
            <w:pPr>
              <w:pStyle w:val="3"/>
              <w:numPr>
                <w:ilvl w:val="0"/>
                <w:numId w:val="108"/>
              </w:numPr>
              <w:jc w:val="left"/>
              <w:rPr>
                <w:rFonts w:ascii="Times New Roman" w:hAnsi="Times New Roman"/>
                <w:sz w:val="24"/>
                <w:szCs w:val="24"/>
              </w:rPr>
            </w:pPr>
            <w:r>
              <w:rPr>
                <w:rFonts w:ascii="Times New Roman" w:hAnsi="Times New Roman"/>
                <w:sz w:val="24"/>
                <w:szCs w:val="24"/>
              </w:rPr>
              <w:t>Khi chọn Không đi làm/Đã nghỉ hưu, hệ thống không hiển thị các trường thông tin còn lại, cho KH tiếp tục.</w:t>
            </w:r>
          </w:p>
        </w:tc>
      </w:tr>
      <w:tr w14:paraId="7D9EC9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1EAAEA7C">
            <w:pPr>
              <w:pStyle w:val="3"/>
              <w:numPr>
                <w:ilvl w:val="0"/>
                <w:numId w:val="112"/>
              </w:numPr>
              <w:rPr>
                <w:rFonts w:ascii="Times New Roman" w:hAnsi="Times New Roman"/>
                <w:sz w:val="24"/>
                <w:szCs w:val="24"/>
                <w:lang w:val="en-US"/>
              </w:rPr>
            </w:pPr>
          </w:p>
        </w:tc>
        <w:tc>
          <w:tcPr>
            <w:tcW w:w="4116" w:type="dxa"/>
          </w:tcPr>
          <w:p w14:paraId="1DF25F94">
            <w:pPr>
              <w:pStyle w:val="3"/>
              <w:ind w:left="0" w:firstLine="0"/>
              <w:rPr>
                <w:rFonts w:ascii="Times New Roman" w:hAnsi="Times New Roman"/>
                <w:sz w:val="24"/>
                <w:szCs w:val="24"/>
                <w:lang w:val="en-US"/>
              </w:rPr>
            </w:pPr>
            <w:r>
              <w:rPr>
                <w:rFonts w:ascii="Times New Roman" w:hAnsi="Times New Roman"/>
                <w:sz w:val="24"/>
                <w:szCs w:val="24"/>
                <w:lang w:val="en-US"/>
              </w:rPr>
              <w:t>Thu nhập hàng tháng:</w:t>
            </w:r>
          </w:p>
          <w:p w14:paraId="76498402">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085975" cy="4565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97"/>
                          <a:stretch>
                            <a:fillRect/>
                          </a:stretch>
                        </pic:blipFill>
                        <pic:spPr>
                          <a:xfrm>
                            <a:off x="0" y="0"/>
                            <a:ext cx="2099179" cy="460021"/>
                          </a:xfrm>
                          <a:prstGeom prst="rect">
                            <a:avLst/>
                          </a:prstGeom>
                        </pic:spPr>
                      </pic:pic>
                    </a:graphicData>
                  </a:graphic>
                </wp:inline>
              </w:drawing>
            </w:r>
          </w:p>
          <w:p w14:paraId="7D5A395C">
            <w:pPr>
              <w:pStyle w:val="3"/>
              <w:ind w:left="0" w:firstLine="0"/>
              <w:rPr>
                <w:rFonts w:ascii="Times New Roman" w:hAnsi="Times New Roman"/>
                <w:sz w:val="24"/>
                <w:szCs w:val="24"/>
                <w:lang w:val="en-US"/>
              </w:rPr>
            </w:pPr>
          </w:p>
        </w:tc>
        <w:tc>
          <w:tcPr>
            <w:tcW w:w="2196" w:type="dxa"/>
          </w:tcPr>
          <w:p w14:paraId="09576959">
            <w:pPr>
              <w:pStyle w:val="3"/>
              <w:ind w:left="0" w:firstLine="0"/>
              <w:rPr>
                <w:rFonts w:ascii="Times New Roman" w:hAnsi="Times New Roman" w:eastAsia="SimSun"/>
                <w:sz w:val="24"/>
                <w:szCs w:val="24"/>
              </w:rPr>
            </w:pPr>
            <w:r>
              <w:rPr>
                <w:rFonts w:ascii="Times New Roman" w:hAnsi="Times New Roman" w:eastAsia="SimSun"/>
                <w:sz w:val="24"/>
                <w:szCs w:val="24"/>
              </w:rPr>
              <w:t>Textbox</w:t>
            </w:r>
          </w:p>
          <w:p w14:paraId="79713699">
            <w:pPr>
              <w:pStyle w:val="3"/>
              <w:ind w:left="0" w:firstLine="0"/>
              <w:rPr>
                <w:rFonts w:ascii="Times New Roman" w:hAnsi="Times New Roman"/>
                <w:sz w:val="24"/>
                <w:szCs w:val="24"/>
                <w:lang w:val="en-US"/>
              </w:rPr>
            </w:pPr>
          </w:p>
        </w:tc>
        <w:tc>
          <w:tcPr>
            <w:tcW w:w="1231" w:type="dxa"/>
          </w:tcPr>
          <w:p w14:paraId="07487F6D">
            <w:pPr>
              <w:pStyle w:val="3"/>
              <w:ind w:left="0" w:firstLine="0"/>
              <w:rPr>
                <w:rFonts w:ascii="Times New Roman" w:hAnsi="Times New Roman"/>
                <w:sz w:val="24"/>
                <w:szCs w:val="24"/>
                <w:lang w:val="en-US"/>
              </w:rPr>
            </w:pPr>
          </w:p>
        </w:tc>
        <w:tc>
          <w:tcPr>
            <w:tcW w:w="855" w:type="dxa"/>
          </w:tcPr>
          <w:p w14:paraId="034D252F">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41983279">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06D520DB">
            <w:pPr>
              <w:pStyle w:val="3"/>
              <w:numPr>
                <w:ilvl w:val="0"/>
                <w:numId w:val="108"/>
              </w:numPr>
              <w:jc w:val="left"/>
              <w:rPr>
                <w:rFonts w:ascii="Times New Roman" w:hAnsi="Times New Roman"/>
                <w:sz w:val="24"/>
                <w:szCs w:val="24"/>
              </w:rPr>
            </w:pPr>
            <w:r>
              <w:rPr>
                <w:rFonts w:ascii="Times New Roman" w:hAnsi="Times New Roman"/>
                <w:sz w:val="24"/>
                <w:szCs w:val="24"/>
              </w:rPr>
              <w:t xml:space="preserve">Cho phép KH nhập thu nhập hằng tháng </w:t>
            </w:r>
          </w:p>
          <w:p w14:paraId="395A3452">
            <w:pPr>
              <w:pStyle w:val="3"/>
              <w:numPr>
                <w:ilvl w:val="0"/>
                <w:numId w:val="108"/>
              </w:numPr>
              <w:jc w:val="left"/>
              <w:rPr>
                <w:rFonts w:ascii="Times New Roman" w:hAnsi="Times New Roman"/>
                <w:sz w:val="24"/>
                <w:szCs w:val="24"/>
              </w:rPr>
            </w:pPr>
            <w:r>
              <w:rPr>
                <w:rFonts w:ascii="Times New Roman" w:hAnsi="Times New Roman"/>
                <w:sz w:val="24"/>
                <w:szCs w:val="24"/>
              </w:rPr>
              <w:t>Rule nhập và hiển thị tương tự rule của luồng mở thẻ whitelist</w:t>
            </w:r>
          </w:p>
          <w:p w14:paraId="5496018F">
            <w:pPr>
              <w:pStyle w:val="3"/>
              <w:numPr>
                <w:ilvl w:val="0"/>
                <w:numId w:val="108"/>
              </w:numPr>
              <w:jc w:val="left"/>
              <w:rPr>
                <w:rFonts w:ascii="Times New Roman" w:hAnsi="Times New Roman"/>
                <w:sz w:val="24"/>
                <w:szCs w:val="24"/>
              </w:rPr>
            </w:pPr>
            <w:r>
              <w:rPr>
                <w:rFonts w:ascii="Times New Roman" w:hAnsi="Times New Roman"/>
                <w:sz w:val="24"/>
                <w:szCs w:val="24"/>
              </w:rPr>
              <w:t>Maxlength= tương tự luồng whitelist</w:t>
            </w:r>
          </w:p>
          <w:p w14:paraId="19C6A7A3">
            <w:pPr>
              <w:pStyle w:val="3"/>
              <w:numPr>
                <w:ilvl w:val="0"/>
                <w:numId w:val="108"/>
              </w:numPr>
              <w:jc w:val="left"/>
              <w:rPr>
                <w:rFonts w:ascii="Times New Roman" w:hAnsi="Times New Roman"/>
                <w:sz w:val="24"/>
                <w:szCs w:val="24"/>
              </w:rPr>
            </w:pPr>
            <w:r>
              <w:rPr>
                <w:rFonts w:ascii="Times New Roman" w:hAnsi="Times New Roman"/>
                <w:sz w:val="24"/>
                <w:szCs w:val="24"/>
              </w:rPr>
              <w:t>Nếu nhập dài hơn textbox thì xuống dòng hay hiển thị tương tự luồng whitelist</w:t>
            </w:r>
          </w:p>
          <w:p w14:paraId="7519E623">
            <w:pPr>
              <w:pStyle w:val="3"/>
              <w:numPr>
                <w:ilvl w:val="0"/>
                <w:numId w:val="108"/>
              </w:numPr>
              <w:jc w:val="left"/>
              <w:rPr>
                <w:rFonts w:ascii="Times New Roman" w:hAnsi="Times New Roman"/>
                <w:sz w:val="24"/>
                <w:szCs w:val="24"/>
              </w:rPr>
            </w:pPr>
            <w:r>
              <w:rPr>
                <w:rFonts w:ascii="Times New Roman" w:hAnsi="Times New Roman"/>
                <w:sz w:val="24"/>
                <w:szCs w:val="24"/>
              </w:rPr>
              <w:t>Hiển thị Theo format chung – chuẩn hiển thị. Ví dụ: 1,000,000 VND</w:t>
            </w:r>
          </w:p>
        </w:tc>
      </w:tr>
      <w:tr w14:paraId="3FDE6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4F9E2B53">
            <w:pPr>
              <w:pStyle w:val="3"/>
              <w:numPr>
                <w:ilvl w:val="0"/>
                <w:numId w:val="112"/>
              </w:numPr>
              <w:rPr>
                <w:rFonts w:ascii="Times New Roman" w:hAnsi="Times New Roman"/>
                <w:sz w:val="24"/>
                <w:szCs w:val="24"/>
                <w:lang w:val="en-US"/>
              </w:rPr>
            </w:pPr>
            <w:commentRangeStart w:id="93"/>
            <w:commentRangeStart w:id="94"/>
          </w:p>
        </w:tc>
        <w:tc>
          <w:tcPr>
            <w:tcW w:w="4116" w:type="dxa"/>
          </w:tcPr>
          <w:p w14:paraId="01F0F595">
            <w:pPr>
              <w:pStyle w:val="3"/>
              <w:ind w:left="0" w:firstLine="0"/>
              <w:jc w:val="left"/>
              <w:rPr>
                <w:rFonts w:ascii="Times New Roman" w:hAnsi="Times New Roman"/>
                <w:sz w:val="24"/>
                <w:szCs w:val="24"/>
                <w:lang w:val="en-US"/>
              </w:rPr>
            </w:pPr>
            <w:r>
              <w:rPr>
                <w:rFonts w:ascii="Times New Roman" w:hAnsi="Times New Roman"/>
                <w:sz w:val="24"/>
                <w:szCs w:val="24"/>
                <w:lang w:val="en-US"/>
              </w:rPr>
              <w:t xml:space="preserve">Số điện thoại nơi làm việc: </w:t>
            </w:r>
            <w:r>
              <w:rPr>
                <w:rFonts w:ascii="Times New Roman" w:hAnsi="Times New Roman"/>
                <w:sz w:val="24"/>
                <w:szCs w:val="24"/>
                <w:lang w:val="en-US"/>
              </w:rPr>
              <w:drawing>
                <wp:inline distT="0" distB="0" distL="0" distR="0">
                  <wp:extent cx="2259330" cy="4572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98"/>
                          <a:stretch>
                            <a:fillRect/>
                          </a:stretch>
                        </pic:blipFill>
                        <pic:spPr>
                          <a:xfrm>
                            <a:off x="0" y="0"/>
                            <a:ext cx="2259873" cy="457200"/>
                          </a:xfrm>
                          <a:prstGeom prst="rect">
                            <a:avLst/>
                          </a:prstGeom>
                        </pic:spPr>
                      </pic:pic>
                    </a:graphicData>
                  </a:graphic>
                </wp:inline>
              </w:drawing>
            </w:r>
            <w:commentRangeEnd w:id="93"/>
            <w:r>
              <w:rPr>
                <w:rStyle w:val="24"/>
                <w:rFonts w:ascii="Times New Roman" w:hAnsi="Times New Roman"/>
              </w:rPr>
              <w:commentReference w:id="93"/>
            </w:r>
          </w:p>
        </w:tc>
        <w:tc>
          <w:tcPr>
            <w:tcW w:w="2196" w:type="dxa"/>
          </w:tcPr>
          <w:p w14:paraId="140A1439">
            <w:pPr>
              <w:pStyle w:val="3"/>
              <w:ind w:left="0" w:firstLine="0"/>
              <w:rPr>
                <w:rFonts w:ascii="Times New Roman" w:hAnsi="Times New Roman"/>
                <w:sz w:val="24"/>
                <w:szCs w:val="24"/>
                <w:lang w:val="en-US"/>
              </w:rPr>
            </w:pPr>
            <w:r>
              <w:rPr>
                <w:rFonts w:ascii="Times New Roman" w:hAnsi="Times New Roman"/>
                <w:sz w:val="24"/>
                <w:szCs w:val="24"/>
                <w:lang w:val="en-US"/>
              </w:rPr>
              <w:t>Textbox</w:t>
            </w:r>
          </w:p>
        </w:tc>
        <w:tc>
          <w:tcPr>
            <w:tcW w:w="1231" w:type="dxa"/>
          </w:tcPr>
          <w:p w14:paraId="61B67FEF">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855" w:type="dxa"/>
          </w:tcPr>
          <w:p w14:paraId="3156F1A1">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shd w:val="clear" w:color="auto" w:fill="auto"/>
          </w:tcPr>
          <w:p w14:paraId="6F80865A">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shd w:val="clear" w:color="auto" w:fill="auto"/>
          </w:tcPr>
          <w:p w14:paraId="30AF14DF">
            <w:pPr>
              <w:pStyle w:val="3"/>
              <w:numPr>
                <w:ilvl w:val="0"/>
                <w:numId w:val="108"/>
              </w:numPr>
              <w:jc w:val="left"/>
              <w:rPr>
                <w:rFonts w:ascii="Times New Roman" w:hAnsi="Times New Roman"/>
                <w:sz w:val="24"/>
                <w:szCs w:val="24"/>
              </w:rPr>
            </w:pPr>
            <w:r>
              <w:rPr>
                <w:rFonts w:ascii="Times New Roman" w:hAnsi="Times New Roman"/>
                <w:sz w:val="24"/>
                <w:szCs w:val="24"/>
              </w:rPr>
              <w:t xml:space="preserve">Cho phép KH nhập SĐT nơi làm việc </w:t>
            </w:r>
          </w:p>
          <w:p w14:paraId="47C07153">
            <w:pPr>
              <w:pStyle w:val="3"/>
              <w:numPr>
                <w:ilvl w:val="0"/>
                <w:numId w:val="108"/>
              </w:numPr>
              <w:jc w:val="left"/>
              <w:rPr>
                <w:rFonts w:ascii="Times New Roman" w:hAnsi="Times New Roman"/>
                <w:sz w:val="24"/>
                <w:szCs w:val="24"/>
              </w:rPr>
            </w:pPr>
            <w:r>
              <w:rPr>
                <w:rFonts w:ascii="Times New Roman" w:hAnsi="Times New Roman"/>
                <w:sz w:val="24"/>
                <w:szCs w:val="24"/>
              </w:rPr>
              <w:t>Rule nhập và hiển thị tương tự rule của luồng mở thẻ whitelist</w:t>
            </w:r>
          </w:p>
          <w:p w14:paraId="3CC84D7A">
            <w:pPr>
              <w:pStyle w:val="3"/>
              <w:numPr>
                <w:ilvl w:val="0"/>
                <w:numId w:val="108"/>
              </w:numPr>
              <w:jc w:val="left"/>
              <w:rPr>
                <w:rFonts w:ascii="Times New Roman" w:hAnsi="Times New Roman"/>
                <w:sz w:val="24"/>
                <w:szCs w:val="24"/>
              </w:rPr>
            </w:pPr>
            <w:r>
              <w:rPr>
                <w:rFonts w:ascii="Times New Roman" w:hAnsi="Times New Roman"/>
                <w:sz w:val="24"/>
                <w:szCs w:val="24"/>
              </w:rPr>
              <w:t>Maxlength= tương tự luồng whitelist</w:t>
            </w:r>
          </w:p>
          <w:p w14:paraId="6B51105E">
            <w:pPr>
              <w:pStyle w:val="3"/>
              <w:numPr>
                <w:ilvl w:val="0"/>
                <w:numId w:val="108"/>
              </w:numPr>
              <w:jc w:val="left"/>
              <w:rPr>
                <w:rFonts w:ascii="Times New Roman" w:hAnsi="Times New Roman"/>
                <w:sz w:val="24"/>
                <w:szCs w:val="24"/>
              </w:rPr>
            </w:pPr>
            <w:r>
              <w:rPr>
                <w:rFonts w:ascii="Times New Roman" w:hAnsi="Times New Roman"/>
                <w:sz w:val="24"/>
                <w:szCs w:val="24"/>
              </w:rPr>
              <w:t xml:space="preserve">Các ký tự được phép nhập: Number, + </w:t>
            </w:r>
          </w:p>
          <w:p w14:paraId="1FEDD831">
            <w:pPr>
              <w:pStyle w:val="3"/>
              <w:numPr>
                <w:ilvl w:val="0"/>
                <w:numId w:val="108"/>
              </w:numPr>
              <w:jc w:val="left"/>
              <w:rPr>
                <w:rFonts w:ascii="Times New Roman" w:hAnsi="Times New Roman"/>
                <w:sz w:val="24"/>
                <w:szCs w:val="24"/>
              </w:rPr>
            </w:pPr>
            <w:r>
              <w:rPr>
                <w:rFonts w:ascii="Times New Roman" w:hAnsi="Times New Roman"/>
                <w:sz w:val="24"/>
                <w:szCs w:val="24"/>
              </w:rPr>
              <w:t>Nếu nhập dài hơn textbox thì xuống dòng hay hiển thị tương tự luồng whitelist</w:t>
            </w:r>
          </w:p>
          <w:p w14:paraId="028B94F7">
            <w:pPr>
              <w:pStyle w:val="3"/>
              <w:numPr>
                <w:ilvl w:val="0"/>
                <w:numId w:val="108"/>
              </w:numPr>
              <w:jc w:val="left"/>
              <w:rPr>
                <w:rFonts w:ascii="Times New Roman" w:hAnsi="Times New Roman"/>
                <w:sz w:val="24"/>
                <w:szCs w:val="24"/>
              </w:rPr>
            </w:pPr>
            <w:r>
              <w:rPr>
                <w:rFonts w:ascii="Times New Roman" w:hAnsi="Times New Roman"/>
                <w:sz w:val="24"/>
                <w:szCs w:val="24"/>
              </w:rPr>
              <w:t>Hiển thị theo format chung: chuẩn hiển thị của ebank</w:t>
            </w:r>
          </w:p>
        </w:tc>
      </w:tr>
      <w:commentRangeEnd w:id="94"/>
      <w:tr w14:paraId="356E84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532CA8D1">
            <w:pPr>
              <w:pStyle w:val="3"/>
              <w:numPr>
                <w:ilvl w:val="0"/>
                <w:numId w:val="112"/>
              </w:numPr>
              <w:rPr>
                <w:rFonts w:ascii="Times New Roman" w:hAnsi="Times New Roman"/>
                <w:sz w:val="24"/>
                <w:szCs w:val="24"/>
                <w:lang w:val="en-US"/>
              </w:rPr>
            </w:pPr>
            <w:r>
              <w:rPr>
                <w:rStyle w:val="24"/>
                <w:rFonts w:ascii="Times New Roman" w:hAnsi="Times New Roman"/>
              </w:rPr>
              <w:commentReference w:id="94"/>
            </w:r>
          </w:p>
        </w:tc>
        <w:tc>
          <w:tcPr>
            <w:tcW w:w="4116" w:type="dxa"/>
          </w:tcPr>
          <w:p w14:paraId="73554AD7">
            <w:pPr>
              <w:pStyle w:val="3"/>
              <w:ind w:left="0" w:firstLine="0"/>
              <w:rPr>
                <w:rFonts w:ascii="Times New Roman" w:hAnsi="Times New Roman"/>
                <w:sz w:val="24"/>
                <w:szCs w:val="24"/>
                <w:lang w:val="en-US"/>
              </w:rPr>
            </w:pPr>
            <w:r>
              <w:rPr>
                <w:rFonts w:ascii="Times New Roman" w:hAnsi="Times New Roman"/>
                <w:sz w:val="24"/>
                <w:szCs w:val="24"/>
                <w:lang w:val="en-US"/>
              </w:rPr>
              <w:t>Địa chỉ nơi làm việc:</w:t>
            </w:r>
          </w:p>
          <w:p w14:paraId="2A25100B">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114550" cy="456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99"/>
                          <a:stretch>
                            <a:fillRect/>
                          </a:stretch>
                        </pic:blipFill>
                        <pic:spPr>
                          <a:xfrm>
                            <a:off x="0" y="0"/>
                            <a:ext cx="2142709" cy="463254"/>
                          </a:xfrm>
                          <a:prstGeom prst="rect">
                            <a:avLst/>
                          </a:prstGeom>
                        </pic:spPr>
                      </pic:pic>
                    </a:graphicData>
                  </a:graphic>
                </wp:inline>
              </w:drawing>
            </w:r>
          </w:p>
        </w:tc>
        <w:tc>
          <w:tcPr>
            <w:tcW w:w="2196" w:type="dxa"/>
          </w:tcPr>
          <w:p w14:paraId="6AE54C3C">
            <w:pPr>
              <w:pStyle w:val="3"/>
              <w:ind w:left="0" w:firstLine="0"/>
              <w:rPr>
                <w:rFonts w:ascii="Times New Roman" w:hAnsi="Times New Roman"/>
                <w:sz w:val="24"/>
                <w:szCs w:val="24"/>
                <w:lang w:val="en-US"/>
              </w:rPr>
            </w:pPr>
            <w:r>
              <w:rPr>
                <w:rFonts w:ascii="Times New Roman" w:hAnsi="Times New Roman"/>
                <w:sz w:val="24"/>
                <w:szCs w:val="24"/>
                <w:lang w:val="en-US"/>
              </w:rPr>
              <w:t>Bottom sheet</w:t>
            </w:r>
          </w:p>
        </w:tc>
        <w:tc>
          <w:tcPr>
            <w:tcW w:w="1231" w:type="dxa"/>
          </w:tcPr>
          <w:p w14:paraId="79AA9C9E">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855" w:type="dxa"/>
          </w:tcPr>
          <w:p w14:paraId="21475F4C">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4A1FB0DD">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3CD0E859">
            <w:pPr>
              <w:pStyle w:val="3"/>
              <w:numPr>
                <w:ilvl w:val="0"/>
                <w:numId w:val="108"/>
              </w:numPr>
              <w:jc w:val="left"/>
              <w:rPr>
                <w:rFonts w:ascii="Times New Roman" w:hAnsi="Times New Roman"/>
                <w:sz w:val="24"/>
                <w:szCs w:val="24"/>
              </w:rPr>
            </w:pPr>
            <w:r>
              <w:rPr>
                <w:rFonts w:ascii="Times New Roman" w:hAnsi="Times New Roman"/>
                <w:sz w:val="24"/>
                <w:szCs w:val="24"/>
              </w:rPr>
              <w:t xml:space="preserve">Mô tả tương tự trường Nơi ở hiện tại trong màn hình Nhập thông tin mở thẻ (thông tin cơ bản) </w:t>
            </w:r>
          </w:p>
        </w:tc>
      </w:tr>
      <w:tr w14:paraId="55E4F5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6BEDABAB">
            <w:pPr>
              <w:pStyle w:val="3"/>
              <w:numPr>
                <w:ilvl w:val="0"/>
                <w:numId w:val="112"/>
              </w:numPr>
              <w:rPr>
                <w:rFonts w:ascii="Times New Roman" w:hAnsi="Times New Roman"/>
                <w:sz w:val="24"/>
                <w:szCs w:val="24"/>
                <w:lang w:val="en-US"/>
              </w:rPr>
            </w:pPr>
            <w:commentRangeStart w:id="95"/>
            <w:commentRangeStart w:id="96"/>
            <w:commentRangeStart w:id="97"/>
            <w:commentRangeStart w:id="98"/>
          </w:p>
        </w:tc>
        <w:tc>
          <w:tcPr>
            <w:tcW w:w="4116" w:type="dxa"/>
          </w:tcPr>
          <w:p w14:paraId="17DFB4D6">
            <w:pPr>
              <w:pStyle w:val="3"/>
              <w:ind w:left="0" w:firstLine="0"/>
              <w:rPr>
                <w:rFonts w:ascii="Times New Roman" w:hAnsi="Times New Roman"/>
                <w:strike/>
                <w:sz w:val="24"/>
                <w:szCs w:val="24"/>
                <w:lang w:val="en-US"/>
              </w:rPr>
            </w:pPr>
            <w:r>
              <w:rPr>
                <w:rFonts w:ascii="Times New Roman" w:hAnsi="Times New Roman"/>
                <w:strike/>
                <w:sz w:val="20"/>
                <w:lang w:val="en-US"/>
              </w:rPr>
              <w:drawing>
                <wp:inline distT="0" distB="0" distL="0" distR="0">
                  <wp:extent cx="2028190" cy="3327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89"/>
                          <a:stretch>
                            <a:fillRect/>
                          </a:stretch>
                        </pic:blipFill>
                        <pic:spPr>
                          <a:xfrm>
                            <a:off x="0" y="0"/>
                            <a:ext cx="2028571" cy="333333"/>
                          </a:xfrm>
                          <a:prstGeom prst="rect">
                            <a:avLst/>
                          </a:prstGeom>
                        </pic:spPr>
                      </pic:pic>
                    </a:graphicData>
                  </a:graphic>
                </wp:inline>
              </w:drawing>
            </w:r>
            <w:commentRangeEnd w:id="95"/>
            <w:r>
              <w:rPr>
                <w:rStyle w:val="24"/>
                <w:rFonts w:ascii="Times New Roman" w:hAnsi="Times New Roman"/>
              </w:rPr>
              <w:commentReference w:id="95"/>
            </w:r>
          </w:p>
        </w:tc>
        <w:tc>
          <w:tcPr>
            <w:tcW w:w="2196" w:type="dxa"/>
          </w:tcPr>
          <w:p w14:paraId="7C293700">
            <w:pPr>
              <w:pStyle w:val="3"/>
              <w:ind w:left="0" w:firstLine="0"/>
              <w:rPr>
                <w:rFonts w:ascii="Times New Roman" w:hAnsi="Times New Roman"/>
                <w:strike/>
                <w:sz w:val="24"/>
                <w:szCs w:val="24"/>
                <w:lang w:val="en-US"/>
              </w:rPr>
            </w:pPr>
            <w:r>
              <w:rPr>
                <w:rFonts w:ascii="Times New Roman" w:hAnsi="Times New Roman"/>
                <w:strike/>
                <w:sz w:val="24"/>
                <w:szCs w:val="24"/>
                <w:lang w:val="en-US"/>
              </w:rPr>
              <w:t>Textbox</w:t>
            </w:r>
          </w:p>
        </w:tc>
        <w:tc>
          <w:tcPr>
            <w:tcW w:w="1231" w:type="dxa"/>
          </w:tcPr>
          <w:p w14:paraId="54300338">
            <w:pPr>
              <w:pStyle w:val="3"/>
              <w:ind w:left="0" w:firstLine="0"/>
              <w:rPr>
                <w:rFonts w:ascii="Times New Roman" w:hAnsi="Times New Roman"/>
                <w:strike/>
                <w:sz w:val="24"/>
                <w:szCs w:val="24"/>
                <w:lang w:val="en-US"/>
              </w:rPr>
            </w:pPr>
            <w:r>
              <w:rPr>
                <w:rFonts w:ascii="Times New Roman" w:hAnsi="Times New Roman"/>
                <w:strike/>
                <w:sz w:val="24"/>
                <w:szCs w:val="24"/>
                <w:lang w:val="en-US"/>
              </w:rPr>
              <w:t>Number</w:t>
            </w:r>
          </w:p>
        </w:tc>
        <w:tc>
          <w:tcPr>
            <w:tcW w:w="855" w:type="dxa"/>
          </w:tcPr>
          <w:p w14:paraId="50F85DE0">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1459" w:type="dxa"/>
          </w:tcPr>
          <w:p w14:paraId="63362EBE">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4386" w:type="dxa"/>
          </w:tcPr>
          <w:p w14:paraId="30AC1D18">
            <w:pPr>
              <w:pStyle w:val="3"/>
              <w:numPr>
                <w:ilvl w:val="0"/>
                <w:numId w:val="108"/>
              </w:numPr>
              <w:jc w:val="left"/>
              <w:rPr>
                <w:rFonts w:ascii="Times New Roman" w:hAnsi="Times New Roman"/>
                <w:strike/>
                <w:sz w:val="24"/>
                <w:szCs w:val="24"/>
              </w:rPr>
            </w:pPr>
            <w:r>
              <w:rPr>
                <w:rFonts w:ascii="Times New Roman" w:hAnsi="Times New Roman"/>
                <w:strike/>
                <w:sz w:val="24"/>
                <w:szCs w:val="24"/>
              </w:rPr>
              <w:t>Cho phép KH Nhập tên doanh nghiệp khách hàng đang làm việc</w:t>
            </w:r>
          </w:p>
        </w:tc>
      </w:tr>
      <w:commentRangeEnd w:id="96"/>
      <w:tr w14:paraId="24125F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4B9959DF">
            <w:pPr>
              <w:pStyle w:val="3"/>
              <w:numPr>
                <w:ilvl w:val="0"/>
                <w:numId w:val="112"/>
              </w:numPr>
              <w:rPr>
                <w:rFonts w:ascii="Times New Roman" w:hAnsi="Times New Roman"/>
                <w:sz w:val="24"/>
                <w:szCs w:val="24"/>
                <w:lang w:val="en-US"/>
              </w:rPr>
            </w:pPr>
            <w:commentRangeStart w:id="99"/>
            <w:commentRangeStart w:id="100"/>
            <w:commentRangeStart w:id="101"/>
            <w:commentRangeStart w:id="102"/>
            <w:r>
              <w:rPr>
                <w:rStyle w:val="24"/>
                <w:rFonts w:ascii="Times New Roman" w:hAnsi="Times New Roman"/>
              </w:rPr>
              <w:commentReference w:id="96"/>
            </w:r>
            <w:commentRangeEnd w:id="97"/>
            <w:r>
              <w:rPr>
                <w:rStyle w:val="24"/>
                <w:rFonts w:ascii="Times New Roman" w:hAnsi="Times New Roman"/>
              </w:rPr>
              <w:commentReference w:id="97"/>
            </w:r>
            <w:commentRangeEnd w:id="98"/>
            <w:r>
              <w:rPr>
                <w:rStyle w:val="24"/>
                <w:rFonts w:ascii="Times New Roman" w:hAnsi="Times New Roman"/>
              </w:rPr>
              <w:commentReference w:id="98"/>
            </w:r>
          </w:p>
        </w:tc>
        <w:tc>
          <w:tcPr>
            <w:tcW w:w="4116" w:type="dxa"/>
          </w:tcPr>
          <w:p w14:paraId="5519A6AA">
            <w:pPr>
              <w:pStyle w:val="3"/>
              <w:ind w:left="0" w:firstLine="0"/>
              <w:rPr>
                <w:rFonts w:ascii="Times New Roman" w:hAnsi="Times New Roman"/>
                <w:strike/>
                <w:sz w:val="20"/>
                <w:lang w:val="en-US"/>
              </w:rPr>
            </w:pPr>
            <w:r>
              <w:rPr>
                <w:rFonts w:ascii="Times New Roman" w:hAnsi="Times New Roman"/>
                <w:strike/>
                <w:sz w:val="20"/>
                <w:lang w:val="en-US"/>
              </w:rPr>
              <w:drawing>
                <wp:inline distT="0" distB="0" distL="0" distR="0">
                  <wp:extent cx="2075815" cy="304165"/>
                  <wp:effectExtent l="0" t="0" r="63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2"/>
                          <a:stretch>
                            <a:fillRect/>
                          </a:stretch>
                        </pic:blipFill>
                        <pic:spPr>
                          <a:xfrm>
                            <a:off x="0" y="0"/>
                            <a:ext cx="2076190" cy="304762"/>
                          </a:xfrm>
                          <a:prstGeom prst="rect">
                            <a:avLst/>
                          </a:prstGeom>
                        </pic:spPr>
                      </pic:pic>
                    </a:graphicData>
                  </a:graphic>
                </wp:inline>
              </w:drawing>
            </w:r>
            <w:commentRangeEnd w:id="99"/>
            <w:r>
              <w:rPr>
                <w:rStyle w:val="24"/>
                <w:rFonts w:ascii="Times New Roman" w:hAnsi="Times New Roman"/>
              </w:rPr>
              <w:commentReference w:id="99"/>
            </w:r>
          </w:p>
        </w:tc>
        <w:tc>
          <w:tcPr>
            <w:tcW w:w="2196" w:type="dxa"/>
          </w:tcPr>
          <w:p w14:paraId="541B9BC0">
            <w:pPr>
              <w:pStyle w:val="3"/>
              <w:ind w:left="0" w:firstLine="0"/>
              <w:rPr>
                <w:rFonts w:ascii="Times New Roman" w:hAnsi="Times New Roman"/>
                <w:strike/>
                <w:sz w:val="24"/>
                <w:szCs w:val="24"/>
                <w:lang w:val="en-US"/>
              </w:rPr>
            </w:pPr>
            <w:r>
              <w:rPr>
                <w:rFonts w:ascii="Times New Roman" w:hAnsi="Times New Roman"/>
                <w:strike/>
                <w:sz w:val="20"/>
                <w:szCs w:val="22"/>
              </w:rPr>
              <w:t>Droplist</w:t>
            </w:r>
          </w:p>
        </w:tc>
        <w:tc>
          <w:tcPr>
            <w:tcW w:w="1231" w:type="dxa"/>
          </w:tcPr>
          <w:p w14:paraId="42330657">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855" w:type="dxa"/>
          </w:tcPr>
          <w:p w14:paraId="3A871F88">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1459" w:type="dxa"/>
          </w:tcPr>
          <w:p w14:paraId="6CD17BC5">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4386" w:type="dxa"/>
          </w:tcPr>
          <w:p w14:paraId="3B862CD4">
            <w:pPr>
              <w:pStyle w:val="3"/>
              <w:numPr>
                <w:ilvl w:val="0"/>
                <w:numId w:val="108"/>
              </w:numPr>
              <w:jc w:val="left"/>
              <w:rPr>
                <w:rFonts w:ascii="Times New Roman" w:hAnsi="Times New Roman"/>
                <w:strike/>
                <w:sz w:val="24"/>
                <w:szCs w:val="24"/>
              </w:rPr>
            </w:pPr>
            <w:r>
              <w:rPr>
                <w:rFonts w:ascii="Times New Roman" w:hAnsi="Times New Roman"/>
                <w:strike/>
                <w:sz w:val="20"/>
              </w:rPr>
              <w:t>Tiền mặt</w:t>
            </w:r>
          </w:p>
          <w:p w14:paraId="25728906">
            <w:pPr>
              <w:pStyle w:val="3"/>
              <w:numPr>
                <w:ilvl w:val="0"/>
                <w:numId w:val="108"/>
              </w:numPr>
              <w:jc w:val="left"/>
              <w:rPr>
                <w:rFonts w:ascii="Times New Roman" w:hAnsi="Times New Roman"/>
                <w:strike/>
                <w:sz w:val="24"/>
                <w:szCs w:val="24"/>
              </w:rPr>
            </w:pPr>
            <w:r>
              <w:rPr>
                <w:rFonts w:ascii="Times New Roman" w:hAnsi="Times New Roman"/>
                <w:strike/>
                <w:sz w:val="20"/>
              </w:rPr>
              <w:t>Qua tài khoản TPBank</w:t>
            </w:r>
          </w:p>
          <w:p w14:paraId="35FF7403">
            <w:pPr>
              <w:pStyle w:val="3"/>
              <w:numPr>
                <w:ilvl w:val="0"/>
                <w:numId w:val="108"/>
              </w:numPr>
              <w:jc w:val="left"/>
              <w:rPr>
                <w:rFonts w:ascii="Times New Roman" w:hAnsi="Times New Roman"/>
                <w:strike/>
                <w:sz w:val="24"/>
                <w:szCs w:val="24"/>
              </w:rPr>
            </w:pPr>
            <w:r>
              <w:rPr>
                <w:rFonts w:ascii="Times New Roman" w:hAnsi="Times New Roman"/>
                <w:strike/>
                <w:sz w:val="20"/>
              </w:rPr>
              <w:t>Qua tài khoản ngân hàng khác</w:t>
            </w:r>
          </w:p>
        </w:tc>
      </w:tr>
      <w:commentRangeEnd w:id="100"/>
      <w:tr w14:paraId="08F04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6FF3C99E">
            <w:pPr>
              <w:pStyle w:val="3"/>
              <w:numPr>
                <w:ilvl w:val="0"/>
                <w:numId w:val="112"/>
              </w:numPr>
              <w:rPr>
                <w:rFonts w:ascii="Times New Roman" w:hAnsi="Times New Roman"/>
                <w:strike/>
                <w:sz w:val="24"/>
                <w:szCs w:val="24"/>
                <w:lang w:val="en-US"/>
              </w:rPr>
            </w:pPr>
            <w:commentRangeStart w:id="103"/>
            <w:commentRangeStart w:id="104"/>
            <w:r>
              <w:rPr>
                <w:rStyle w:val="24"/>
                <w:rFonts w:ascii="Times New Roman" w:hAnsi="Times New Roman"/>
              </w:rPr>
              <w:commentReference w:id="100"/>
            </w:r>
            <w:commentRangeEnd w:id="101"/>
            <w:r>
              <w:rPr>
                <w:rStyle w:val="24"/>
                <w:rFonts w:ascii="Times New Roman" w:hAnsi="Times New Roman"/>
              </w:rPr>
              <w:commentReference w:id="101"/>
            </w:r>
            <w:commentRangeEnd w:id="102"/>
            <w:r>
              <w:rPr>
                <w:rStyle w:val="24"/>
                <w:rFonts w:ascii="Times New Roman" w:hAnsi="Times New Roman"/>
              </w:rPr>
              <w:commentReference w:id="102"/>
            </w:r>
          </w:p>
        </w:tc>
        <w:tc>
          <w:tcPr>
            <w:tcW w:w="4116" w:type="dxa"/>
          </w:tcPr>
          <w:p w14:paraId="768A9EAB">
            <w:pPr>
              <w:pStyle w:val="3"/>
              <w:ind w:left="0" w:firstLine="0"/>
              <w:rPr>
                <w:rFonts w:ascii="Times New Roman" w:hAnsi="Times New Roman"/>
                <w:strike/>
                <w:sz w:val="20"/>
                <w:lang w:val="en-US"/>
              </w:rPr>
            </w:pPr>
            <w:r>
              <w:rPr>
                <w:rFonts w:ascii="Times New Roman" w:hAnsi="Times New Roman"/>
                <w:strike/>
                <w:sz w:val="20"/>
                <w:lang w:val="en-US"/>
              </w:rPr>
              <w:drawing>
                <wp:inline distT="0" distB="0" distL="0" distR="0">
                  <wp:extent cx="2442845" cy="7473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pic:cNvPicPr>
                        </pic:nvPicPr>
                        <pic:blipFill>
                          <a:blip r:embed="rId93"/>
                          <a:stretch>
                            <a:fillRect/>
                          </a:stretch>
                        </pic:blipFill>
                        <pic:spPr>
                          <a:xfrm>
                            <a:off x="0" y="0"/>
                            <a:ext cx="2479737" cy="758827"/>
                          </a:xfrm>
                          <a:prstGeom prst="rect">
                            <a:avLst/>
                          </a:prstGeom>
                        </pic:spPr>
                      </pic:pic>
                    </a:graphicData>
                  </a:graphic>
                </wp:inline>
              </w:drawing>
            </w:r>
            <w:commentRangeEnd w:id="103"/>
            <w:r>
              <w:rPr>
                <w:rStyle w:val="24"/>
                <w:rFonts w:ascii="Times New Roman" w:hAnsi="Times New Roman"/>
                <w:strike/>
              </w:rPr>
              <w:commentReference w:id="103"/>
            </w:r>
          </w:p>
        </w:tc>
        <w:tc>
          <w:tcPr>
            <w:tcW w:w="2196" w:type="dxa"/>
          </w:tcPr>
          <w:p w14:paraId="3EF5F218">
            <w:pPr>
              <w:pStyle w:val="3"/>
              <w:ind w:left="0" w:firstLine="0"/>
              <w:rPr>
                <w:rFonts w:ascii="Times New Roman" w:hAnsi="Times New Roman"/>
                <w:strike/>
                <w:sz w:val="20"/>
                <w:szCs w:val="22"/>
              </w:rPr>
            </w:pPr>
            <w:r>
              <w:rPr>
                <w:rFonts w:ascii="Times New Roman" w:hAnsi="Times New Roman"/>
                <w:strike/>
                <w:sz w:val="20"/>
              </w:rPr>
              <w:t>Text box</w:t>
            </w:r>
          </w:p>
        </w:tc>
        <w:tc>
          <w:tcPr>
            <w:tcW w:w="1231" w:type="dxa"/>
          </w:tcPr>
          <w:p w14:paraId="7C5552D0">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855" w:type="dxa"/>
          </w:tcPr>
          <w:p w14:paraId="7056FC6E">
            <w:pPr>
              <w:pStyle w:val="3"/>
              <w:ind w:left="0" w:firstLine="0"/>
              <w:rPr>
                <w:rFonts w:ascii="Times New Roman" w:hAnsi="Times New Roman"/>
                <w:strike/>
                <w:sz w:val="24"/>
                <w:szCs w:val="24"/>
                <w:lang w:val="en-US"/>
              </w:rPr>
            </w:pPr>
            <w:r>
              <w:rPr>
                <w:rFonts w:ascii="Times New Roman" w:hAnsi="Times New Roman"/>
                <w:strike/>
                <w:sz w:val="24"/>
                <w:szCs w:val="24"/>
                <w:lang w:val="en-US"/>
              </w:rPr>
              <w:t>N</w:t>
            </w:r>
          </w:p>
        </w:tc>
        <w:tc>
          <w:tcPr>
            <w:tcW w:w="1459" w:type="dxa"/>
          </w:tcPr>
          <w:p w14:paraId="541F065D">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4386" w:type="dxa"/>
          </w:tcPr>
          <w:p w14:paraId="4544081C">
            <w:pPr>
              <w:pStyle w:val="233"/>
              <w:widowControl/>
              <w:numPr>
                <w:ilvl w:val="0"/>
                <w:numId w:val="113"/>
              </w:numPr>
              <w:tabs>
                <w:tab w:val="left" w:pos="5850"/>
              </w:tabs>
              <w:spacing w:after="0"/>
              <w:jc w:val="left"/>
              <w:rPr>
                <w:rFonts w:ascii="Times New Roman" w:hAnsi="Times New Roman"/>
                <w:strike/>
                <w:sz w:val="20"/>
              </w:rPr>
            </w:pPr>
            <w:r>
              <w:rPr>
                <w:rFonts w:ascii="Times New Roman" w:hAnsi="Times New Roman"/>
                <w:strike/>
                <w:sz w:val="20"/>
                <w:lang w:val="vi-VN"/>
              </w:rPr>
              <w:t xml:space="preserve">Cho phép </w:t>
            </w:r>
            <w:r>
              <w:rPr>
                <w:rFonts w:ascii="Times New Roman" w:hAnsi="Times New Roman"/>
                <w:strike/>
                <w:sz w:val="20"/>
              </w:rPr>
              <w:t>KH nhập thông tin người giới thiệu</w:t>
            </w:r>
            <w:r>
              <w:rPr>
                <w:rFonts w:ascii="Times New Roman" w:hAnsi="Times New Roman"/>
                <w:strike/>
                <w:sz w:val="20"/>
                <w:lang w:val="vi-VN"/>
              </w:rPr>
              <w:t xml:space="preserve"> để ghi nhận thẻ tín dụng cho Người giới thiệu. KH cần nhập thông tin</w:t>
            </w:r>
            <w:r>
              <w:rPr>
                <w:rFonts w:ascii="Times New Roman" w:hAnsi="Times New Roman"/>
                <w:strike/>
                <w:sz w:val="20"/>
              </w:rPr>
              <w:t xml:space="preserve"> theo format [mã chi nhánh]-[mã miscode]. </w:t>
            </w:r>
            <w:r>
              <w:rPr>
                <w:rFonts w:ascii="Times New Roman" w:hAnsi="Times New Roman"/>
                <w:strike/>
                <w:sz w:val="20"/>
                <w:lang w:val="vi-VN"/>
              </w:rPr>
              <w:t xml:space="preserve">KH chỉ được phép nhập </w:t>
            </w:r>
            <w:r>
              <w:rPr>
                <w:rFonts w:ascii="Times New Roman" w:hAnsi="Times New Roman"/>
                <w:strike/>
                <w:sz w:val="20"/>
                <w:lang w:val="en-US"/>
              </w:rPr>
              <w:t xml:space="preserve">tối đa 50 ký tự bao gồm </w:t>
            </w:r>
            <w:r>
              <w:rPr>
                <w:rFonts w:ascii="Times New Roman" w:hAnsi="Times New Roman"/>
                <w:strike/>
                <w:sz w:val="20"/>
                <w:lang w:val="vi-VN"/>
              </w:rPr>
              <w:t>các ký tự chữ, số và dấu - (không bao gồm các ký tự đặc biệt).</w:t>
            </w:r>
          </w:p>
          <w:p w14:paraId="5DF7EA58">
            <w:pPr>
              <w:pStyle w:val="233"/>
              <w:widowControl/>
              <w:numPr>
                <w:ilvl w:val="0"/>
                <w:numId w:val="113"/>
              </w:numPr>
              <w:tabs>
                <w:tab w:val="left" w:pos="5850"/>
              </w:tabs>
              <w:spacing w:after="0"/>
              <w:jc w:val="left"/>
              <w:rPr>
                <w:rFonts w:ascii="Times New Roman" w:hAnsi="Times New Roman"/>
                <w:strike/>
                <w:sz w:val="20"/>
              </w:rPr>
            </w:pPr>
            <w:r>
              <w:rPr>
                <w:rFonts w:ascii="Times New Roman" w:hAnsi="Times New Roman"/>
                <w:strike/>
                <w:sz w:val="20"/>
                <w:lang w:val="en-US"/>
              </w:rPr>
              <w:t>KH bấm Xong trên bàn phím hoặc outfocus khỏi textbox, hệ thống kiểm tra mã chi nhánh và mã miscode có hợp lệ không?. Nếu:</w:t>
            </w:r>
          </w:p>
          <w:p w14:paraId="0AE61973">
            <w:pPr>
              <w:pStyle w:val="233"/>
              <w:widowControl/>
              <w:numPr>
                <w:ilvl w:val="0"/>
                <w:numId w:val="114"/>
              </w:numPr>
              <w:tabs>
                <w:tab w:val="left" w:pos="5850"/>
              </w:tabs>
              <w:spacing w:after="0"/>
              <w:ind w:hanging="194"/>
              <w:jc w:val="left"/>
              <w:rPr>
                <w:rFonts w:ascii="Times New Roman" w:hAnsi="Times New Roman"/>
                <w:strike/>
                <w:sz w:val="20"/>
              </w:rPr>
            </w:pPr>
            <w:r>
              <w:rPr>
                <w:rFonts w:ascii="Times New Roman" w:hAnsi="Times New Roman"/>
                <w:strike/>
                <w:sz w:val="20"/>
                <w:lang w:val="en-US"/>
              </w:rPr>
              <w:t xml:space="preserve">   Mã chi nhánh và mã miscode hợp lệ =&gt; Hệ thống hiển thị thông tin họ tên tương ứng với mã miscode và tên chi nhánh tương ứng với mã chi nhánh KH nhập như sau:</w:t>
            </w:r>
          </w:p>
          <w:p w14:paraId="386AFE56">
            <w:pPr>
              <w:tabs>
                <w:tab w:val="left" w:pos="5850"/>
              </w:tabs>
              <w:spacing w:after="0"/>
              <w:ind w:left="1080"/>
              <w:rPr>
                <w:rFonts w:ascii="Times New Roman" w:hAnsi="Times New Roman"/>
                <w:strike/>
                <w:sz w:val="20"/>
              </w:rPr>
            </w:pPr>
            <w:r>
              <w:rPr>
                <w:rFonts w:ascii="Times New Roman" w:hAnsi="Times New Roman"/>
                <w:strike/>
                <w:sz w:val="20"/>
                <w:lang w:val="en-US"/>
              </w:rPr>
              <w:drawing>
                <wp:inline distT="0" distB="0" distL="0" distR="0">
                  <wp:extent cx="1416685" cy="373888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94"/>
                          <a:stretch>
                            <a:fillRect/>
                          </a:stretch>
                        </pic:blipFill>
                        <pic:spPr>
                          <a:xfrm>
                            <a:off x="0" y="0"/>
                            <a:ext cx="1426376" cy="3763489"/>
                          </a:xfrm>
                          <a:prstGeom prst="rect">
                            <a:avLst/>
                          </a:prstGeom>
                        </pic:spPr>
                      </pic:pic>
                    </a:graphicData>
                  </a:graphic>
                </wp:inline>
              </w:drawing>
            </w:r>
          </w:p>
          <w:p w14:paraId="7BABED80">
            <w:pPr>
              <w:tabs>
                <w:tab w:val="left" w:pos="5850"/>
              </w:tabs>
              <w:spacing w:after="0"/>
              <w:ind w:left="1080"/>
              <w:rPr>
                <w:rFonts w:ascii="Times New Roman" w:hAnsi="Times New Roman"/>
                <w:strike/>
                <w:sz w:val="20"/>
              </w:rPr>
            </w:pPr>
            <w:r>
              <w:rPr>
                <w:rFonts w:ascii="Times New Roman" w:hAnsi="Times New Roman"/>
                <w:strike/>
                <w:sz w:val="20"/>
              </w:rPr>
              <w:t>Trong đó:</w:t>
            </w:r>
          </w:p>
          <w:p w14:paraId="0DC3338D">
            <w:pPr>
              <w:tabs>
                <w:tab w:val="left" w:pos="5850"/>
              </w:tabs>
              <w:spacing w:after="0"/>
              <w:ind w:left="1080"/>
              <w:rPr>
                <w:rFonts w:ascii="Times New Roman" w:hAnsi="Times New Roman"/>
                <w:strike/>
                <w:sz w:val="20"/>
              </w:rPr>
            </w:pPr>
            <w:r>
              <w:rPr>
                <w:rFonts w:ascii="Times New Roman" w:hAnsi="Times New Roman"/>
                <w:strike/>
                <w:sz w:val="20"/>
              </w:rPr>
              <w:t>Mã người giới thiệu: Hiển thị mã giới thiệu bao gồm [mã chi nhánh]-[miscode] do KH nhập</w:t>
            </w:r>
          </w:p>
          <w:p w14:paraId="149D5901">
            <w:pPr>
              <w:tabs>
                <w:tab w:val="left" w:pos="5850"/>
              </w:tabs>
              <w:spacing w:after="0"/>
              <w:ind w:left="1080"/>
              <w:rPr>
                <w:rFonts w:ascii="Times New Roman" w:hAnsi="Times New Roman"/>
                <w:strike/>
                <w:sz w:val="20"/>
              </w:rPr>
            </w:pPr>
            <w:r>
              <w:rPr>
                <w:rFonts w:ascii="Times New Roman" w:hAnsi="Times New Roman"/>
                <w:strike/>
                <w:sz w:val="20"/>
              </w:rPr>
              <w:t>Họ và tên: Hiển thị họ tên tương ứng với miscode do FCC trả về</w:t>
            </w:r>
          </w:p>
          <w:p w14:paraId="736C385A">
            <w:pPr>
              <w:tabs>
                <w:tab w:val="left" w:pos="5850"/>
              </w:tabs>
              <w:spacing w:after="0"/>
              <w:ind w:left="1080"/>
              <w:rPr>
                <w:rFonts w:ascii="Times New Roman" w:hAnsi="Times New Roman"/>
                <w:strike/>
                <w:sz w:val="20"/>
              </w:rPr>
            </w:pPr>
            <w:r>
              <w:rPr>
                <w:rFonts w:ascii="Times New Roman" w:hAnsi="Times New Roman"/>
                <w:strike/>
                <w:sz w:val="20"/>
              </w:rPr>
              <w:t>Chi nhánh: Hiển thị tên chi nhánh tương ứng với mã chi nhánh do FCC trả về</w:t>
            </w:r>
          </w:p>
          <w:p w14:paraId="19BACF5B">
            <w:pPr>
              <w:pStyle w:val="233"/>
              <w:widowControl/>
              <w:numPr>
                <w:ilvl w:val="0"/>
                <w:numId w:val="114"/>
              </w:numPr>
              <w:tabs>
                <w:tab w:val="left" w:pos="5850"/>
              </w:tabs>
              <w:spacing w:after="0"/>
              <w:ind w:hanging="194"/>
              <w:jc w:val="left"/>
              <w:rPr>
                <w:rFonts w:ascii="Times New Roman" w:hAnsi="Times New Roman"/>
                <w:strike/>
                <w:sz w:val="20"/>
              </w:rPr>
            </w:pPr>
            <w:r>
              <w:rPr>
                <w:rFonts w:ascii="Times New Roman" w:hAnsi="Times New Roman"/>
                <w:strike/>
                <w:sz w:val="20"/>
              </w:rPr>
              <w:t xml:space="preserve">   Nếu quá trình lấy thông tin miscode và chi nhánh bị fail/timeout hoặc mã miscode không hợp lệ hoặc mã chi nhánh không hợp lệ =&gt; Hệ thống hiển thị báo lỗi như sau:</w:t>
            </w:r>
          </w:p>
          <w:p w14:paraId="2EB196DF">
            <w:pPr>
              <w:pStyle w:val="233"/>
              <w:tabs>
                <w:tab w:val="left" w:pos="5850"/>
              </w:tabs>
              <w:spacing w:after="0"/>
              <w:rPr>
                <w:rFonts w:ascii="Times New Roman" w:hAnsi="Times New Roman"/>
                <w:strike/>
                <w:sz w:val="20"/>
              </w:rPr>
            </w:pPr>
            <w:r>
              <w:rPr>
                <w:rFonts w:ascii="Times New Roman" w:hAnsi="Times New Roman"/>
                <w:strike/>
                <w:sz w:val="20"/>
                <w:lang w:val="en-US"/>
              </w:rPr>
              <w:drawing>
                <wp:inline distT="0" distB="0" distL="0" distR="0">
                  <wp:extent cx="951230" cy="2514600"/>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pic:cNvPicPr>
                        </pic:nvPicPr>
                        <pic:blipFill>
                          <a:blip r:embed="rId95"/>
                          <a:stretch>
                            <a:fillRect/>
                          </a:stretch>
                        </pic:blipFill>
                        <pic:spPr>
                          <a:xfrm>
                            <a:off x="0" y="0"/>
                            <a:ext cx="951905" cy="2515750"/>
                          </a:xfrm>
                          <a:prstGeom prst="rect">
                            <a:avLst/>
                          </a:prstGeom>
                        </pic:spPr>
                      </pic:pic>
                    </a:graphicData>
                  </a:graphic>
                </wp:inline>
              </w:drawing>
            </w:r>
          </w:p>
          <w:p w14:paraId="6DF5C76B">
            <w:pPr>
              <w:pStyle w:val="3"/>
              <w:numPr>
                <w:ilvl w:val="0"/>
                <w:numId w:val="108"/>
              </w:numPr>
              <w:jc w:val="left"/>
              <w:rPr>
                <w:rFonts w:ascii="Times New Roman" w:hAnsi="Times New Roman"/>
                <w:strike/>
                <w:sz w:val="20"/>
              </w:rPr>
            </w:pPr>
            <w:r>
              <w:rPr>
                <w:rFonts w:ascii="Times New Roman" w:hAnsi="Times New Roman"/>
                <w:strike/>
                <w:sz w:val="20"/>
              </w:rPr>
              <w:t>KH cần xóa mã Giới thiệu không hợp lệ đã nhập/ nhập lại mã giới thiệu hợp lệ để thực hiện tiếp luồng đăng ký thẻ tín dụng.</w:t>
            </w:r>
          </w:p>
        </w:tc>
      </w:tr>
      <w:commentRangeEnd w:id="104"/>
      <w:tr w14:paraId="6CF237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 w:type="dxa"/>
          </w:tcPr>
          <w:p w14:paraId="0612B772">
            <w:pPr>
              <w:pStyle w:val="3"/>
              <w:numPr>
                <w:ilvl w:val="0"/>
                <w:numId w:val="112"/>
              </w:numPr>
              <w:rPr>
                <w:rFonts w:ascii="Times New Roman" w:hAnsi="Times New Roman"/>
                <w:sz w:val="24"/>
                <w:szCs w:val="24"/>
                <w:lang w:val="en-US"/>
              </w:rPr>
            </w:pPr>
            <w:r>
              <w:rPr>
                <w:rStyle w:val="24"/>
                <w:rFonts w:ascii="Times New Roman" w:hAnsi="Times New Roman"/>
                <w:strike/>
              </w:rPr>
              <w:commentReference w:id="104"/>
            </w:r>
          </w:p>
        </w:tc>
        <w:tc>
          <w:tcPr>
            <w:tcW w:w="4116" w:type="dxa"/>
          </w:tcPr>
          <w:p w14:paraId="1714561A">
            <w:pPr>
              <w:pStyle w:val="3"/>
              <w:ind w:left="0" w:firstLine="0"/>
              <w:rPr>
                <w:rFonts w:ascii="Times New Roman" w:hAnsi="Times New Roman"/>
                <w:b/>
                <w:sz w:val="24"/>
                <w:szCs w:val="24"/>
                <w:lang w:val="en-US"/>
              </w:rPr>
            </w:pPr>
            <w:r>
              <w:rPr>
                <w:rFonts w:ascii="Times New Roman" w:hAnsi="Times New Roman"/>
                <w:b/>
                <w:sz w:val="24"/>
                <w:szCs w:val="24"/>
                <w:lang w:val="en-US"/>
              </w:rPr>
              <w:drawing>
                <wp:inline distT="0" distB="0" distL="0" distR="0">
                  <wp:extent cx="2247900" cy="4095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00"/>
                          <a:stretch>
                            <a:fillRect/>
                          </a:stretch>
                        </pic:blipFill>
                        <pic:spPr>
                          <a:xfrm>
                            <a:off x="0" y="0"/>
                            <a:ext cx="2248215" cy="409632"/>
                          </a:xfrm>
                          <a:prstGeom prst="rect">
                            <a:avLst/>
                          </a:prstGeom>
                        </pic:spPr>
                      </pic:pic>
                    </a:graphicData>
                  </a:graphic>
                </wp:inline>
              </w:drawing>
            </w:r>
          </w:p>
        </w:tc>
        <w:tc>
          <w:tcPr>
            <w:tcW w:w="2196" w:type="dxa"/>
          </w:tcPr>
          <w:p w14:paraId="0237D414">
            <w:pPr>
              <w:pStyle w:val="3"/>
              <w:ind w:left="0" w:firstLine="0"/>
              <w:rPr>
                <w:rFonts w:ascii="Times New Roman" w:hAnsi="Times New Roman"/>
                <w:sz w:val="24"/>
                <w:szCs w:val="24"/>
                <w:lang w:val="en-US"/>
              </w:rPr>
            </w:pPr>
            <w:r>
              <w:rPr>
                <w:rFonts w:ascii="Times New Roman" w:hAnsi="Times New Roman"/>
                <w:sz w:val="24"/>
                <w:szCs w:val="24"/>
                <w:lang w:val="en-US"/>
              </w:rPr>
              <w:t xml:space="preserve">Button </w:t>
            </w:r>
          </w:p>
        </w:tc>
        <w:tc>
          <w:tcPr>
            <w:tcW w:w="1231" w:type="dxa"/>
          </w:tcPr>
          <w:p w14:paraId="32CFB252">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855" w:type="dxa"/>
          </w:tcPr>
          <w:p w14:paraId="64F8D053">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459" w:type="dxa"/>
          </w:tcPr>
          <w:p w14:paraId="385CFD82">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386" w:type="dxa"/>
          </w:tcPr>
          <w:p w14:paraId="627639A5">
            <w:pPr>
              <w:pStyle w:val="3"/>
              <w:numPr>
                <w:ilvl w:val="0"/>
                <w:numId w:val="108"/>
              </w:numPr>
              <w:jc w:val="left"/>
              <w:rPr>
                <w:rFonts w:ascii="Times New Roman" w:hAnsi="Times New Roman"/>
                <w:sz w:val="24"/>
                <w:szCs w:val="24"/>
              </w:rPr>
            </w:pPr>
            <w:r>
              <w:rPr>
                <w:rFonts w:ascii="Times New Roman" w:hAnsi="Times New Roman"/>
                <w:sz w:val="24"/>
                <w:szCs w:val="24"/>
              </w:rPr>
              <w:t>Mặc định disable</w:t>
            </w:r>
          </w:p>
          <w:p w14:paraId="6C8E4B7A">
            <w:pPr>
              <w:pStyle w:val="3"/>
              <w:numPr>
                <w:ilvl w:val="0"/>
                <w:numId w:val="108"/>
              </w:numPr>
              <w:jc w:val="left"/>
              <w:rPr>
                <w:rFonts w:ascii="Times New Roman" w:hAnsi="Times New Roman"/>
                <w:sz w:val="24"/>
                <w:szCs w:val="24"/>
              </w:rPr>
            </w:pPr>
            <w:r>
              <w:rPr>
                <w:rFonts w:ascii="Times New Roman" w:hAnsi="Times New Roman"/>
                <w:sz w:val="24"/>
                <w:szCs w:val="24"/>
              </w:rPr>
              <w:t>Chỉ enable khi các trường bắt buộc được điền đầy đủ</w:t>
            </w:r>
          </w:p>
          <w:p w14:paraId="29F26DAD">
            <w:pPr>
              <w:pStyle w:val="3"/>
              <w:numPr>
                <w:ilvl w:val="0"/>
                <w:numId w:val="108"/>
              </w:numPr>
              <w:jc w:val="left"/>
              <w:rPr>
                <w:rFonts w:ascii="Times New Roman" w:hAnsi="Times New Roman"/>
                <w:sz w:val="24"/>
                <w:szCs w:val="24"/>
              </w:rPr>
            </w:pPr>
            <w:r>
              <w:rPr>
                <w:rFonts w:ascii="Times New Roman" w:hAnsi="Times New Roman"/>
                <w:sz w:val="24"/>
                <w:szCs w:val="24"/>
              </w:rPr>
              <w:t xml:space="preserve">Khi KH nhấn button, hệ thống </w:t>
            </w:r>
            <w:r>
              <w:rPr>
                <w:rFonts w:ascii="Times New Roman" w:hAnsi="Times New Roman"/>
                <w:strike/>
                <w:sz w:val="24"/>
                <w:szCs w:val="24"/>
              </w:rPr>
              <w:t>check xem KH đã được duyệt mở thẻ tín dụng chưa:</w:t>
            </w:r>
          </w:p>
          <w:p w14:paraId="54663E1E">
            <w:pPr>
              <w:pStyle w:val="3"/>
              <w:numPr>
                <w:ilvl w:val="1"/>
                <w:numId w:val="108"/>
              </w:numPr>
              <w:jc w:val="left"/>
              <w:rPr>
                <w:rFonts w:ascii="Times New Roman" w:hAnsi="Times New Roman"/>
                <w:sz w:val="24"/>
                <w:szCs w:val="24"/>
              </w:rPr>
            </w:pPr>
            <w:r>
              <w:rPr>
                <w:rFonts w:ascii="Times New Roman" w:hAnsi="Times New Roman"/>
                <w:strike/>
                <w:sz w:val="24"/>
                <w:szCs w:val="24"/>
              </w:rPr>
              <w:t>Nếu KH đã được duyệt mở thẻ tín dụng, hệ thống</w:t>
            </w:r>
            <w:r>
              <w:rPr>
                <w:rFonts w:ascii="Times New Roman" w:hAnsi="Times New Roman"/>
                <w:sz w:val="24"/>
                <w:szCs w:val="24"/>
              </w:rPr>
              <w:t xml:space="preserve"> hiển thị màn hình </w:t>
            </w:r>
            <w:r>
              <w:rPr>
                <w:rFonts w:ascii="Times New Roman" w:hAnsi="Times New Roman"/>
                <w:strike/>
                <w:sz w:val="24"/>
                <w:szCs w:val="24"/>
              </w:rPr>
              <w:t>Hợp đồng điện tử:</w:t>
            </w:r>
            <w:r>
              <w:rPr>
                <w:rFonts w:ascii="Times New Roman" w:hAnsi="Times New Roman"/>
                <w:sz w:val="24"/>
                <w:szCs w:val="24"/>
              </w:rPr>
              <w:t xml:space="preserve"> </w:t>
            </w:r>
            <w:r>
              <w:rPr>
                <w:rFonts w:ascii="Times New Roman" w:hAnsi="Times New Roman"/>
                <w:strike/>
                <w:sz w:val="24"/>
                <w:szCs w:val="24"/>
              </w:rPr>
              <w:t>Cài đặt phương thức thanh toán thẻ</w:t>
            </w:r>
            <w:r>
              <w:rPr>
                <w:rFonts w:ascii="Times New Roman" w:hAnsi="Times New Roman"/>
                <w:sz w:val="24"/>
                <w:szCs w:val="24"/>
              </w:rPr>
              <w:t xml:space="preserve"> </w:t>
            </w:r>
            <w:r>
              <w:rPr>
                <w:rFonts w:ascii="Times New Roman" w:hAnsi="Times New Roman"/>
                <w:sz w:val="24"/>
                <w:szCs w:val="24"/>
                <w:lang w:val="en-US"/>
              </w:rPr>
              <w:t xml:space="preserve"> </w:t>
            </w:r>
            <w:r>
              <w:rPr>
                <w:rFonts w:ascii="Times New Roman" w:hAnsi="Times New Roman"/>
                <w:sz w:val="20"/>
                <w:lang w:val="en-US"/>
              </w:rPr>
              <w:t>MH Điền thông tin nhận thẻ</w:t>
            </w:r>
            <w:r>
              <w:rPr>
                <w:rFonts w:ascii="Times New Roman" w:hAnsi="Times New Roman"/>
                <w:sz w:val="20"/>
                <w:lang w:val="en-US"/>
              </w:rPr>
              <w:drawing>
                <wp:inline distT="0" distB="0" distL="0" distR="0">
                  <wp:extent cx="2019300" cy="4267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101"/>
                          <a:stretch>
                            <a:fillRect/>
                          </a:stretch>
                        </pic:blipFill>
                        <pic:spPr>
                          <a:xfrm>
                            <a:off x="0" y="0"/>
                            <a:ext cx="2019300" cy="4267200"/>
                          </a:xfrm>
                          <a:prstGeom prst="rect">
                            <a:avLst/>
                          </a:prstGeom>
                        </pic:spPr>
                      </pic:pic>
                    </a:graphicData>
                  </a:graphic>
                </wp:inline>
              </w:drawing>
            </w:r>
          </w:p>
          <w:p w14:paraId="7169EE8B">
            <w:pPr>
              <w:pStyle w:val="3"/>
              <w:numPr>
                <w:ilvl w:val="1"/>
                <w:numId w:val="108"/>
              </w:numPr>
              <w:jc w:val="left"/>
              <w:rPr>
                <w:rFonts w:ascii="Times New Roman" w:hAnsi="Times New Roman"/>
                <w:strike/>
                <w:sz w:val="24"/>
                <w:szCs w:val="24"/>
              </w:rPr>
            </w:pPr>
            <w:r>
              <w:rPr>
                <w:rFonts w:ascii="Times New Roman" w:hAnsi="Times New Roman"/>
                <w:strike/>
                <w:sz w:val="24"/>
                <w:szCs w:val="24"/>
              </w:rPr>
              <w:t xml:space="preserve">Nếu KH chưa được duyệt mở thẻ tín dụng, hệ thống hiển thị pop up xác nhận thông tin đã điền: </w:t>
            </w:r>
            <w:r>
              <w:rPr>
                <w:rFonts w:ascii="Times New Roman" w:hAnsi="Times New Roman"/>
                <w:strike/>
                <w:sz w:val="24"/>
                <w:szCs w:val="24"/>
                <w:lang w:val="en-US"/>
              </w:rPr>
              <w:drawing>
                <wp:inline distT="0" distB="0" distL="0" distR="0">
                  <wp:extent cx="1690370" cy="9144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02"/>
                          <a:stretch>
                            <a:fillRect/>
                          </a:stretch>
                        </pic:blipFill>
                        <pic:spPr>
                          <a:xfrm>
                            <a:off x="0" y="0"/>
                            <a:ext cx="1690852" cy="914400"/>
                          </a:xfrm>
                          <a:prstGeom prst="rect">
                            <a:avLst/>
                          </a:prstGeom>
                        </pic:spPr>
                      </pic:pic>
                    </a:graphicData>
                  </a:graphic>
                </wp:inline>
              </w:drawing>
            </w:r>
          </w:p>
          <w:p w14:paraId="07F14F0C">
            <w:pPr>
              <w:pStyle w:val="3"/>
              <w:numPr>
                <w:ilvl w:val="2"/>
                <w:numId w:val="108"/>
              </w:numPr>
              <w:jc w:val="left"/>
              <w:rPr>
                <w:rFonts w:ascii="Times New Roman" w:hAnsi="Times New Roman"/>
                <w:strike/>
                <w:sz w:val="24"/>
                <w:szCs w:val="24"/>
              </w:rPr>
            </w:pPr>
            <w:r>
              <w:rPr>
                <w:rFonts w:ascii="Times New Roman" w:hAnsi="Times New Roman"/>
                <w:strike/>
                <w:sz w:val="24"/>
                <w:szCs w:val="24"/>
              </w:rPr>
              <w:t>Button Kiểm tra lại: khi nhấn: tắt pop up, ở nguyên màn hình hiện tại, các thông tin được giữ nguyên</w:t>
            </w:r>
          </w:p>
          <w:p w14:paraId="4F723F46">
            <w:pPr>
              <w:pStyle w:val="3"/>
              <w:numPr>
                <w:ilvl w:val="2"/>
                <w:numId w:val="108"/>
              </w:numPr>
              <w:jc w:val="left"/>
              <w:rPr>
                <w:rFonts w:ascii="Times New Roman" w:hAnsi="Times New Roman"/>
                <w:sz w:val="24"/>
                <w:szCs w:val="24"/>
              </w:rPr>
            </w:pPr>
            <w:r>
              <w:rPr>
                <w:rFonts w:ascii="Times New Roman" w:hAnsi="Times New Roman"/>
                <w:strike/>
                <w:sz w:val="24"/>
                <w:szCs w:val="24"/>
              </w:rPr>
              <w:t>Button Chắc chắn: đi đến màn hình Nhập mã xác thực (TS authen)</w:t>
            </w:r>
          </w:p>
        </w:tc>
      </w:tr>
    </w:tbl>
    <w:p w14:paraId="2FE24101">
      <w:pPr>
        <w:pStyle w:val="3"/>
        <w:ind w:left="0" w:firstLine="0"/>
        <w:rPr>
          <w:rFonts w:ascii="Times New Roman" w:hAnsi="Times New Roman"/>
          <w:b/>
          <w:sz w:val="24"/>
          <w:szCs w:val="24"/>
          <w:lang w:val="en-US"/>
        </w:rPr>
      </w:pPr>
    </w:p>
    <w:p w14:paraId="15E4877A">
      <w:pPr>
        <w:pStyle w:val="233"/>
        <w:widowControl/>
        <w:spacing w:before="0" w:after="0" w:line="276" w:lineRule="auto"/>
        <w:ind w:firstLine="0"/>
        <w:contextualSpacing/>
        <w:jc w:val="left"/>
        <w:rPr>
          <w:rFonts w:ascii="Times New Roman" w:hAnsi="Times New Roman"/>
          <w:sz w:val="24"/>
          <w:szCs w:val="24"/>
        </w:rPr>
      </w:pPr>
    </w:p>
    <w:p w14:paraId="306B6A69">
      <w:pPr>
        <w:pStyle w:val="5"/>
        <w:numPr>
          <w:ilvl w:val="2"/>
          <w:numId w:val="1"/>
        </w:numPr>
        <w:ind w:left="0" w:firstLine="0"/>
        <w:rPr>
          <w:sz w:val="24"/>
          <w:lang w:val="en-US"/>
        </w:rPr>
      </w:pPr>
      <w:bookmarkStart w:id="80" w:name="_Toc99540051"/>
      <w:bookmarkStart w:id="81" w:name="_Toc115447384"/>
      <w:r>
        <w:rPr>
          <w:sz w:val="24"/>
          <w:lang w:val="en-US"/>
        </w:rPr>
        <w:t xml:space="preserve">MH điền thông tin nhận thẻ </w:t>
      </w:r>
      <w:bookmarkEnd w:id="80"/>
      <w:bookmarkEnd w:id="81"/>
    </w:p>
    <w:p w14:paraId="23DE12E4">
      <w:pPr>
        <w:widowControl/>
        <w:autoSpaceDE w:val="0"/>
        <w:autoSpaceDN w:val="0"/>
        <w:adjustRightInd w:val="0"/>
        <w:spacing w:before="0" w:after="0" w:line="276" w:lineRule="auto"/>
        <w:ind w:left="0" w:firstLine="0"/>
        <w:jc w:val="left"/>
        <w:rPr>
          <w:rFonts w:ascii="Times New Roman" w:hAnsi="Times New Roman" w:eastAsia="Calibri"/>
          <w:sz w:val="24"/>
          <w:szCs w:val="24"/>
          <w:lang w:val="en-US"/>
        </w:rPr>
      </w:pPr>
    </w:p>
    <w:tbl>
      <w:tblPr>
        <w:tblStyle w:val="6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25"/>
      </w:tblGrid>
      <w:tr w14:paraId="24B60B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25" w:type="dxa"/>
          </w:tcPr>
          <w:p w14:paraId="225DB5C3">
            <w:pPr>
              <w:widowControl/>
              <w:autoSpaceDE w:val="0"/>
              <w:autoSpaceDN w:val="0"/>
              <w:adjustRightInd w:val="0"/>
              <w:spacing w:before="0" w:after="0" w:line="276" w:lineRule="auto"/>
              <w:ind w:left="0" w:firstLine="0"/>
              <w:jc w:val="center"/>
              <w:rPr>
                <w:rFonts w:ascii="Times New Roman" w:hAnsi="Times New Roman" w:eastAsia="Calibri"/>
                <w:sz w:val="24"/>
                <w:szCs w:val="24"/>
                <w:lang w:val="en-US"/>
              </w:rPr>
            </w:pPr>
            <w:r>
              <w:rPr>
                <w:rFonts w:ascii="Times New Roman" w:hAnsi="Times New Roman"/>
                <w:sz w:val="20"/>
                <w:lang w:val="en-US"/>
              </w:rPr>
              <w:drawing>
                <wp:inline distT="0" distB="0" distL="0" distR="0">
                  <wp:extent cx="2095500" cy="468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03"/>
                          <a:stretch>
                            <a:fillRect/>
                          </a:stretch>
                        </pic:blipFill>
                        <pic:spPr>
                          <a:xfrm>
                            <a:off x="0" y="0"/>
                            <a:ext cx="2095500" cy="4686300"/>
                          </a:xfrm>
                          <a:prstGeom prst="rect">
                            <a:avLst/>
                          </a:prstGeom>
                        </pic:spPr>
                      </pic:pic>
                    </a:graphicData>
                  </a:graphic>
                </wp:inline>
              </w:drawing>
            </w:r>
          </w:p>
          <w:p w14:paraId="2332FBBC">
            <w:pPr>
              <w:widowControl/>
              <w:autoSpaceDE w:val="0"/>
              <w:autoSpaceDN w:val="0"/>
              <w:adjustRightInd w:val="0"/>
              <w:spacing w:before="0" w:after="0" w:line="276" w:lineRule="auto"/>
              <w:ind w:left="0" w:firstLine="0"/>
              <w:jc w:val="left"/>
              <w:rPr>
                <w:rFonts w:ascii="Times New Roman" w:hAnsi="Times New Roman" w:eastAsia="Calibri"/>
                <w:sz w:val="24"/>
                <w:szCs w:val="24"/>
                <w:lang w:val="en-US"/>
              </w:rPr>
            </w:pPr>
          </w:p>
          <w:p w14:paraId="46D2EC0A">
            <w:pPr>
              <w:widowControl/>
              <w:autoSpaceDE w:val="0"/>
              <w:autoSpaceDN w:val="0"/>
              <w:adjustRightInd w:val="0"/>
              <w:spacing w:before="0" w:after="0" w:line="276" w:lineRule="auto"/>
              <w:ind w:left="0" w:firstLine="0"/>
              <w:jc w:val="left"/>
              <w:rPr>
                <w:rFonts w:ascii="Times New Roman" w:hAnsi="Times New Roman" w:eastAsia="Calibri"/>
                <w:sz w:val="24"/>
                <w:szCs w:val="24"/>
                <w:lang w:val="en-US"/>
              </w:rPr>
            </w:pPr>
            <w:r>
              <w:rPr>
                <w:rFonts w:ascii="Times New Roman" w:hAnsi="Times New Roman"/>
                <w:b/>
                <w:sz w:val="24"/>
                <w:szCs w:val="24"/>
                <w:lang w:val="en-US"/>
              </w:rPr>
              <w:t>WL_03: Màn hình điền thông tin nhận Thẻ</w:t>
            </w:r>
          </w:p>
        </w:tc>
      </w:tr>
    </w:tbl>
    <w:p w14:paraId="4DB6ACD5">
      <w:pPr>
        <w:widowControl/>
        <w:autoSpaceDE w:val="0"/>
        <w:autoSpaceDN w:val="0"/>
        <w:adjustRightInd w:val="0"/>
        <w:spacing w:before="0" w:after="0" w:line="276" w:lineRule="auto"/>
        <w:ind w:left="0" w:firstLine="0"/>
        <w:jc w:val="left"/>
        <w:rPr>
          <w:rFonts w:ascii="Times New Roman" w:hAnsi="Times New Roman" w:eastAsia="Calibri"/>
          <w:sz w:val="24"/>
          <w:szCs w:val="24"/>
          <w:lang w:val="en-US"/>
        </w:rPr>
      </w:pPr>
    </w:p>
    <w:p w14:paraId="53D4E077">
      <w:pPr>
        <w:widowControl/>
        <w:autoSpaceDE w:val="0"/>
        <w:autoSpaceDN w:val="0"/>
        <w:adjustRightInd w:val="0"/>
        <w:spacing w:before="0" w:after="0" w:line="276" w:lineRule="auto"/>
        <w:ind w:left="0" w:firstLine="0"/>
        <w:jc w:val="left"/>
        <w:rPr>
          <w:rFonts w:ascii="Times New Roman" w:hAnsi="Times New Roman" w:eastAsia="Calibri"/>
          <w:sz w:val="24"/>
          <w:szCs w:val="24"/>
          <w:lang w:val="en-US"/>
        </w:rPr>
      </w:pPr>
    </w:p>
    <w:tbl>
      <w:tblPr>
        <w:tblStyle w:val="64"/>
        <w:tblW w:w="14130" w:type="dxa"/>
        <w:tblInd w:w="-6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
        <w:gridCol w:w="3612"/>
        <w:gridCol w:w="937"/>
        <w:gridCol w:w="1232"/>
        <w:gridCol w:w="1376"/>
        <w:gridCol w:w="970"/>
        <w:gridCol w:w="5490"/>
      </w:tblGrid>
      <w:tr w14:paraId="3339A5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13" w:type="dxa"/>
          </w:tcPr>
          <w:p w14:paraId="1F131258">
            <w:pPr>
              <w:pStyle w:val="3"/>
              <w:ind w:left="0" w:firstLine="0"/>
              <w:rPr>
                <w:rFonts w:ascii="Times New Roman" w:hAnsi="Times New Roman"/>
                <w:sz w:val="24"/>
                <w:szCs w:val="24"/>
                <w:lang w:val="en-US"/>
              </w:rPr>
            </w:pPr>
            <w:r>
              <w:rPr>
                <w:rFonts w:ascii="Times New Roman" w:hAnsi="Times New Roman"/>
                <w:sz w:val="24"/>
                <w:szCs w:val="24"/>
                <w:lang w:val="en-US"/>
              </w:rPr>
              <w:t>No</w:t>
            </w:r>
          </w:p>
        </w:tc>
        <w:tc>
          <w:tcPr>
            <w:tcW w:w="3612" w:type="dxa"/>
          </w:tcPr>
          <w:p w14:paraId="39B373AA">
            <w:pPr>
              <w:pStyle w:val="3"/>
              <w:ind w:left="0" w:firstLine="0"/>
              <w:rPr>
                <w:rFonts w:ascii="Times New Roman" w:hAnsi="Times New Roman"/>
                <w:sz w:val="24"/>
                <w:szCs w:val="24"/>
                <w:lang w:val="en-US"/>
              </w:rPr>
            </w:pPr>
            <w:r>
              <w:rPr>
                <w:rFonts w:ascii="Times New Roman" w:hAnsi="Times New Roman"/>
                <w:sz w:val="24"/>
                <w:szCs w:val="24"/>
                <w:lang w:val="en-US"/>
              </w:rPr>
              <w:t>Field Name</w:t>
            </w:r>
          </w:p>
        </w:tc>
        <w:tc>
          <w:tcPr>
            <w:tcW w:w="937" w:type="dxa"/>
          </w:tcPr>
          <w:p w14:paraId="3469155A">
            <w:pPr>
              <w:pStyle w:val="3"/>
              <w:ind w:left="0" w:firstLine="0"/>
              <w:rPr>
                <w:rFonts w:ascii="Times New Roman" w:hAnsi="Times New Roman"/>
                <w:sz w:val="24"/>
                <w:szCs w:val="24"/>
                <w:lang w:val="en-US"/>
              </w:rPr>
            </w:pPr>
            <w:r>
              <w:rPr>
                <w:rFonts w:ascii="Times New Roman" w:hAnsi="Times New Roman"/>
                <w:sz w:val="24"/>
                <w:szCs w:val="24"/>
                <w:lang w:val="en-US"/>
              </w:rPr>
              <w:t>Data Type</w:t>
            </w:r>
          </w:p>
        </w:tc>
        <w:tc>
          <w:tcPr>
            <w:tcW w:w="1232" w:type="dxa"/>
          </w:tcPr>
          <w:p w14:paraId="3E64FA4F">
            <w:pPr>
              <w:pStyle w:val="3"/>
              <w:ind w:left="0" w:firstLine="0"/>
              <w:rPr>
                <w:rFonts w:ascii="Times New Roman" w:hAnsi="Times New Roman"/>
                <w:sz w:val="24"/>
                <w:szCs w:val="24"/>
                <w:lang w:val="en-US"/>
              </w:rPr>
            </w:pPr>
            <w:r>
              <w:rPr>
                <w:rFonts w:ascii="Times New Roman" w:hAnsi="Times New Roman"/>
                <w:sz w:val="24"/>
                <w:szCs w:val="24"/>
                <w:lang w:val="en-US"/>
              </w:rPr>
              <w:t>Field Validation Rule</w:t>
            </w:r>
          </w:p>
        </w:tc>
        <w:tc>
          <w:tcPr>
            <w:tcW w:w="1376" w:type="dxa"/>
          </w:tcPr>
          <w:p w14:paraId="42E36FA8">
            <w:pPr>
              <w:pStyle w:val="3"/>
              <w:ind w:left="0" w:firstLine="0"/>
              <w:rPr>
                <w:rFonts w:ascii="Times New Roman" w:hAnsi="Times New Roman"/>
                <w:sz w:val="24"/>
                <w:szCs w:val="24"/>
                <w:lang w:val="en-US"/>
              </w:rPr>
            </w:pPr>
            <w:r>
              <w:rPr>
                <w:rFonts w:ascii="Times New Roman" w:hAnsi="Times New Roman"/>
                <w:sz w:val="24"/>
                <w:szCs w:val="24"/>
                <w:lang w:val="en-US"/>
              </w:rPr>
              <w:t>Manadatory</w:t>
            </w:r>
          </w:p>
        </w:tc>
        <w:tc>
          <w:tcPr>
            <w:tcW w:w="970" w:type="dxa"/>
          </w:tcPr>
          <w:p w14:paraId="2A3F5A65">
            <w:pPr>
              <w:pStyle w:val="3"/>
              <w:ind w:left="0" w:firstLine="0"/>
              <w:rPr>
                <w:rFonts w:ascii="Times New Roman" w:hAnsi="Times New Roman"/>
                <w:sz w:val="24"/>
                <w:szCs w:val="24"/>
                <w:lang w:val="en-US"/>
              </w:rPr>
            </w:pPr>
            <w:r>
              <w:rPr>
                <w:rFonts w:ascii="Times New Roman" w:hAnsi="Times New Roman"/>
                <w:sz w:val="24"/>
                <w:szCs w:val="24"/>
                <w:lang w:val="en-US"/>
              </w:rPr>
              <w:t>Default Value</w:t>
            </w:r>
          </w:p>
        </w:tc>
        <w:tc>
          <w:tcPr>
            <w:tcW w:w="5490" w:type="dxa"/>
          </w:tcPr>
          <w:p w14:paraId="5B7BB0C7">
            <w:pPr>
              <w:pStyle w:val="3"/>
              <w:ind w:left="0" w:firstLine="0"/>
              <w:rPr>
                <w:rFonts w:ascii="Times New Roman" w:hAnsi="Times New Roman"/>
                <w:sz w:val="24"/>
                <w:szCs w:val="24"/>
                <w:lang w:val="en-US"/>
              </w:rPr>
            </w:pPr>
            <w:r>
              <w:rPr>
                <w:rFonts w:ascii="Times New Roman" w:hAnsi="Times New Roman"/>
                <w:sz w:val="24"/>
                <w:szCs w:val="24"/>
                <w:lang w:val="en-US"/>
              </w:rPr>
              <w:t>Remark</w:t>
            </w:r>
          </w:p>
        </w:tc>
      </w:tr>
      <w:tr w14:paraId="5CFB4A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30" w:type="dxa"/>
            <w:gridSpan w:val="7"/>
          </w:tcPr>
          <w:p w14:paraId="45836660">
            <w:pPr>
              <w:pStyle w:val="3"/>
              <w:ind w:left="0" w:firstLine="0"/>
              <w:rPr>
                <w:rFonts w:ascii="Times New Roman" w:hAnsi="Times New Roman"/>
                <w:b/>
                <w:sz w:val="24"/>
                <w:szCs w:val="24"/>
                <w:lang w:val="en-US"/>
              </w:rPr>
            </w:pPr>
            <w:r>
              <w:rPr>
                <w:rFonts w:ascii="Times New Roman" w:hAnsi="Times New Roman"/>
                <w:b/>
                <w:sz w:val="24"/>
                <w:szCs w:val="24"/>
                <w:lang w:val="en-US"/>
              </w:rPr>
              <w:t>Màn hình Điền thông tin nhận thẻ</w:t>
            </w:r>
          </w:p>
        </w:tc>
      </w:tr>
      <w:tr w14:paraId="17EDAC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14:paraId="2F5FC0CD">
            <w:pPr>
              <w:pStyle w:val="3"/>
              <w:numPr>
                <w:ilvl w:val="0"/>
                <w:numId w:val="115"/>
              </w:numPr>
              <w:rPr>
                <w:rFonts w:ascii="Times New Roman" w:hAnsi="Times New Roman"/>
                <w:sz w:val="24"/>
                <w:szCs w:val="24"/>
                <w:lang w:val="en-US"/>
              </w:rPr>
            </w:pPr>
          </w:p>
        </w:tc>
        <w:tc>
          <w:tcPr>
            <w:tcW w:w="3612" w:type="dxa"/>
          </w:tcPr>
          <w:p w14:paraId="0774401C">
            <w:pPr>
              <w:pStyle w:val="3"/>
              <w:ind w:left="0" w:firstLine="0"/>
              <w:rPr>
                <w:rFonts w:ascii="Times New Roman" w:hAnsi="Times New Roman"/>
                <w:strike/>
                <w:sz w:val="24"/>
                <w:szCs w:val="24"/>
                <w:lang w:val="en-US"/>
              </w:rPr>
            </w:pPr>
            <w:r>
              <w:rPr>
                <w:rFonts w:ascii="Times New Roman" w:hAnsi="Times New Roman"/>
                <w:strike/>
                <w:sz w:val="24"/>
                <w:szCs w:val="24"/>
                <w:lang w:val="en-US"/>
              </w:rPr>
              <w:drawing>
                <wp:inline distT="0" distB="0" distL="0" distR="0">
                  <wp:extent cx="295275" cy="2762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44"/>
                          <a:stretch>
                            <a:fillRect/>
                          </a:stretch>
                        </pic:blipFill>
                        <pic:spPr>
                          <a:xfrm>
                            <a:off x="0" y="0"/>
                            <a:ext cx="295316" cy="276264"/>
                          </a:xfrm>
                          <a:prstGeom prst="rect">
                            <a:avLst/>
                          </a:prstGeom>
                        </pic:spPr>
                      </pic:pic>
                    </a:graphicData>
                  </a:graphic>
                </wp:inline>
              </w:drawing>
            </w:r>
          </w:p>
        </w:tc>
        <w:tc>
          <w:tcPr>
            <w:tcW w:w="937" w:type="dxa"/>
          </w:tcPr>
          <w:p w14:paraId="11CC182A">
            <w:pPr>
              <w:pStyle w:val="3"/>
              <w:ind w:left="0" w:firstLine="0"/>
              <w:rPr>
                <w:rFonts w:ascii="Times New Roman" w:hAnsi="Times New Roman"/>
                <w:sz w:val="24"/>
                <w:szCs w:val="24"/>
                <w:lang w:val="en-US"/>
              </w:rPr>
            </w:pPr>
            <w:r>
              <w:rPr>
                <w:rFonts w:ascii="Times New Roman" w:hAnsi="Times New Roman"/>
                <w:sz w:val="24"/>
                <w:szCs w:val="24"/>
                <w:lang w:val="en-US"/>
              </w:rPr>
              <w:t>Text</w:t>
            </w:r>
          </w:p>
        </w:tc>
        <w:tc>
          <w:tcPr>
            <w:tcW w:w="1232" w:type="dxa"/>
          </w:tcPr>
          <w:p w14:paraId="5DC7BA41">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6" w:type="dxa"/>
          </w:tcPr>
          <w:p w14:paraId="524135E4">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70" w:type="dxa"/>
          </w:tcPr>
          <w:p w14:paraId="2ABD4359">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5490" w:type="dxa"/>
          </w:tcPr>
          <w:p w14:paraId="39CD66CE">
            <w:pPr>
              <w:pStyle w:val="3"/>
              <w:numPr>
                <w:ilvl w:val="0"/>
                <w:numId w:val="116"/>
              </w:numPr>
              <w:rPr>
                <w:rFonts w:ascii="Times New Roman" w:hAnsi="Times New Roman"/>
                <w:sz w:val="24"/>
                <w:szCs w:val="24"/>
                <w:lang w:val="en-US"/>
              </w:rPr>
            </w:pPr>
            <w:r>
              <w:rPr>
                <w:rFonts w:ascii="Times New Roman" w:hAnsi="Times New Roman"/>
                <w:sz w:val="24"/>
                <w:szCs w:val="24"/>
                <w:lang w:val="en-US"/>
              </w:rPr>
              <w:t>Khi nhấn, quay về màn hình trước đó</w:t>
            </w:r>
          </w:p>
        </w:tc>
      </w:tr>
      <w:tr w14:paraId="0BAE307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14:paraId="01F8E8D9">
            <w:pPr>
              <w:pStyle w:val="3"/>
              <w:numPr>
                <w:ilvl w:val="0"/>
                <w:numId w:val="115"/>
              </w:numPr>
              <w:rPr>
                <w:rFonts w:ascii="Times New Roman" w:hAnsi="Times New Roman"/>
                <w:sz w:val="24"/>
                <w:szCs w:val="24"/>
                <w:lang w:val="en-US"/>
              </w:rPr>
            </w:pPr>
          </w:p>
        </w:tc>
        <w:tc>
          <w:tcPr>
            <w:tcW w:w="3612" w:type="dxa"/>
          </w:tcPr>
          <w:p w14:paraId="45097106">
            <w:pPr>
              <w:pStyle w:val="3"/>
              <w:ind w:left="0" w:firstLine="0"/>
              <w:rPr>
                <w:rFonts w:ascii="Times New Roman" w:hAnsi="Times New Roman"/>
                <w:strike/>
                <w:sz w:val="24"/>
                <w:szCs w:val="24"/>
                <w:lang w:val="en-US"/>
              </w:rPr>
            </w:pPr>
            <w:r>
              <w:rPr>
                <w:rFonts w:ascii="Times New Roman" w:hAnsi="Times New Roman"/>
                <w:sz w:val="24"/>
                <w:szCs w:val="24"/>
                <w:lang w:val="en-US"/>
              </w:rPr>
              <w:t>Điền thông tin nhận thẻ</w:t>
            </w:r>
          </w:p>
        </w:tc>
        <w:tc>
          <w:tcPr>
            <w:tcW w:w="937" w:type="dxa"/>
          </w:tcPr>
          <w:p w14:paraId="1641C2C2">
            <w:pPr>
              <w:pStyle w:val="3"/>
              <w:ind w:left="0" w:firstLine="0"/>
              <w:rPr>
                <w:rFonts w:ascii="Times New Roman" w:hAnsi="Times New Roman"/>
                <w:sz w:val="24"/>
                <w:szCs w:val="24"/>
                <w:lang w:val="en-US"/>
              </w:rPr>
            </w:pPr>
            <w:r>
              <w:rPr>
                <w:rFonts w:ascii="Times New Roman" w:hAnsi="Times New Roman"/>
                <w:sz w:val="24"/>
                <w:szCs w:val="24"/>
                <w:lang w:val="en-US"/>
              </w:rPr>
              <w:t>Label</w:t>
            </w:r>
          </w:p>
        </w:tc>
        <w:tc>
          <w:tcPr>
            <w:tcW w:w="1232" w:type="dxa"/>
          </w:tcPr>
          <w:p w14:paraId="73D95335">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6" w:type="dxa"/>
          </w:tcPr>
          <w:p w14:paraId="735A0413">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70" w:type="dxa"/>
          </w:tcPr>
          <w:p w14:paraId="5F5B356D">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5490" w:type="dxa"/>
          </w:tcPr>
          <w:p w14:paraId="491D7F6C">
            <w:pPr>
              <w:pStyle w:val="3"/>
              <w:numPr>
                <w:ilvl w:val="0"/>
                <w:numId w:val="116"/>
              </w:numPr>
              <w:rPr>
                <w:rFonts w:ascii="Times New Roman" w:hAnsi="Times New Roman"/>
                <w:sz w:val="24"/>
                <w:szCs w:val="24"/>
                <w:lang w:val="en-US"/>
              </w:rPr>
            </w:pPr>
            <w:r>
              <w:rPr>
                <w:rFonts w:ascii="Times New Roman" w:hAnsi="Times New Roman"/>
                <w:sz w:val="24"/>
                <w:szCs w:val="24"/>
                <w:lang w:val="en-US"/>
              </w:rPr>
              <w:t>Tên của màn hình</w:t>
            </w:r>
          </w:p>
        </w:tc>
      </w:tr>
      <w:tr w14:paraId="3E0E42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14:paraId="34873EF2">
            <w:pPr>
              <w:pStyle w:val="3"/>
              <w:numPr>
                <w:ilvl w:val="0"/>
                <w:numId w:val="115"/>
              </w:numPr>
              <w:jc w:val="left"/>
              <w:rPr>
                <w:rFonts w:ascii="Times New Roman" w:hAnsi="Times New Roman"/>
                <w:sz w:val="24"/>
                <w:szCs w:val="24"/>
                <w:lang w:val="en-US"/>
              </w:rPr>
            </w:pPr>
          </w:p>
        </w:tc>
        <w:tc>
          <w:tcPr>
            <w:tcW w:w="3612" w:type="dxa"/>
          </w:tcPr>
          <w:p w14:paraId="1D426BF0">
            <w:pPr>
              <w:pStyle w:val="3"/>
              <w:ind w:left="0" w:firstLine="0"/>
              <w:jc w:val="left"/>
              <w:rPr>
                <w:rFonts w:ascii="Times New Roman" w:hAnsi="Times New Roman"/>
                <w:sz w:val="24"/>
                <w:szCs w:val="24"/>
                <w:lang w:val="en-US"/>
              </w:rPr>
            </w:pPr>
            <w:r>
              <w:rPr>
                <w:rFonts w:ascii="Times New Roman" w:hAnsi="Times New Roman"/>
                <w:sz w:val="20"/>
                <w:lang w:val="en-US"/>
              </w:rPr>
              <w:drawing>
                <wp:inline distT="0" distB="0" distL="0" distR="0">
                  <wp:extent cx="1857375" cy="70421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pic:cNvPicPr>
                        </pic:nvPicPr>
                        <pic:blipFill>
                          <a:blip r:embed="rId104"/>
                          <a:stretch>
                            <a:fillRect/>
                          </a:stretch>
                        </pic:blipFill>
                        <pic:spPr>
                          <a:xfrm>
                            <a:off x="0" y="0"/>
                            <a:ext cx="1897581" cy="720077"/>
                          </a:xfrm>
                          <a:prstGeom prst="rect">
                            <a:avLst/>
                          </a:prstGeom>
                        </pic:spPr>
                      </pic:pic>
                    </a:graphicData>
                  </a:graphic>
                </wp:inline>
              </w:drawing>
            </w:r>
          </w:p>
        </w:tc>
        <w:tc>
          <w:tcPr>
            <w:tcW w:w="937" w:type="dxa"/>
          </w:tcPr>
          <w:p w14:paraId="183391FC">
            <w:pPr>
              <w:pStyle w:val="3"/>
              <w:ind w:left="0" w:firstLine="0"/>
              <w:jc w:val="left"/>
              <w:rPr>
                <w:rFonts w:ascii="Times New Roman" w:hAnsi="Times New Roman"/>
                <w:sz w:val="24"/>
                <w:szCs w:val="24"/>
                <w:lang w:val="en-US"/>
              </w:rPr>
            </w:pPr>
            <w:r>
              <w:rPr>
                <w:rFonts w:ascii="Times New Roman" w:hAnsi="Times New Roman"/>
                <w:sz w:val="24"/>
                <w:szCs w:val="24"/>
              </w:rPr>
              <w:t>Label</w:t>
            </w:r>
          </w:p>
        </w:tc>
        <w:tc>
          <w:tcPr>
            <w:tcW w:w="1232" w:type="dxa"/>
          </w:tcPr>
          <w:p w14:paraId="0D742214">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6" w:type="dxa"/>
          </w:tcPr>
          <w:p w14:paraId="3B4C0F37">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70" w:type="dxa"/>
          </w:tcPr>
          <w:p w14:paraId="6FF0826D">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5490" w:type="dxa"/>
          </w:tcPr>
          <w:p w14:paraId="78C87A71">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Hiển thị tiến trình đăng ký mở thẻ</w:t>
            </w:r>
          </w:p>
        </w:tc>
      </w:tr>
      <w:tr w14:paraId="25EE86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14:paraId="4469BFF8">
            <w:pPr>
              <w:pStyle w:val="3"/>
              <w:numPr>
                <w:ilvl w:val="0"/>
                <w:numId w:val="115"/>
              </w:numPr>
              <w:jc w:val="left"/>
              <w:rPr>
                <w:rFonts w:ascii="Times New Roman" w:hAnsi="Times New Roman"/>
                <w:sz w:val="24"/>
                <w:szCs w:val="24"/>
                <w:lang w:val="en-US"/>
              </w:rPr>
            </w:pPr>
          </w:p>
        </w:tc>
        <w:tc>
          <w:tcPr>
            <w:tcW w:w="3612" w:type="dxa"/>
            <w:vAlign w:val="center"/>
          </w:tcPr>
          <w:p w14:paraId="27F66729">
            <w:pPr>
              <w:pStyle w:val="3"/>
              <w:ind w:left="0" w:firstLine="0"/>
              <w:jc w:val="left"/>
              <w:rPr>
                <w:rFonts w:ascii="Times New Roman" w:hAnsi="Times New Roman"/>
                <w:strike/>
                <w:sz w:val="24"/>
                <w:szCs w:val="24"/>
              </w:rPr>
            </w:pPr>
            <w:r>
              <w:rPr>
                <w:rFonts w:ascii="Times New Roman" w:hAnsi="Times New Roman"/>
                <w:sz w:val="24"/>
                <w:szCs w:val="24"/>
              </w:rPr>
              <w:t>Tài khoản thanh toán dư nợ thẻ (tự động)</w:t>
            </w:r>
          </w:p>
        </w:tc>
        <w:tc>
          <w:tcPr>
            <w:tcW w:w="937" w:type="dxa"/>
          </w:tcPr>
          <w:p w14:paraId="32E0501C">
            <w:pPr>
              <w:pStyle w:val="3"/>
              <w:ind w:left="0" w:firstLine="0"/>
              <w:jc w:val="left"/>
              <w:rPr>
                <w:rFonts w:ascii="Times New Roman" w:hAnsi="Times New Roman"/>
                <w:sz w:val="24"/>
                <w:szCs w:val="24"/>
              </w:rPr>
            </w:pPr>
            <w:r>
              <w:rPr>
                <w:rFonts w:ascii="Times New Roman" w:hAnsi="Times New Roman"/>
                <w:sz w:val="24"/>
                <w:szCs w:val="24"/>
              </w:rPr>
              <w:t>Label</w:t>
            </w:r>
          </w:p>
        </w:tc>
        <w:tc>
          <w:tcPr>
            <w:tcW w:w="1232" w:type="dxa"/>
          </w:tcPr>
          <w:p w14:paraId="626E0F32">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6" w:type="dxa"/>
          </w:tcPr>
          <w:p w14:paraId="3349E6E1">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70" w:type="dxa"/>
          </w:tcPr>
          <w:p w14:paraId="352B06ED">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5490" w:type="dxa"/>
          </w:tcPr>
          <w:p w14:paraId="4EB58CFC">
            <w:pPr>
              <w:pStyle w:val="3"/>
              <w:numPr>
                <w:ilvl w:val="0"/>
                <w:numId w:val="117"/>
              </w:numPr>
              <w:spacing w:line="276" w:lineRule="auto"/>
              <w:jc w:val="left"/>
              <w:rPr>
                <w:rFonts w:ascii="Times New Roman" w:hAnsi="Times New Roman"/>
                <w:bCs/>
                <w:sz w:val="24"/>
                <w:szCs w:val="24"/>
              </w:rPr>
            </w:pPr>
            <w:r>
              <w:rPr>
                <w:rFonts w:ascii="Times New Roman" w:hAnsi="Times New Roman"/>
                <w:bCs/>
                <w:sz w:val="24"/>
                <w:szCs w:val="24"/>
              </w:rPr>
              <w:t>Tên của vùng thông tin</w:t>
            </w:r>
          </w:p>
        </w:tc>
      </w:tr>
      <w:tr w14:paraId="54A686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14:paraId="4A9966C8">
            <w:pPr>
              <w:pStyle w:val="3"/>
              <w:numPr>
                <w:ilvl w:val="0"/>
                <w:numId w:val="115"/>
              </w:numPr>
              <w:jc w:val="left"/>
              <w:rPr>
                <w:rFonts w:ascii="Times New Roman" w:hAnsi="Times New Roman"/>
                <w:sz w:val="24"/>
                <w:szCs w:val="24"/>
                <w:lang w:val="en-US"/>
              </w:rPr>
            </w:pPr>
          </w:p>
        </w:tc>
        <w:tc>
          <w:tcPr>
            <w:tcW w:w="3612" w:type="dxa"/>
            <w:vAlign w:val="center"/>
          </w:tcPr>
          <w:p w14:paraId="10EA6AF6">
            <w:pPr>
              <w:pStyle w:val="3"/>
              <w:ind w:left="0" w:firstLine="0"/>
              <w:jc w:val="left"/>
              <w:rPr>
                <w:rFonts w:ascii="Times New Roman" w:hAnsi="Times New Roman"/>
                <w:sz w:val="24"/>
                <w:szCs w:val="24"/>
              </w:rPr>
            </w:pPr>
            <w:r>
              <w:rPr>
                <w:rFonts w:ascii="Times New Roman" w:hAnsi="Times New Roman"/>
                <w:sz w:val="20"/>
                <w:lang w:val="en-US"/>
              </w:rPr>
              <w:drawing>
                <wp:inline distT="0" distB="0" distL="0" distR="0">
                  <wp:extent cx="1743075" cy="13804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pic:cNvPicPr>
                        </pic:nvPicPr>
                        <pic:blipFill>
                          <a:blip r:embed="rId105"/>
                          <a:stretch>
                            <a:fillRect/>
                          </a:stretch>
                        </pic:blipFill>
                        <pic:spPr>
                          <a:xfrm>
                            <a:off x="0" y="0"/>
                            <a:ext cx="1759102" cy="1393651"/>
                          </a:xfrm>
                          <a:prstGeom prst="rect">
                            <a:avLst/>
                          </a:prstGeom>
                        </pic:spPr>
                      </pic:pic>
                    </a:graphicData>
                  </a:graphic>
                </wp:inline>
              </w:drawing>
            </w:r>
          </w:p>
        </w:tc>
        <w:tc>
          <w:tcPr>
            <w:tcW w:w="937" w:type="dxa"/>
          </w:tcPr>
          <w:p w14:paraId="0C1614B8">
            <w:pPr>
              <w:pStyle w:val="3"/>
              <w:ind w:left="0" w:firstLine="0"/>
              <w:jc w:val="left"/>
              <w:rPr>
                <w:rFonts w:ascii="Times New Roman" w:hAnsi="Times New Roman"/>
                <w:sz w:val="24"/>
                <w:szCs w:val="24"/>
              </w:rPr>
            </w:pPr>
            <w:r>
              <w:rPr>
                <w:rFonts w:ascii="Times New Roman" w:hAnsi="Times New Roman"/>
                <w:sz w:val="24"/>
                <w:szCs w:val="24"/>
              </w:rPr>
              <w:t>Bottom sheet</w:t>
            </w:r>
          </w:p>
        </w:tc>
        <w:tc>
          <w:tcPr>
            <w:tcW w:w="1232" w:type="dxa"/>
          </w:tcPr>
          <w:p w14:paraId="462596E8">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6" w:type="dxa"/>
          </w:tcPr>
          <w:p w14:paraId="2B1B27BC">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70" w:type="dxa"/>
          </w:tcPr>
          <w:p w14:paraId="4BD02EE3">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5490" w:type="dxa"/>
          </w:tcPr>
          <w:p w14:paraId="0CA3A145">
            <w:pPr>
              <w:pStyle w:val="3"/>
              <w:numPr>
                <w:ilvl w:val="0"/>
                <w:numId w:val="117"/>
              </w:numPr>
              <w:spacing w:line="276" w:lineRule="auto"/>
              <w:jc w:val="left"/>
              <w:rPr>
                <w:rFonts w:ascii="Times New Roman" w:hAnsi="Times New Roman"/>
                <w:bCs/>
                <w:sz w:val="24"/>
                <w:szCs w:val="24"/>
              </w:rPr>
            </w:pPr>
            <w:r>
              <w:rPr>
                <w:rFonts w:ascii="Times New Roman" w:hAnsi="Times New Roman"/>
                <w:bCs/>
                <w:sz w:val="24"/>
                <w:szCs w:val="24"/>
              </w:rPr>
              <w:t>Follow theo rule luồng whitelist</w:t>
            </w:r>
          </w:p>
          <w:p w14:paraId="7C6E8FA2">
            <w:pPr>
              <w:pStyle w:val="3"/>
              <w:numPr>
                <w:ilvl w:val="0"/>
                <w:numId w:val="117"/>
              </w:numPr>
              <w:spacing w:line="276" w:lineRule="auto"/>
              <w:jc w:val="left"/>
              <w:rPr>
                <w:rFonts w:ascii="Times New Roman" w:hAnsi="Times New Roman"/>
                <w:bCs/>
                <w:sz w:val="24"/>
                <w:szCs w:val="24"/>
              </w:rPr>
            </w:pPr>
            <w:r>
              <w:rPr>
                <w:rFonts w:ascii="Times New Roman" w:hAnsi="Times New Roman"/>
                <w:bCs/>
                <w:sz w:val="24"/>
                <w:szCs w:val="24"/>
              </w:rPr>
              <w:t>Liệt kê các tài khoản của KH đủ điều kiện làm tài khoản quét nợ tự động</w:t>
            </w:r>
          </w:p>
          <w:p w14:paraId="38892334">
            <w:pPr>
              <w:pStyle w:val="3"/>
              <w:numPr>
                <w:ilvl w:val="0"/>
                <w:numId w:val="117"/>
              </w:numPr>
              <w:spacing w:line="276" w:lineRule="auto"/>
              <w:jc w:val="left"/>
              <w:rPr>
                <w:rFonts w:ascii="Times New Roman" w:hAnsi="Times New Roman"/>
                <w:bCs/>
                <w:sz w:val="24"/>
                <w:szCs w:val="24"/>
              </w:rPr>
            </w:pPr>
            <w:r>
              <w:rPr>
                <w:rFonts w:ascii="Times New Roman" w:hAnsi="Times New Roman"/>
                <w:bCs/>
                <w:sz w:val="24"/>
                <w:szCs w:val="24"/>
              </w:rPr>
              <w:t>Điều kiện:</w:t>
            </w:r>
          </w:p>
          <w:p w14:paraId="0018445B">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Current account (ACCOUNT_TYPE = U/S)</w:t>
            </w:r>
          </w:p>
          <w:p w14:paraId="3E030EF5">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 xml:space="preserve">Open, Authorized account </w:t>
            </w:r>
          </w:p>
          <w:p w14:paraId="166193D1">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ACCOUNT_CLASS NOT IN ('T6A001', 'D8A001', 'D8YTGN','SDHDKT', 'SDVINN', 'D7A000', 'D3A004', 'U0A206', 'U0A207', 'Z0Z300','U0A208', D7FPTQ, D7YPTV, D8YCTK, PRFMD, SAVLAT, SBVANN, SSVICV, SUSCOL, ZXVZBN, PRVBMD) - configured as parameter for changing if any</w:t>
            </w:r>
          </w:p>
          <w:p w14:paraId="38706CA1">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 xml:space="preserve">CCY not in XAU, Foreign CCY </w:t>
            </w:r>
          </w:p>
          <w:p w14:paraId="4C041CB4">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Not be sub account of Easylink – ok (function provied by UDCORE-TPB)</w:t>
            </w:r>
          </w:p>
          <w:p w14:paraId="54CDF26A">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Not be 'No Debit' account</w:t>
            </w:r>
          </w:p>
          <w:p w14:paraId="7BD9C238">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 xml:space="preserve">Not be a join account </w:t>
            </w:r>
          </w:p>
          <w:p w14:paraId="6BFCC5E4">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Order by Open date + default: Hydro</w:t>
            </w:r>
          </w:p>
          <w:p w14:paraId="5B40BD3A">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Tài khoản không còn thấu chi: Account xác định có thấu chi là theo nguyên tắc sau: Temporary Overdraft Limit &gt; 0 và HMTC chưa hết hạn: Temporary Overdraft End = null hoặc Temporary Overdraft End &gt;= Today)</w:t>
            </w:r>
          </w:p>
          <w:p w14:paraId="5DA84E95">
            <w:pPr>
              <w:pStyle w:val="3"/>
              <w:numPr>
                <w:ilvl w:val="0"/>
                <w:numId w:val="118"/>
              </w:numPr>
              <w:spacing w:line="276" w:lineRule="auto"/>
              <w:ind w:left="372"/>
              <w:jc w:val="left"/>
              <w:rPr>
                <w:rFonts w:ascii="Times New Roman" w:hAnsi="Times New Roman"/>
                <w:bCs/>
                <w:sz w:val="24"/>
                <w:szCs w:val="24"/>
              </w:rPr>
            </w:pPr>
            <w:r>
              <w:rPr>
                <w:rFonts w:ascii="Times New Roman" w:hAnsi="Times New Roman"/>
                <w:bCs/>
                <w:sz w:val="24"/>
                <w:szCs w:val="24"/>
              </w:rPr>
              <w:t>Nếu KH không có tài khoản nào đủ điều kiện, điều hướng đến màn hình mở tài khoản mới UHA200 và liên kết số tài khoản mới vào thẻ của KH.</w:t>
            </w:r>
          </w:p>
          <w:p w14:paraId="1CDB9547">
            <w:pPr>
              <w:pStyle w:val="3"/>
              <w:numPr>
                <w:ilvl w:val="0"/>
                <w:numId w:val="117"/>
              </w:numPr>
              <w:spacing w:line="276" w:lineRule="auto"/>
              <w:jc w:val="left"/>
              <w:rPr>
                <w:rFonts w:ascii="Times New Roman" w:hAnsi="Times New Roman"/>
                <w:bCs/>
                <w:sz w:val="24"/>
                <w:szCs w:val="24"/>
              </w:rPr>
            </w:pPr>
            <w:r>
              <w:rPr>
                <w:rFonts w:ascii="Times New Roman" w:hAnsi="Times New Roman"/>
                <w:bCs/>
                <w:sz w:val="24"/>
                <w:szCs w:val="24"/>
              </w:rPr>
              <w:t xml:space="preserve">Khi ấn vào block hoặc button </w:t>
            </w:r>
            <w:r>
              <w:rPr>
                <w:rFonts w:ascii="Times New Roman" w:hAnsi="Times New Roman"/>
                <w:bCs/>
                <w:sz w:val="24"/>
                <w:szCs w:val="24"/>
                <w:lang w:val="en-US"/>
              </w:rPr>
              <w:drawing>
                <wp:inline distT="0" distB="0" distL="0" distR="0">
                  <wp:extent cx="225425" cy="204470"/>
                  <wp:effectExtent l="0" t="0" r="3175"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106"/>
                          <a:stretch>
                            <a:fillRect/>
                          </a:stretch>
                        </pic:blipFill>
                        <pic:spPr>
                          <a:xfrm>
                            <a:off x="0" y="0"/>
                            <a:ext cx="231019" cy="209361"/>
                          </a:xfrm>
                          <a:prstGeom prst="rect">
                            <a:avLst/>
                          </a:prstGeom>
                        </pic:spPr>
                      </pic:pic>
                    </a:graphicData>
                  </a:graphic>
                </wp:inline>
              </w:drawing>
            </w:r>
            <w:r>
              <w:rPr>
                <w:rFonts w:ascii="Times New Roman" w:hAnsi="Times New Roman"/>
                <w:bCs/>
                <w:sz w:val="24"/>
                <w:szCs w:val="24"/>
              </w:rPr>
              <w:t xml:space="preserve">, hệ thống hiển thị </w:t>
            </w:r>
            <w:commentRangeStart w:id="105"/>
            <w:r>
              <w:rPr>
                <w:rFonts w:ascii="Times New Roman" w:hAnsi="Times New Roman"/>
                <w:bCs/>
                <w:sz w:val="24"/>
                <w:szCs w:val="24"/>
              </w:rPr>
              <w:t>bottom sheet</w:t>
            </w:r>
            <w:commentRangeEnd w:id="105"/>
            <w:r>
              <w:rPr>
                <w:rStyle w:val="24"/>
                <w:rFonts w:ascii="Times New Roman" w:hAnsi="Times New Roman"/>
                <w:sz w:val="24"/>
                <w:szCs w:val="24"/>
              </w:rPr>
              <w:commentReference w:id="105"/>
            </w:r>
            <w:r>
              <w:rPr>
                <w:rFonts w:ascii="Times New Roman" w:hAnsi="Times New Roman"/>
                <w:bCs/>
                <w:sz w:val="24"/>
                <w:szCs w:val="24"/>
                <w:lang w:val="en-US"/>
              </w:rPr>
              <w:drawing>
                <wp:inline distT="0" distB="0" distL="0" distR="0">
                  <wp:extent cx="1974215" cy="1828800"/>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107"/>
                          <a:stretch>
                            <a:fillRect/>
                          </a:stretch>
                        </pic:blipFill>
                        <pic:spPr>
                          <a:xfrm>
                            <a:off x="0" y="0"/>
                            <a:ext cx="1974273" cy="1828800"/>
                          </a:xfrm>
                          <a:prstGeom prst="rect">
                            <a:avLst/>
                          </a:prstGeom>
                        </pic:spPr>
                      </pic:pic>
                    </a:graphicData>
                  </a:graphic>
                </wp:inline>
              </w:drawing>
            </w:r>
          </w:p>
          <w:p w14:paraId="2EFA94E5">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Icon X: Khi nhấn, tắt bottom sheet, giữ nguyên màn hình hiện tại</w:t>
            </w:r>
          </w:p>
          <w:p w14:paraId="5E2ECF56">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Tên bottom sheet: Tài khoản trích tiền tự động</w:t>
            </w:r>
          </w:p>
          <w:p w14:paraId="44D4EE48">
            <w:pPr>
              <w:pStyle w:val="3"/>
              <w:numPr>
                <w:ilvl w:val="1"/>
                <w:numId w:val="117"/>
              </w:numPr>
              <w:spacing w:line="276" w:lineRule="auto"/>
              <w:jc w:val="left"/>
              <w:rPr>
                <w:rFonts w:ascii="Times New Roman" w:hAnsi="Times New Roman"/>
                <w:bCs/>
                <w:sz w:val="24"/>
                <w:szCs w:val="24"/>
              </w:rPr>
            </w:pPr>
            <w:r>
              <w:rPr>
                <w:rFonts w:ascii="Times New Roman" w:hAnsi="Times New Roman"/>
                <w:bCs/>
                <w:sz w:val="24"/>
                <w:szCs w:val="24"/>
              </w:rPr>
              <w:t xml:space="preserve">Danh sách TKTT hợp lệ gồm các tktt </w:t>
            </w:r>
          </w:p>
          <w:p w14:paraId="37C62A68">
            <w:pPr>
              <w:pStyle w:val="3"/>
              <w:numPr>
                <w:ilvl w:val="2"/>
                <w:numId w:val="117"/>
              </w:numPr>
              <w:spacing w:line="276" w:lineRule="auto"/>
              <w:jc w:val="left"/>
              <w:rPr>
                <w:rFonts w:ascii="Times New Roman" w:hAnsi="Times New Roman"/>
                <w:bCs/>
                <w:sz w:val="24"/>
                <w:szCs w:val="24"/>
              </w:rPr>
            </w:pPr>
            <w:r>
              <w:rPr>
                <w:rFonts w:ascii="Times New Roman" w:hAnsi="Times New Roman"/>
                <w:bCs/>
                <w:sz w:val="24"/>
                <w:szCs w:val="24"/>
              </w:rPr>
              <w:t>Mỗi TKTT gồm các thông tin:</w:t>
            </w:r>
          </w:p>
          <w:p w14:paraId="4855A0FC">
            <w:pPr>
              <w:pStyle w:val="3"/>
              <w:numPr>
                <w:ilvl w:val="3"/>
                <w:numId w:val="117"/>
              </w:numPr>
              <w:spacing w:line="276" w:lineRule="auto"/>
              <w:jc w:val="left"/>
              <w:rPr>
                <w:rFonts w:ascii="Times New Roman" w:hAnsi="Times New Roman"/>
                <w:bCs/>
                <w:sz w:val="24"/>
                <w:szCs w:val="24"/>
              </w:rPr>
            </w:pPr>
            <w:r>
              <w:rPr>
                <w:rFonts w:ascii="Times New Roman" w:hAnsi="Times New Roman"/>
                <w:bCs/>
                <w:sz w:val="24"/>
                <w:szCs w:val="24"/>
              </w:rPr>
              <w:t xml:space="preserve">Số tài khoản </w:t>
            </w:r>
          </w:p>
          <w:p w14:paraId="180DCF26">
            <w:pPr>
              <w:pStyle w:val="3"/>
              <w:numPr>
                <w:ilvl w:val="3"/>
                <w:numId w:val="117"/>
              </w:numPr>
              <w:spacing w:line="276" w:lineRule="auto"/>
              <w:jc w:val="left"/>
              <w:rPr>
                <w:rFonts w:ascii="Times New Roman" w:hAnsi="Times New Roman"/>
                <w:bCs/>
                <w:sz w:val="24"/>
                <w:szCs w:val="24"/>
              </w:rPr>
            </w:pPr>
            <w:r>
              <w:rPr>
                <w:rFonts w:ascii="Times New Roman" w:hAnsi="Times New Roman"/>
                <w:bCs/>
                <w:sz w:val="24"/>
                <w:szCs w:val="24"/>
              </w:rPr>
              <w:t>Số dư khả dụng: [Số tiền] VND</w:t>
            </w:r>
          </w:p>
          <w:p w14:paraId="64D091FC">
            <w:pPr>
              <w:pStyle w:val="3"/>
              <w:numPr>
                <w:ilvl w:val="2"/>
                <w:numId w:val="117"/>
              </w:numPr>
              <w:spacing w:line="276" w:lineRule="auto"/>
              <w:jc w:val="left"/>
              <w:rPr>
                <w:rFonts w:ascii="Times New Roman" w:hAnsi="Times New Roman"/>
                <w:bCs/>
                <w:sz w:val="24"/>
                <w:szCs w:val="24"/>
              </w:rPr>
            </w:pPr>
            <w:r>
              <w:rPr>
                <w:rFonts w:ascii="Times New Roman" w:hAnsi="Times New Roman"/>
                <w:bCs/>
                <w:sz w:val="24"/>
                <w:szCs w:val="24"/>
              </w:rPr>
              <w:t>TKTT nào được chọn thì khi mở bottom sheet sẽ hiển thị tick ở bên phải của tài khoản đó:</w:t>
            </w:r>
            <w:r>
              <w:rPr>
                <w:rFonts w:ascii="Times New Roman" w:hAnsi="Times New Roman"/>
                <w:sz w:val="24"/>
                <w:szCs w:val="24"/>
                <w:lang w:val="en-US"/>
              </w:rPr>
              <w:t xml:space="preserve"> </w:t>
            </w:r>
            <w:r>
              <w:rPr>
                <w:rFonts w:ascii="Times New Roman" w:hAnsi="Times New Roman"/>
                <w:bCs/>
                <w:sz w:val="24"/>
                <w:szCs w:val="24"/>
                <w:lang w:val="en-US"/>
              </w:rPr>
              <w:drawing>
                <wp:inline distT="0" distB="0" distL="0" distR="0">
                  <wp:extent cx="1988185" cy="4889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108"/>
                          <a:stretch>
                            <a:fillRect/>
                          </a:stretch>
                        </pic:blipFill>
                        <pic:spPr>
                          <a:xfrm>
                            <a:off x="0" y="0"/>
                            <a:ext cx="2097270" cy="516413"/>
                          </a:xfrm>
                          <a:prstGeom prst="rect">
                            <a:avLst/>
                          </a:prstGeom>
                        </pic:spPr>
                      </pic:pic>
                    </a:graphicData>
                  </a:graphic>
                </wp:inline>
              </w:drawing>
            </w:r>
          </w:p>
          <w:p w14:paraId="307D5EB1">
            <w:pPr>
              <w:pStyle w:val="3"/>
              <w:numPr>
                <w:ilvl w:val="2"/>
                <w:numId w:val="117"/>
              </w:numPr>
              <w:spacing w:line="276" w:lineRule="auto"/>
              <w:jc w:val="left"/>
              <w:rPr>
                <w:rFonts w:ascii="Times New Roman" w:hAnsi="Times New Roman"/>
                <w:bCs/>
                <w:sz w:val="24"/>
                <w:szCs w:val="24"/>
              </w:rPr>
            </w:pPr>
            <w:r>
              <w:rPr>
                <w:rFonts w:ascii="Times New Roman" w:hAnsi="Times New Roman"/>
                <w:bCs/>
                <w:sz w:val="24"/>
                <w:szCs w:val="24"/>
              </w:rPr>
              <w:t>Khi KH ấn chọn 1 TKTT, hệ thống tắt bottom sheet, hiển thị STK và Số dư khả dụng lên block Tài khoản trích tiền tự động</w:t>
            </w:r>
          </w:p>
        </w:tc>
      </w:tr>
      <w:tr w14:paraId="7E6874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14:paraId="147CB638">
            <w:pPr>
              <w:pStyle w:val="3"/>
              <w:ind w:left="360" w:firstLine="0"/>
              <w:jc w:val="left"/>
              <w:rPr>
                <w:rFonts w:ascii="Times New Roman" w:hAnsi="Times New Roman"/>
                <w:strike/>
                <w:sz w:val="24"/>
                <w:szCs w:val="24"/>
                <w:lang w:val="en-US"/>
              </w:rPr>
            </w:pPr>
          </w:p>
        </w:tc>
        <w:tc>
          <w:tcPr>
            <w:tcW w:w="3612" w:type="dxa"/>
            <w:vAlign w:val="center"/>
          </w:tcPr>
          <w:p w14:paraId="0F673B11">
            <w:pPr>
              <w:pStyle w:val="3"/>
              <w:ind w:left="0" w:firstLine="0"/>
              <w:jc w:val="left"/>
              <w:rPr>
                <w:rFonts w:ascii="Times New Roman" w:hAnsi="Times New Roman"/>
                <w:strike/>
                <w:sz w:val="24"/>
                <w:szCs w:val="24"/>
              </w:rPr>
            </w:pPr>
            <w:r>
              <w:rPr>
                <w:rFonts w:ascii="Times New Roman" w:hAnsi="Times New Roman"/>
                <w:sz w:val="24"/>
                <w:szCs w:val="24"/>
              </w:rPr>
              <w:t>Địa chỉ nhận thẻ</w:t>
            </w:r>
          </w:p>
        </w:tc>
        <w:tc>
          <w:tcPr>
            <w:tcW w:w="937" w:type="dxa"/>
          </w:tcPr>
          <w:p w14:paraId="0651C1E9">
            <w:pPr>
              <w:pStyle w:val="3"/>
              <w:ind w:left="0" w:firstLine="0"/>
              <w:jc w:val="left"/>
              <w:rPr>
                <w:rFonts w:ascii="Times New Roman" w:hAnsi="Times New Roman"/>
                <w:sz w:val="24"/>
                <w:szCs w:val="24"/>
              </w:rPr>
            </w:pPr>
            <w:r>
              <w:rPr>
                <w:rFonts w:ascii="Times New Roman" w:hAnsi="Times New Roman"/>
                <w:sz w:val="24"/>
                <w:szCs w:val="24"/>
              </w:rPr>
              <w:t>Label</w:t>
            </w:r>
          </w:p>
        </w:tc>
        <w:tc>
          <w:tcPr>
            <w:tcW w:w="1232" w:type="dxa"/>
          </w:tcPr>
          <w:p w14:paraId="0988CD1B">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6" w:type="dxa"/>
          </w:tcPr>
          <w:p w14:paraId="603146E5">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70" w:type="dxa"/>
          </w:tcPr>
          <w:p w14:paraId="5D79A0F9">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5490" w:type="dxa"/>
          </w:tcPr>
          <w:p w14:paraId="1E214BDF">
            <w:pPr>
              <w:pStyle w:val="3"/>
              <w:numPr>
                <w:ilvl w:val="0"/>
                <w:numId w:val="119"/>
              </w:numPr>
              <w:spacing w:line="276" w:lineRule="auto"/>
              <w:jc w:val="left"/>
              <w:rPr>
                <w:rFonts w:ascii="Times New Roman" w:hAnsi="Times New Roman"/>
                <w:bCs/>
                <w:sz w:val="24"/>
                <w:szCs w:val="24"/>
              </w:rPr>
            </w:pPr>
            <w:r>
              <w:rPr>
                <w:rFonts w:ascii="Times New Roman" w:hAnsi="Times New Roman"/>
                <w:sz w:val="24"/>
                <w:szCs w:val="24"/>
                <w:lang w:val="en-US"/>
              </w:rPr>
              <w:t>Tên của vùng thông tin</w:t>
            </w:r>
          </w:p>
        </w:tc>
      </w:tr>
      <w:tr w14:paraId="7DAB9F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14:paraId="084CAE41">
            <w:pPr>
              <w:pStyle w:val="3"/>
              <w:ind w:left="360" w:firstLine="0"/>
              <w:jc w:val="left"/>
              <w:rPr>
                <w:rFonts w:ascii="Times New Roman" w:hAnsi="Times New Roman"/>
                <w:sz w:val="24"/>
                <w:szCs w:val="24"/>
                <w:lang w:val="en-US"/>
              </w:rPr>
            </w:pPr>
          </w:p>
        </w:tc>
        <w:tc>
          <w:tcPr>
            <w:tcW w:w="3612" w:type="dxa"/>
            <w:vAlign w:val="center"/>
          </w:tcPr>
          <w:p w14:paraId="00C5A37F">
            <w:pPr>
              <w:pStyle w:val="3"/>
              <w:ind w:left="0" w:firstLine="0"/>
              <w:jc w:val="left"/>
              <w:rPr>
                <w:rFonts w:ascii="Times New Roman" w:hAnsi="Times New Roman"/>
                <w:strike/>
                <w:sz w:val="24"/>
                <w:szCs w:val="24"/>
              </w:rPr>
            </w:pPr>
            <w:r>
              <w:rPr>
                <w:rFonts w:ascii="Times New Roman" w:hAnsi="Times New Roman"/>
                <w:strike/>
                <w:sz w:val="24"/>
                <w:szCs w:val="24"/>
              </w:rPr>
              <w:t>List option địa chỉ nhận thẻ</w:t>
            </w:r>
          </w:p>
          <w:p w14:paraId="391DF53C">
            <w:pPr>
              <w:pStyle w:val="3"/>
              <w:ind w:left="0" w:firstLine="0"/>
              <w:jc w:val="left"/>
              <w:rPr>
                <w:rFonts w:ascii="Times New Roman" w:hAnsi="Times New Roman"/>
                <w:strike/>
                <w:sz w:val="24"/>
                <w:szCs w:val="24"/>
              </w:rPr>
            </w:pPr>
            <w:r>
              <w:rPr>
                <w:rFonts w:ascii="Times New Roman" w:hAnsi="Times New Roman"/>
                <w:strike/>
                <w:sz w:val="24"/>
                <w:szCs w:val="24"/>
                <w:lang w:val="en-US"/>
              </w:rPr>
              <w:drawing>
                <wp:inline distT="0" distB="0" distL="0" distR="0">
                  <wp:extent cx="1695450" cy="178054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109"/>
                          <a:stretch>
                            <a:fillRect/>
                          </a:stretch>
                        </pic:blipFill>
                        <pic:spPr>
                          <a:xfrm>
                            <a:off x="0" y="0"/>
                            <a:ext cx="1704986" cy="1790779"/>
                          </a:xfrm>
                          <a:prstGeom prst="rect">
                            <a:avLst/>
                          </a:prstGeom>
                        </pic:spPr>
                      </pic:pic>
                    </a:graphicData>
                  </a:graphic>
                </wp:inline>
              </w:drawing>
            </w:r>
          </w:p>
        </w:tc>
        <w:tc>
          <w:tcPr>
            <w:tcW w:w="937" w:type="dxa"/>
          </w:tcPr>
          <w:p w14:paraId="4D55DE2E">
            <w:pPr>
              <w:pStyle w:val="3"/>
              <w:ind w:left="0" w:firstLine="0"/>
              <w:jc w:val="left"/>
              <w:rPr>
                <w:rFonts w:ascii="Times New Roman" w:hAnsi="Times New Roman"/>
                <w:strike/>
                <w:sz w:val="24"/>
                <w:szCs w:val="24"/>
              </w:rPr>
            </w:pPr>
            <w:r>
              <w:rPr>
                <w:rFonts w:ascii="Times New Roman" w:hAnsi="Times New Roman"/>
                <w:strike/>
                <w:sz w:val="24"/>
                <w:szCs w:val="24"/>
              </w:rPr>
              <w:t>Label- radio button</w:t>
            </w:r>
          </w:p>
        </w:tc>
        <w:tc>
          <w:tcPr>
            <w:tcW w:w="1232" w:type="dxa"/>
          </w:tcPr>
          <w:p w14:paraId="723978C7">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t>N/A</w:t>
            </w:r>
          </w:p>
        </w:tc>
        <w:tc>
          <w:tcPr>
            <w:tcW w:w="1376" w:type="dxa"/>
          </w:tcPr>
          <w:p w14:paraId="21DB63FB">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t>Y</w:t>
            </w:r>
          </w:p>
        </w:tc>
        <w:tc>
          <w:tcPr>
            <w:tcW w:w="970" w:type="dxa"/>
          </w:tcPr>
          <w:p w14:paraId="7897470F">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t>N/A</w:t>
            </w:r>
          </w:p>
        </w:tc>
        <w:tc>
          <w:tcPr>
            <w:tcW w:w="5490" w:type="dxa"/>
          </w:tcPr>
          <w:p w14:paraId="5E8DF119">
            <w:pPr>
              <w:pStyle w:val="3"/>
              <w:numPr>
                <w:ilvl w:val="0"/>
                <w:numId w:val="119"/>
              </w:numPr>
              <w:spacing w:line="276" w:lineRule="auto"/>
              <w:jc w:val="left"/>
              <w:rPr>
                <w:rFonts w:ascii="Times New Roman" w:hAnsi="Times New Roman"/>
                <w:bCs/>
                <w:strike/>
                <w:sz w:val="24"/>
                <w:szCs w:val="24"/>
              </w:rPr>
            </w:pPr>
            <w:r>
              <w:rPr>
                <w:rFonts w:ascii="Times New Roman" w:hAnsi="Times New Roman"/>
                <w:bCs/>
                <w:strike/>
                <w:sz w:val="24"/>
                <w:szCs w:val="24"/>
              </w:rPr>
              <w:t>Hiển thị danh sách option cho phép KH chọn</w:t>
            </w:r>
          </w:p>
          <w:p w14:paraId="06674698">
            <w:pPr>
              <w:pStyle w:val="3"/>
              <w:numPr>
                <w:ilvl w:val="0"/>
                <w:numId w:val="119"/>
              </w:numPr>
              <w:spacing w:line="276" w:lineRule="auto"/>
              <w:jc w:val="left"/>
              <w:rPr>
                <w:rFonts w:ascii="Times New Roman" w:hAnsi="Times New Roman"/>
                <w:bCs/>
                <w:strike/>
                <w:sz w:val="24"/>
                <w:szCs w:val="24"/>
              </w:rPr>
            </w:pPr>
            <w:r>
              <w:rPr>
                <w:rFonts w:ascii="Times New Roman" w:hAnsi="Times New Roman"/>
                <w:bCs/>
                <w:strike/>
                <w:sz w:val="24"/>
                <w:szCs w:val="24"/>
              </w:rPr>
              <w:t>KH chỉ có thể chọn 1 địa chỉ</w:t>
            </w:r>
          </w:p>
          <w:p w14:paraId="430BE805">
            <w:pPr>
              <w:pStyle w:val="3"/>
              <w:numPr>
                <w:ilvl w:val="0"/>
                <w:numId w:val="119"/>
              </w:numPr>
              <w:spacing w:line="276" w:lineRule="auto"/>
              <w:jc w:val="left"/>
              <w:rPr>
                <w:rFonts w:ascii="Times New Roman" w:hAnsi="Times New Roman"/>
                <w:bCs/>
                <w:strike/>
                <w:sz w:val="24"/>
                <w:szCs w:val="24"/>
              </w:rPr>
            </w:pPr>
            <w:r>
              <w:rPr>
                <w:rFonts w:ascii="Times New Roman" w:hAnsi="Times New Roman"/>
                <w:bCs/>
                <w:strike/>
                <w:sz w:val="24"/>
                <w:szCs w:val="24"/>
              </w:rPr>
              <w:t xml:space="preserve">Mặc định chọn Địa chỉ nơi làm việc </w:t>
            </w:r>
          </w:p>
          <w:p w14:paraId="3AD0E780">
            <w:pPr>
              <w:pStyle w:val="3"/>
              <w:numPr>
                <w:ilvl w:val="0"/>
                <w:numId w:val="119"/>
              </w:numPr>
              <w:spacing w:line="276" w:lineRule="auto"/>
              <w:jc w:val="left"/>
              <w:rPr>
                <w:rFonts w:ascii="Times New Roman" w:hAnsi="Times New Roman"/>
                <w:bCs/>
                <w:strike/>
                <w:sz w:val="24"/>
                <w:szCs w:val="24"/>
              </w:rPr>
            </w:pPr>
            <w:r>
              <w:rPr>
                <w:rFonts w:ascii="Times New Roman" w:hAnsi="Times New Roman"/>
                <w:bCs/>
                <w:strike/>
                <w:sz w:val="24"/>
                <w:szCs w:val="24"/>
              </w:rPr>
              <w:t>Danh sách gồm:</w:t>
            </w:r>
          </w:p>
          <w:p w14:paraId="7B4DF19D">
            <w:pPr>
              <w:pStyle w:val="3"/>
              <w:numPr>
                <w:ilvl w:val="1"/>
                <w:numId w:val="119"/>
              </w:numPr>
              <w:spacing w:line="276" w:lineRule="auto"/>
              <w:jc w:val="left"/>
              <w:rPr>
                <w:rFonts w:ascii="Times New Roman" w:hAnsi="Times New Roman"/>
                <w:bCs/>
                <w:strike/>
                <w:sz w:val="24"/>
                <w:szCs w:val="24"/>
              </w:rPr>
            </w:pPr>
            <w:r>
              <w:rPr>
                <w:rFonts w:ascii="Times New Roman" w:hAnsi="Times New Roman"/>
                <w:bCs/>
                <w:strike/>
                <w:sz w:val="24"/>
                <w:szCs w:val="24"/>
              </w:rPr>
              <w:t xml:space="preserve">Địa chỉ nơi làm việc: hiển thị địa chỉ KH đã điền trước đó </w:t>
            </w:r>
          </w:p>
          <w:p w14:paraId="783B0540">
            <w:pPr>
              <w:pStyle w:val="3"/>
              <w:numPr>
                <w:ilvl w:val="1"/>
                <w:numId w:val="119"/>
              </w:numPr>
              <w:spacing w:line="276" w:lineRule="auto"/>
              <w:jc w:val="left"/>
              <w:rPr>
                <w:rFonts w:ascii="Times New Roman" w:hAnsi="Times New Roman"/>
                <w:bCs/>
                <w:strike/>
                <w:sz w:val="24"/>
                <w:szCs w:val="24"/>
              </w:rPr>
            </w:pPr>
            <w:r>
              <w:rPr>
                <w:rFonts w:ascii="Times New Roman" w:hAnsi="Times New Roman"/>
                <w:bCs/>
                <w:strike/>
                <w:sz w:val="24"/>
                <w:szCs w:val="24"/>
              </w:rPr>
              <w:t>Nơi ở hiện tại: hiển thị nơi ở hiện tại của KH đã được điền trước đó</w:t>
            </w:r>
          </w:p>
          <w:p w14:paraId="0B4553C7">
            <w:pPr>
              <w:pStyle w:val="3"/>
              <w:numPr>
                <w:ilvl w:val="1"/>
                <w:numId w:val="119"/>
              </w:numPr>
              <w:spacing w:line="276" w:lineRule="auto"/>
              <w:jc w:val="left"/>
              <w:rPr>
                <w:rFonts w:ascii="Times New Roman" w:hAnsi="Times New Roman"/>
                <w:bCs/>
                <w:strike/>
                <w:sz w:val="24"/>
                <w:szCs w:val="24"/>
              </w:rPr>
            </w:pPr>
            <w:r>
              <w:rPr>
                <w:rFonts w:ascii="Times New Roman" w:hAnsi="Times New Roman"/>
                <w:bCs/>
                <w:strike/>
                <w:sz w:val="24"/>
                <w:szCs w:val="24"/>
              </w:rPr>
              <w:t>Địa chỉ khác:Khi nhấn radio button Địa chỉ khác, hệ thống hiển thị bottom sheet cho phép KH chọn địa chỉ muốn nhận- tương tự mô tả chọn Nơi ở hiện tại – Màn hình Nhập thông tin mở thẻ (thông tin cơ bản) mục 3.2.2</w:t>
            </w:r>
          </w:p>
        </w:tc>
      </w:tr>
      <w:tr w14:paraId="725C44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14:paraId="3406D8EF">
            <w:pPr>
              <w:pStyle w:val="3"/>
              <w:ind w:left="360" w:firstLine="0"/>
              <w:jc w:val="left"/>
              <w:rPr>
                <w:rFonts w:ascii="Times New Roman" w:hAnsi="Times New Roman"/>
                <w:sz w:val="24"/>
                <w:szCs w:val="24"/>
                <w:lang w:val="en-US"/>
              </w:rPr>
            </w:pPr>
          </w:p>
        </w:tc>
        <w:tc>
          <w:tcPr>
            <w:tcW w:w="3612" w:type="dxa"/>
            <w:vAlign w:val="center"/>
          </w:tcPr>
          <w:p w14:paraId="05BD116F">
            <w:pPr>
              <w:pStyle w:val="3"/>
              <w:ind w:left="0" w:firstLine="0"/>
              <w:jc w:val="left"/>
              <w:rPr>
                <w:rFonts w:ascii="Times New Roman" w:hAnsi="Times New Roman"/>
                <w:strike/>
                <w:sz w:val="24"/>
                <w:szCs w:val="24"/>
                <w:lang w:val="en-US"/>
              </w:rPr>
            </w:pPr>
            <w:r>
              <w:rPr>
                <w:rFonts w:ascii="Times New Roman" w:hAnsi="Times New Roman"/>
                <w:sz w:val="20"/>
                <w:lang w:val="en-US"/>
              </w:rPr>
              <w:drawing>
                <wp:inline distT="0" distB="0" distL="0" distR="0">
                  <wp:extent cx="1714500" cy="8286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pic:cNvPicPr>
                        </pic:nvPicPr>
                        <pic:blipFill>
                          <a:blip r:embed="rId110"/>
                          <a:stretch>
                            <a:fillRect/>
                          </a:stretch>
                        </pic:blipFill>
                        <pic:spPr>
                          <a:xfrm>
                            <a:off x="0" y="0"/>
                            <a:ext cx="1714500" cy="828675"/>
                          </a:xfrm>
                          <a:prstGeom prst="rect">
                            <a:avLst/>
                          </a:prstGeom>
                        </pic:spPr>
                      </pic:pic>
                    </a:graphicData>
                  </a:graphic>
                </wp:inline>
              </w:drawing>
            </w:r>
          </w:p>
        </w:tc>
        <w:tc>
          <w:tcPr>
            <w:tcW w:w="937" w:type="dxa"/>
          </w:tcPr>
          <w:p w14:paraId="4152832D">
            <w:pPr>
              <w:pStyle w:val="3"/>
              <w:ind w:left="0" w:firstLine="0"/>
              <w:jc w:val="left"/>
              <w:rPr>
                <w:rFonts w:ascii="Times New Roman" w:hAnsi="Times New Roman"/>
                <w:strike/>
                <w:sz w:val="24"/>
                <w:szCs w:val="24"/>
              </w:rPr>
            </w:pPr>
            <w:r>
              <w:rPr>
                <w:rFonts w:ascii="Times New Roman" w:hAnsi="Times New Roman"/>
                <w:sz w:val="24"/>
                <w:szCs w:val="24"/>
                <w:lang w:val="en-US"/>
              </w:rPr>
              <w:t>Text box</w:t>
            </w:r>
          </w:p>
        </w:tc>
        <w:tc>
          <w:tcPr>
            <w:tcW w:w="1232" w:type="dxa"/>
          </w:tcPr>
          <w:p w14:paraId="157F2380">
            <w:pPr>
              <w:pStyle w:val="3"/>
              <w:ind w:left="0" w:firstLine="0"/>
              <w:jc w:val="left"/>
              <w:rPr>
                <w:rFonts w:ascii="Times New Roman" w:hAnsi="Times New Roman"/>
                <w:strike/>
                <w:sz w:val="24"/>
                <w:szCs w:val="24"/>
                <w:lang w:val="en-US"/>
              </w:rPr>
            </w:pPr>
            <w:r>
              <w:rPr>
                <w:rFonts w:ascii="Times New Roman" w:hAnsi="Times New Roman"/>
                <w:sz w:val="24"/>
                <w:szCs w:val="24"/>
                <w:lang w:val="en-US"/>
              </w:rPr>
              <w:t>N/A</w:t>
            </w:r>
          </w:p>
        </w:tc>
        <w:tc>
          <w:tcPr>
            <w:tcW w:w="1376" w:type="dxa"/>
          </w:tcPr>
          <w:p w14:paraId="4981AA49">
            <w:pPr>
              <w:pStyle w:val="3"/>
              <w:ind w:left="0" w:firstLine="0"/>
              <w:jc w:val="left"/>
              <w:rPr>
                <w:rFonts w:ascii="Times New Roman" w:hAnsi="Times New Roman"/>
                <w:strike/>
                <w:sz w:val="24"/>
                <w:szCs w:val="24"/>
                <w:lang w:val="en-US"/>
              </w:rPr>
            </w:pPr>
            <w:r>
              <w:rPr>
                <w:rFonts w:ascii="Times New Roman" w:hAnsi="Times New Roman"/>
                <w:sz w:val="24"/>
                <w:szCs w:val="24"/>
                <w:lang w:val="en-US"/>
              </w:rPr>
              <w:t>Y</w:t>
            </w:r>
          </w:p>
        </w:tc>
        <w:tc>
          <w:tcPr>
            <w:tcW w:w="970" w:type="dxa"/>
          </w:tcPr>
          <w:p w14:paraId="0E6E829F">
            <w:pPr>
              <w:pStyle w:val="3"/>
              <w:ind w:left="0" w:firstLine="0"/>
              <w:jc w:val="left"/>
              <w:rPr>
                <w:rFonts w:ascii="Times New Roman" w:hAnsi="Times New Roman"/>
                <w:strike/>
                <w:sz w:val="24"/>
                <w:szCs w:val="24"/>
                <w:lang w:val="en-US"/>
              </w:rPr>
            </w:pPr>
            <w:r>
              <w:rPr>
                <w:rFonts w:ascii="Times New Roman" w:hAnsi="Times New Roman"/>
                <w:sz w:val="24"/>
                <w:szCs w:val="24"/>
                <w:lang w:val="en-US"/>
              </w:rPr>
              <w:t>N/A</w:t>
            </w:r>
          </w:p>
        </w:tc>
        <w:tc>
          <w:tcPr>
            <w:tcW w:w="5490" w:type="dxa"/>
          </w:tcPr>
          <w:p w14:paraId="4095C7E8">
            <w:pPr>
              <w:pStyle w:val="3"/>
              <w:spacing w:line="276" w:lineRule="auto"/>
              <w:ind w:left="0" w:firstLine="0"/>
              <w:jc w:val="left"/>
              <w:rPr>
                <w:rFonts w:ascii="Times New Roman" w:hAnsi="Times New Roman"/>
                <w:bCs/>
                <w:sz w:val="24"/>
                <w:szCs w:val="24"/>
              </w:rPr>
            </w:pPr>
            <w:r>
              <w:rPr>
                <w:rFonts w:ascii="Times New Roman" w:hAnsi="Times New Roman"/>
                <w:bCs/>
                <w:sz w:val="24"/>
                <w:szCs w:val="24"/>
              </w:rPr>
              <w:t>Mặc định hiển thị :</w:t>
            </w:r>
          </w:p>
          <w:p w14:paraId="4D22E752">
            <w:pPr>
              <w:pStyle w:val="3"/>
              <w:numPr>
                <w:ilvl w:val="0"/>
                <w:numId w:val="113"/>
              </w:numPr>
              <w:spacing w:line="276" w:lineRule="auto"/>
              <w:jc w:val="left"/>
              <w:rPr>
                <w:rFonts w:ascii="Times New Roman" w:hAnsi="Times New Roman"/>
                <w:bCs/>
                <w:sz w:val="24"/>
                <w:szCs w:val="24"/>
              </w:rPr>
            </w:pPr>
            <w:r>
              <w:rPr>
                <w:rFonts w:ascii="Times New Roman" w:hAnsi="Times New Roman"/>
                <w:bCs/>
                <w:sz w:val="24"/>
                <w:szCs w:val="24"/>
              </w:rPr>
              <w:t>Tên người nhận = Tên khách hàng</w:t>
            </w:r>
          </w:p>
          <w:p w14:paraId="4F111F09">
            <w:pPr>
              <w:pStyle w:val="3"/>
              <w:numPr>
                <w:ilvl w:val="0"/>
                <w:numId w:val="113"/>
              </w:numPr>
              <w:spacing w:line="276" w:lineRule="auto"/>
              <w:jc w:val="left"/>
              <w:rPr>
                <w:rFonts w:ascii="Times New Roman" w:hAnsi="Times New Roman"/>
                <w:bCs/>
                <w:sz w:val="24"/>
                <w:szCs w:val="24"/>
              </w:rPr>
            </w:pPr>
            <w:r>
              <w:rPr>
                <w:rFonts w:ascii="Times New Roman" w:hAnsi="Times New Roman"/>
                <w:bCs/>
                <w:sz w:val="24"/>
                <w:szCs w:val="24"/>
              </w:rPr>
              <w:t>Số điện thoại người nhận = Số điện thoại của khách hàng</w:t>
            </w:r>
          </w:p>
          <w:p w14:paraId="5EE08BD6">
            <w:pPr>
              <w:pStyle w:val="3"/>
              <w:numPr>
                <w:ilvl w:val="0"/>
                <w:numId w:val="113"/>
              </w:numPr>
              <w:spacing w:line="276" w:lineRule="auto"/>
              <w:jc w:val="left"/>
              <w:rPr>
                <w:rFonts w:ascii="Times New Roman" w:hAnsi="Times New Roman"/>
                <w:bCs/>
                <w:sz w:val="24"/>
                <w:szCs w:val="24"/>
              </w:rPr>
            </w:pPr>
            <w:r>
              <w:rPr>
                <w:rFonts w:ascii="Times New Roman" w:hAnsi="Times New Roman"/>
                <w:bCs/>
                <w:sz w:val="24"/>
                <w:szCs w:val="24"/>
              </w:rPr>
              <w:t>Địa chỉ hiện tại = Địa chỉ hiện tại đã điền ở bước trước</w:t>
            </w:r>
          </w:p>
          <w:p w14:paraId="67617C56">
            <w:pPr>
              <w:pStyle w:val="3"/>
              <w:spacing w:line="276" w:lineRule="auto"/>
              <w:ind w:left="0" w:firstLine="0"/>
              <w:jc w:val="left"/>
              <w:rPr>
                <w:rFonts w:ascii="Times New Roman" w:hAnsi="Times New Roman"/>
                <w:bCs/>
                <w:sz w:val="24"/>
                <w:szCs w:val="24"/>
              </w:rPr>
            </w:pPr>
            <w:r>
              <w:rPr>
                <w:rFonts w:ascii="Times New Roman" w:hAnsi="Times New Roman"/>
                <w:bCs/>
                <w:sz w:val="24"/>
                <w:szCs w:val="24"/>
              </w:rPr>
              <w:t xml:space="preserve">Khi ấn nút </w:t>
            </w:r>
            <w:r>
              <w:rPr>
                <w:rFonts w:ascii="Times New Roman" w:hAnsi="Times New Roman"/>
                <w:sz w:val="20"/>
                <w:lang w:val="en-US"/>
              </w:rPr>
              <w:drawing>
                <wp:inline distT="0" distB="0" distL="0" distR="0">
                  <wp:extent cx="257175" cy="3619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pic:cNvPicPr>
                        </pic:nvPicPr>
                        <pic:blipFill>
                          <a:blip r:embed="rId111"/>
                          <a:stretch>
                            <a:fillRect/>
                          </a:stretch>
                        </pic:blipFill>
                        <pic:spPr>
                          <a:xfrm>
                            <a:off x="0" y="0"/>
                            <a:ext cx="257175" cy="361950"/>
                          </a:xfrm>
                          <a:prstGeom prst="rect">
                            <a:avLst/>
                          </a:prstGeom>
                        </pic:spPr>
                      </pic:pic>
                    </a:graphicData>
                  </a:graphic>
                </wp:inline>
              </w:drawing>
            </w:r>
            <w:r>
              <w:rPr>
                <w:rFonts w:ascii="Times New Roman" w:hAnsi="Times New Roman"/>
                <w:bCs/>
                <w:sz w:val="24"/>
                <w:szCs w:val="24"/>
              </w:rPr>
              <w:t xml:space="preserve">cho phép chỉnh sửa địa chỉ nhận thẻ tương tự như phần chọn nơi ở hiện tại ở mục 3.3.3 tài liệu này. </w:t>
            </w:r>
          </w:p>
          <w:p w14:paraId="21EBE927">
            <w:pPr>
              <w:pStyle w:val="3"/>
              <w:spacing w:line="276" w:lineRule="auto"/>
              <w:ind w:left="0" w:firstLine="0"/>
              <w:jc w:val="left"/>
              <w:rPr>
                <w:rFonts w:ascii="Times New Roman" w:hAnsi="Times New Roman"/>
                <w:bCs/>
                <w:sz w:val="24"/>
                <w:szCs w:val="24"/>
              </w:rPr>
            </w:pPr>
          </w:p>
        </w:tc>
      </w:tr>
      <w:tr w14:paraId="3C307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14:paraId="58CDF891">
            <w:pPr>
              <w:pStyle w:val="3"/>
              <w:ind w:left="360" w:firstLine="0"/>
              <w:jc w:val="left"/>
              <w:rPr>
                <w:rFonts w:ascii="Times New Roman" w:hAnsi="Times New Roman"/>
                <w:sz w:val="24"/>
                <w:szCs w:val="24"/>
                <w:lang w:val="en-US"/>
              </w:rPr>
            </w:pPr>
          </w:p>
        </w:tc>
        <w:tc>
          <w:tcPr>
            <w:tcW w:w="3612" w:type="dxa"/>
          </w:tcPr>
          <w:p w14:paraId="70C5A7DE">
            <w:pPr>
              <w:pStyle w:val="3"/>
              <w:ind w:left="0" w:firstLine="0"/>
              <w:jc w:val="left"/>
              <w:rPr>
                <w:rFonts w:ascii="Times New Roman" w:hAnsi="Times New Roman"/>
                <w:sz w:val="24"/>
                <w:szCs w:val="24"/>
                <w:lang w:val="en-US"/>
              </w:rPr>
            </w:pPr>
            <w:r>
              <w:rPr>
                <w:rFonts w:ascii="Times New Roman" w:hAnsi="Times New Roman"/>
                <w:sz w:val="24"/>
                <w:szCs w:val="24"/>
                <w:lang w:val="en-US"/>
              </w:rPr>
              <w:t>Mã giới thiệu</w:t>
            </w:r>
            <w:r>
              <w:rPr>
                <w:rStyle w:val="24"/>
                <w:rFonts w:ascii="Times New Roman" w:hAnsi="Times New Roman"/>
                <w:sz w:val="24"/>
                <w:szCs w:val="24"/>
              </w:rPr>
              <w:commentReference w:id="106"/>
            </w:r>
            <w:r>
              <w:rPr>
                <w:rStyle w:val="24"/>
                <w:rFonts w:ascii="Times New Roman" w:hAnsi="Times New Roman"/>
                <w:sz w:val="24"/>
                <w:szCs w:val="24"/>
              </w:rPr>
              <w:commentReference w:id="107"/>
            </w:r>
          </w:p>
        </w:tc>
        <w:tc>
          <w:tcPr>
            <w:tcW w:w="937" w:type="dxa"/>
          </w:tcPr>
          <w:p w14:paraId="69C5DDA4">
            <w:pPr>
              <w:pStyle w:val="3"/>
              <w:ind w:left="0" w:firstLine="0"/>
              <w:jc w:val="left"/>
              <w:rPr>
                <w:rFonts w:ascii="Times New Roman" w:hAnsi="Times New Roman"/>
                <w:sz w:val="24"/>
                <w:szCs w:val="24"/>
                <w:lang w:val="en-US"/>
              </w:rPr>
            </w:pPr>
            <w:r>
              <w:rPr>
                <w:rFonts w:ascii="Times New Roman" w:hAnsi="Times New Roman"/>
                <w:sz w:val="24"/>
                <w:szCs w:val="24"/>
              </w:rPr>
              <w:t>Text box</w:t>
            </w:r>
          </w:p>
        </w:tc>
        <w:tc>
          <w:tcPr>
            <w:tcW w:w="1232" w:type="dxa"/>
          </w:tcPr>
          <w:p w14:paraId="66D4CF4B">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6" w:type="dxa"/>
          </w:tcPr>
          <w:p w14:paraId="0D214D9C">
            <w:pPr>
              <w:pStyle w:val="3"/>
              <w:ind w:left="0" w:firstLine="0"/>
              <w:jc w:val="left"/>
              <w:rPr>
                <w:rFonts w:ascii="Times New Roman" w:hAnsi="Times New Roman"/>
                <w:sz w:val="24"/>
                <w:szCs w:val="24"/>
                <w:lang w:val="en-US"/>
              </w:rPr>
            </w:pPr>
            <w:r>
              <w:rPr>
                <w:rFonts w:ascii="Times New Roman" w:hAnsi="Times New Roman"/>
                <w:sz w:val="24"/>
                <w:szCs w:val="24"/>
                <w:lang w:val="en-US"/>
              </w:rPr>
              <w:t>N</w:t>
            </w:r>
          </w:p>
        </w:tc>
        <w:tc>
          <w:tcPr>
            <w:tcW w:w="970" w:type="dxa"/>
          </w:tcPr>
          <w:p w14:paraId="51AB1996">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5490" w:type="dxa"/>
          </w:tcPr>
          <w:p w14:paraId="2C016703">
            <w:pPr>
              <w:pStyle w:val="233"/>
              <w:widowControl/>
              <w:numPr>
                <w:ilvl w:val="0"/>
                <w:numId w:val="113"/>
              </w:numPr>
              <w:tabs>
                <w:tab w:val="left" w:pos="5850"/>
              </w:tabs>
              <w:spacing w:after="0"/>
              <w:jc w:val="left"/>
              <w:rPr>
                <w:rFonts w:ascii="Times New Roman" w:hAnsi="Times New Roman"/>
                <w:sz w:val="24"/>
                <w:szCs w:val="24"/>
              </w:rPr>
            </w:pPr>
            <w:r>
              <w:rPr>
                <w:rFonts w:ascii="Times New Roman" w:hAnsi="Times New Roman"/>
                <w:sz w:val="24"/>
                <w:szCs w:val="24"/>
                <w:lang w:val="vi-VN"/>
              </w:rPr>
              <w:t xml:space="preserve">Cho phép </w:t>
            </w:r>
            <w:r>
              <w:rPr>
                <w:rFonts w:ascii="Times New Roman" w:hAnsi="Times New Roman"/>
                <w:sz w:val="24"/>
                <w:szCs w:val="24"/>
              </w:rPr>
              <w:t>KH nhập thông tin người giới thiệu</w:t>
            </w:r>
            <w:r>
              <w:rPr>
                <w:rFonts w:ascii="Times New Roman" w:hAnsi="Times New Roman"/>
                <w:sz w:val="24"/>
                <w:szCs w:val="24"/>
                <w:lang w:val="vi-VN"/>
              </w:rPr>
              <w:t xml:space="preserve"> để ghi nhận thẻ tín dụng cho Người giới thiệu. KH nhập thông tin</w:t>
            </w:r>
            <w:r>
              <w:rPr>
                <w:rFonts w:ascii="Times New Roman" w:hAnsi="Times New Roman"/>
                <w:sz w:val="24"/>
                <w:szCs w:val="24"/>
              </w:rPr>
              <w:t xml:space="preserve"> theo format </w:t>
            </w:r>
            <w:r>
              <w:rPr>
                <w:rFonts w:ascii="Times New Roman" w:hAnsi="Times New Roman"/>
                <w:strike/>
                <w:color w:val="7030A0"/>
                <w:sz w:val="24"/>
                <w:szCs w:val="24"/>
              </w:rPr>
              <w:t>[mã chi nhánh]-</w:t>
            </w:r>
            <w:r>
              <w:rPr>
                <w:rFonts w:ascii="Times New Roman" w:hAnsi="Times New Roman"/>
                <w:sz w:val="24"/>
                <w:szCs w:val="24"/>
              </w:rPr>
              <w:t xml:space="preserve">[mã miscode]. </w:t>
            </w:r>
            <w:r>
              <w:rPr>
                <w:rFonts w:ascii="Times New Roman" w:hAnsi="Times New Roman"/>
                <w:sz w:val="24"/>
                <w:szCs w:val="24"/>
                <w:lang w:val="vi-VN"/>
              </w:rPr>
              <w:t xml:space="preserve">KH chỉ được phép nhập </w:t>
            </w:r>
            <w:r>
              <w:rPr>
                <w:rFonts w:ascii="Times New Roman" w:hAnsi="Times New Roman"/>
                <w:sz w:val="24"/>
                <w:szCs w:val="24"/>
                <w:lang w:val="en-US"/>
              </w:rPr>
              <w:t xml:space="preserve">tối đa 50 ký tự bao gồm </w:t>
            </w:r>
            <w:r>
              <w:rPr>
                <w:rFonts w:ascii="Times New Roman" w:hAnsi="Times New Roman"/>
                <w:sz w:val="24"/>
                <w:szCs w:val="24"/>
                <w:lang w:val="vi-VN"/>
              </w:rPr>
              <w:t xml:space="preserve">các ký tự chữ, số và </w:t>
            </w:r>
            <w:r>
              <w:rPr>
                <w:rFonts w:ascii="Times New Roman" w:hAnsi="Times New Roman"/>
                <w:strike/>
                <w:color w:val="7030A0"/>
                <w:sz w:val="24"/>
                <w:szCs w:val="24"/>
                <w:lang w:val="vi-VN"/>
              </w:rPr>
              <w:t>dấu -</w:t>
            </w:r>
            <w:r>
              <w:rPr>
                <w:rFonts w:ascii="Times New Roman" w:hAnsi="Times New Roman"/>
                <w:color w:val="7030A0"/>
                <w:sz w:val="24"/>
                <w:szCs w:val="24"/>
                <w:lang w:val="vi-VN"/>
              </w:rPr>
              <w:t xml:space="preserve"> </w:t>
            </w:r>
            <w:r>
              <w:rPr>
                <w:rFonts w:ascii="Times New Roman" w:hAnsi="Times New Roman"/>
                <w:sz w:val="24"/>
                <w:szCs w:val="24"/>
                <w:lang w:val="vi-VN"/>
              </w:rPr>
              <w:t>(không bao gồm các ký tự đặc biệt).</w:t>
            </w:r>
          </w:p>
          <w:p w14:paraId="576E3851">
            <w:pPr>
              <w:pStyle w:val="233"/>
              <w:numPr>
                <w:ilvl w:val="0"/>
                <w:numId w:val="113"/>
              </w:numPr>
              <w:rPr>
                <w:rFonts w:ascii="Times New Roman" w:hAnsi="Times New Roman"/>
                <w:color w:val="7030A0"/>
                <w:sz w:val="24"/>
                <w:szCs w:val="24"/>
              </w:rPr>
            </w:pPr>
            <w:r>
              <w:rPr>
                <w:rFonts w:ascii="Times New Roman" w:hAnsi="Times New Roman"/>
                <w:color w:val="7030A0"/>
                <w:sz w:val="24"/>
                <w:szCs w:val="24"/>
              </w:rPr>
              <w:t>Placeholder: “Mã giới thiệu”.</w:t>
            </w:r>
          </w:p>
          <w:p w14:paraId="79A9D71D">
            <w:pPr>
              <w:pStyle w:val="233"/>
              <w:widowControl/>
              <w:numPr>
                <w:ilvl w:val="0"/>
                <w:numId w:val="113"/>
              </w:numPr>
              <w:tabs>
                <w:tab w:val="left" w:pos="5850"/>
              </w:tabs>
              <w:spacing w:after="0"/>
              <w:jc w:val="left"/>
              <w:rPr>
                <w:rFonts w:ascii="Times New Roman" w:hAnsi="Times New Roman"/>
                <w:color w:val="7030A0"/>
                <w:sz w:val="24"/>
                <w:szCs w:val="24"/>
              </w:rPr>
            </w:pPr>
            <w:r>
              <w:rPr>
                <w:rFonts w:ascii="Times New Roman" w:hAnsi="Times New Roman"/>
                <w:color w:val="7030A0"/>
                <w:sz w:val="24"/>
                <w:szCs w:val="24"/>
                <w:lang w:val="en-US"/>
              </w:rPr>
              <w:t>Khi KH click vào ô textbox để nhập thông tin Mã giới thiệu, hiển thị text gợi ý mờ trong ô textbox: “Ví dụ: D12345678”.</w:t>
            </w:r>
          </w:p>
          <w:p w14:paraId="0E6F3FCB">
            <w:pPr>
              <w:pStyle w:val="233"/>
              <w:widowControl/>
              <w:tabs>
                <w:tab w:val="left" w:pos="5850"/>
              </w:tabs>
              <w:spacing w:after="0"/>
              <w:ind w:firstLine="0"/>
              <w:jc w:val="left"/>
              <w:rPr>
                <w:rFonts w:ascii="Times New Roman" w:hAnsi="Times New Roman"/>
                <w:sz w:val="24"/>
                <w:szCs w:val="24"/>
              </w:rPr>
            </w:pPr>
            <w:r>
              <w:rPr>
                <w:sz w:val="20"/>
                <w:lang w:val="en-US"/>
              </w:rPr>
              <w:drawing>
                <wp:inline distT="0" distB="0" distL="0" distR="0">
                  <wp:extent cx="1866900" cy="695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12"/>
                          <a:stretch>
                            <a:fillRect/>
                          </a:stretch>
                        </pic:blipFill>
                        <pic:spPr>
                          <a:xfrm>
                            <a:off x="0" y="0"/>
                            <a:ext cx="1866900" cy="695325"/>
                          </a:xfrm>
                          <a:prstGeom prst="rect">
                            <a:avLst/>
                          </a:prstGeom>
                        </pic:spPr>
                      </pic:pic>
                    </a:graphicData>
                  </a:graphic>
                </wp:inline>
              </w:drawing>
            </w:r>
          </w:p>
          <w:p w14:paraId="4CD9978F">
            <w:pPr>
              <w:pStyle w:val="233"/>
              <w:widowControl/>
              <w:numPr>
                <w:ilvl w:val="0"/>
                <w:numId w:val="113"/>
              </w:numPr>
              <w:tabs>
                <w:tab w:val="left" w:pos="5850"/>
              </w:tabs>
              <w:spacing w:after="0"/>
              <w:jc w:val="left"/>
              <w:rPr>
                <w:rFonts w:ascii="Times New Roman" w:hAnsi="Times New Roman"/>
                <w:sz w:val="24"/>
                <w:szCs w:val="24"/>
              </w:rPr>
            </w:pPr>
            <w:r>
              <w:rPr>
                <w:rFonts w:ascii="Times New Roman" w:hAnsi="Times New Roman"/>
                <w:sz w:val="24"/>
                <w:szCs w:val="24"/>
                <w:lang w:val="en-US"/>
              </w:rPr>
              <w:t xml:space="preserve">KH bấm Xong trên bàn phím hoặc outfocus khỏi textbox, hệ thống gọi sang FCC kiểm tra </w:t>
            </w:r>
            <w:r>
              <w:rPr>
                <w:rFonts w:ascii="Times New Roman" w:hAnsi="Times New Roman"/>
                <w:strike/>
                <w:color w:val="7030A0"/>
                <w:sz w:val="24"/>
                <w:szCs w:val="24"/>
                <w:lang w:val="en-US"/>
              </w:rPr>
              <w:t>mã chi nhánh và</w:t>
            </w:r>
            <w:r>
              <w:rPr>
                <w:rFonts w:ascii="Times New Roman" w:hAnsi="Times New Roman"/>
                <w:color w:val="7030A0"/>
                <w:sz w:val="24"/>
                <w:szCs w:val="24"/>
                <w:lang w:val="en-US"/>
              </w:rPr>
              <w:t xml:space="preserve"> </w:t>
            </w:r>
            <w:r>
              <w:rPr>
                <w:rFonts w:ascii="Times New Roman" w:hAnsi="Times New Roman"/>
                <w:sz w:val="24"/>
                <w:szCs w:val="24"/>
                <w:lang w:val="en-US"/>
              </w:rPr>
              <w:t>mã miscode có hợp lệ không?. Nếu:</w:t>
            </w:r>
          </w:p>
          <w:p w14:paraId="52982F00">
            <w:pPr>
              <w:pStyle w:val="233"/>
              <w:widowControl/>
              <w:numPr>
                <w:ilvl w:val="0"/>
                <w:numId w:val="114"/>
              </w:numPr>
              <w:tabs>
                <w:tab w:val="left" w:pos="5850"/>
              </w:tabs>
              <w:spacing w:after="0"/>
              <w:ind w:hanging="194"/>
              <w:jc w:val="left"/>
              <w:rPr>
                <w:rFonts w:ascii="Times New Roman" w:hAnsi="Times New Roman"/>
                <w:sz w:val="24"/>
                <w:szCs w:val="24"/>
              </w:rPr>
            </w:pPr>
            <w:r>
              <w:rPr>
                <w:rFonts w:ascii="Times New Roman" w:hAnsi="Times New Roman"/>
                <w:sz w:val="24"/>
                <w:szCs w:val="24"/>
                <w:lang w:val="en-US"/>
              </w:rPr>
              <w:t xml:space="preserve">   </w:t>
            </w:r>
            <w:r>
              <w:rPr>
                <w:rFonts w:ascii="Times New Roman" w:hAnsi="Times New Roman"/>
                <w:strike/>
                <w:color w:val="7030A0"/>
                <w:sz w:val="24"/>
                <w:szCs w:val="24"/>
                <w:lang w:val="en-US"/>
              </w:rPr>
              <w:t>Mã chi nhánh và</w:t>
            </w:r>
            <w:r>
              <w:rPr>
                <w:rFonts w:ascii="Times New Roman" w:hAnsi="Times New Roman"/>
                <w:color w:val="7030A0"/>
                <w:sz w:val="24"/>
                <w:szCs w:val="24"/>
                <w:lang w:val="en-US"/>
              </w:rPr>
              <w:t xml:space="preserve"> </w:t>
            </w:r>
            <w:r>
              <w:rPr>
                <w:rFonts w:ascii="Times New Roman" w:hAnsi="Times New Roman"/>
                <w:sz w:val="24"/>
                <w:szCs w:val="24"/>
                <w:lang w:val="en-US"/>
              </w:rPr>
              <w:t>Mã miscode hợp lệ =&gt; Hệ thống hiển thị thông tin họ tên tương ứng với mã miscode và tên chi nhánh tương ứng mà FCC trả về như sau:</w:t>
            </w:r>
          </w:p>
          <w:p w14:paraId="334FFBFA">
            <w:pPr>
              <w:tabs>
                <w:tab w:val="left" w:pos="5850"/>
              </w:tabs>
              <w:spacing w:after="0"/>
              <w:ind w:left="1080"/>
              <w:rPr>
                <w:rFonts w:ascii="Times New Roman" w:hAnsi="Times New Roman"/>
                <w:sz w:val="24"/>
                <w:szCs w:val="24"/>
              </w:rPr>
            </w:pPr>
            <w:r>
              <w:rPr>
                <w:sz w:val="20"/>
                <w:lang w:val="en-US"/>
              </w:rPr>
              <w:drawing>
                <wp:inline distT="0" distB="0" distL="0" distR="0">
                  <wp:extent cx="1263015" cy="2715895"/>
                  <wp:effectExtent l="133350" t="114300" r="146685" b="1606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1284439" cy="2761542"/>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BC78BAD">
            <w:pPr>
              <w:tabs>
                <w:tab w:val="left" w:pos="5850"/>
              </w:tabs>
              <w:spacing w:after="0"/>
              <w:ind w:left="436"/>
              <w:jc w:val="center"/>
              <w:rPr>
                <w:rFonts w:ascii="Times New Roman" w:hAnsi="Times New Roman"/>
                <w:i/>
                <w:color w:val="7030A0"/>
                <w:sz w:val="22"/>
                <w:szCs w:val="22"/>
              </w:rPr>
            </w:pPr>
            <w:r>
              <w:rPr>
                <w:rFonts w:ascii="Times New Roman" w:hAnsi="Times New Roman"/>
                <w:i/>
                <w:color w:val="7030A0"/>
                <w:sz w:val="22"/>
                <w:szCs w:val="22"/>
              </w:rPr>
              <w:t>Màn hình hiển thị thông tin người giới thiệu</w:t>
            </w:r>
          </w:p>
          <w:p w14:paraId="1E826BA8">
            <w:pPr>
              <w:tabs>
                <w:tab w:val="left" w:pos="5850"/>
              </w:tabs>
              <w:spacing w:after="0"/>
              <w:ind w:left="1080"/>
              <w:rPr>
                <w:rFonts w:ascii="Times New Roman" w:hAnsi="Times New Roman"/>
                <w:sz w:val="24"/>
                <w:szCs w:val="24"/>
              </w:rPr>
            </w:pPr>
            <w:r>
              <w:rPr>
                <w:rFonts w:ascii="Times New Roman" w:hAnsi="Times New Roman"/>
                <w:sz w:val="24"/>
                <w:szCs w:val="24"/>
              </w:rPr>
              <w:t>Trong đó:</w:t>
            </w:r>
          </w:p>
          <w:p w14:paraId="50669DB8">
            <w:pPr>
              <w:pStyle w:val="233"/>
              <w:numPr>
                <w:ilvl w:val="0"/>
                <w:numId w:val="120"/>
              </w:numPr>
              <w:tabs>
                <w:tab w:val="left" w:pos="5850"/>
              </w:tabs>
              <w:spacing w:after="0"/>
              <w:rPr>
                <w:rFonts w:ascii="Times New Roman" w:hAnsi="Times New Roman"/>
                <w:sz w:val="24"/>
                <w:szCs w:val="24"/>
              </w:rPr>
            </w:pPr>
            <w:r>
              <w:rPr>
                <w:rFonts w:ascii="Times New Roman" w:hAnsi="Times New Roman"/>
                <w:sz w:val="24"/>
                <w:szCs w:val="24"/>
              </w:rPr>
              <w:t>Họ và tên: Hiển thị họ tên tương ứng với miscode do FCC trả về.</w:t>
            </w:r>
          </w:p>
          <w:p w14:paraId="2B311CC3">
            <w:pPr>
              <w:pStyle w:val="233"/>
              <w:numPr>
                <w:ilvl w:val="0"/>
                <w:numId w:val="120"/>
              </w:numPr>
              <w:tabs>
                <w:tab w:val="left" w:pos="5850"/>
              </w:tabs>
              <w:spacing w:after="0"/>
              <w:rPr>
                <w:rFonts w:ascii="Times New Roman" w:hAnsi="Times New Roman"/>
                <w:sz w:val="24"/>
                <w:szCs w:val="24"/>
              </w:rPr>
            </w:pPr>
            <w:r>
              <w:rPr>
                <w:rFonts w:ascii="Times New Roman" w:hAnsi="Times New Roman"/>
                <w:sz w:val="24"/>
                <w:szCs w:val="24"/>
              </w:rPr>
              <w:t xml:space="preserve">Mã người giới thiệu: Hiển thị mã giới thiệu là mã </w:t>
            </w:r>
            <w:r>
              <w:rPr>
                <w:rFonts w:ascii="Times New Roman" w:hAnsi="Times New Roman"/>
                <w:strike/>
                <w:color w:val="7030A0"/>
                <w:sz w:val="24"/>
                <w:szCs w:val="24"/>
              </w:rPr>
              <w:t>bao gồm [mã chi nhánh]-</w:t>
            </w:r>
            <w:r>
              <w:rPr>
                <w:rFonts w:ascii="Times New Roman" w:hAnsi="Times New Roman"/>
                <w:sz w:val="24"/>
                <w:szCs w:val="24"/>
              </w:rPr>
              <w:t>[miscode] do KH nhập.</w:t>
            </w:r>
          </w:p>
          <w:p w14:paraId="16291BC4">
            <w:pPr>
              <w:pStyle w:val="233"/>
              <w:numPr>
                <w:ilvl w:val="0"/>
                <w:numId w:val="120"/>
              </w:numPr>
              <w:tabs>
                <w:tab w:val="left" w:pos="5850"/>
              </w:tabs>
              <w:spacing w:after="0"/>
              <w:rPr>
                <w:rFonts w:ascii="Times New Roman" w:hAnsi="Times New Roman"/>
                <w:sz w:val="24"/>
                <w:szCs w:val="24"/>
              </w:rPr>
            </w:pPr>
            <w:r>
              <w:rPr>
                <w:rFonts w:ascii="Times New Roman" w:hAnsi="Times New Roman"/>
                <w:sz w:val="24"/>
                <w:szCs w:val="24"/>
              </w:rPr>
              <w:t>Chi nhánh: Hiển thị tên chi nhánh tương ứng với CBBH do FCC trả về.</w:t>
            </w:r>
          </w:p>
          <w:p w14:paraId="421AE726">
            <w:pPr>
              <w:pStyle w:val="233"/>
              <w:widowControl/>
              <w:numPr>
                <w:ilvl w:val="0"/>
                <w:numId w:val="114"/>
              </w:numPr>
              <w:tabs>
                <w:tab w:val="left" w:pos="5850"/>
              </w:tabs>
              <w:spacing w:after="0"/>
              <w:ind w:hanging="194"/>
              <w:jc w:val="left"/>
              <w:rPr>
                <w:rFonts w:ascii="Times New Roman" w:hAnsi="Times New Roman"/>
                <w:sz w:val="24"/>
                <w:szCs w:val="24"/>
              </w:rPr>
            </w:pPr>
            <w:r>
              <w:rPr>
                <w:rFonts w:ascii="Times New Roman" w:hAnsi="Times New Roman"/>
                <w:sz w:val="24"/>
                <w:szCs w:val="24"/>
              </w:rPr>
              <w:t xml:space="preserve">   Nếu quá trình lấy thông tin miscode </w:t>
            </w:r>
            <w:r>
              <w:rPr>
                <w:rFonts w:ascii="Times New Roman" w:hAnsi="Times New Roman"/>
                <w:strike/>
                <w:color w:val="7030A0"/>
                <w:sz w:val="24"/>
                <w:szCs w:val="24"/>
              </w:rPr>
              <w:t>và chi nhánh</w:t>
            </w:r>
            <w:r>
              <w:rPr>
                <w:rFonts w:ascii="Times New Roman" w:hAnsi="Times New Roman"/>
                <w:sz w:val="24"/>
                <w:szCs w:val="24"/>
              </w:rPr>
              <w:t xml:space="preserve"> bị fail/timeout hoặc mã miscode không hợp lệ </w:t>
            </w:r>
            <w:r>
              <w:rPr>
                <w:rFonts w:ascii="Times New Roman" w:hAnsi="Times New Roman"/>
                <w:strike/>
                <w:color w:val="7030A0"/>
                <w:sz w:val="24"/>
                <w:szCs w:val="24"/>
              </w:rPr>
              <w:t>hoặc mã chi nhánh không hợp lệ</w:t>
            </w:r>
            <w:r>
              <w:rPr>
                <w:rFonts w:ascii="Times New Roman" w:hAnsi="Times New Roman"/>
                <w:sz w:val="24"/>
                <w:szCs w:val="24"/>
              </w:rPr>
              <w:t xml:space="preserve"> =&gt; Hệ thống </w:t>
            </w:r>
            <w:r>
              <w:rPr>
                <w:rFonts w:ascii="Times New Roman" w:hAnsi="Times New Roman"/>
                <w:color w:val="7030A0"/>
                <w:sz w:val="24"/>
                <w:szCs w:val="24"/>
              </w:rPr>
              <w:t>không hiển thị thông tin người giới thiệu</w:t>
            </w:r>
            <w:r>
              <w:rPr>
                <w:rFonts w:ascii="Times New Roman" w:hAnsi="Times New Roman"/>
                <w:sz w:val="24"/>
                <w:szCs w:val="24"/>
              </w:rPr>
              <w:t xml:space="preserve">, hiển thị </w:t>
            </w:r>
            <w:r>
              <w:rPr>
                <w:rFonts w:ascii="Times New Roman" w:hAnsi="Times New Roman"/>
                <w:strike/>
                <w:color w:val="7030A0"/>
                <w:sz w:val="24"/>
                <w:szCs w:val="24"/>
              </w:rPr>
              <w:t>thông báo lỗi</w:t>
            </w:r>
            <w:r>
              <w:rPr>
                <w:rFonts w:ascii="Times New Roman" w:hAnsi="Times New Roman"/>
                <w:sz w:val="24"/>
                <w:szCs w:val="24"/>
              </w:rPr>
              <w:t xml:space="preserve"> màn hình với mã miscode như sau:</w:t>
            </w:r>
          </w:p>
          <w:p w14:paraId="1D227872">
            <w:pPr>
              <w:pStyle w:val="233"/>
              <w:tabs>
                <w:tab w:val="left" w:pos="5850"/>
              </w:tabs>
              <w:spacing w:after="0"/>
              <w:jc w:val="center"/>
              <w:rPr>
                <w:rFonts w:ascii="Times New Roman" w:hAnsi="Times New Roman"/>
                <w:sz w:val="24"/>
                <w:szCs w:val="24"/>
              </w:rPr>
            </w:pPr>
            <w:r>
              <w:rPr>
                <w:sz w:val="20"/>
                <w:lang w:val="en-US"/>
              </w:rPr>
              <w:drawing>
                <wp:inline distT="0" distB="0" distL="0" distR="0">
                  <wp:extent cx="1186180" cy="25031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114"/>
                          <a:stretch>
                            <a:fillRect/>
                          </a:stretch>
                        </pic:blipFill>
                        <pic:spPr>
                          <a:xfrm>
                            <a:off x="0" y="0"/>
                            <a:ext cx="1192631" cy="2516652"/>
                          </a:xfrm>
                          <a:prstGeom prst="rect">
                            <a:avLst/>
                          </a:prstGeom>
                        </pic:spPr>
                      </pic:pic>
                    </a:graphicData>
                  </a:graphic>
                </wp:inline>
              </w:drawing>
            </w:r>
          </w:p>
          <w:p w14:paraId="4E736682">
            <w:pPr>
              <w:pStyle w:val="3"/>
              <w:spacing w:line="276" w:lineRule="auto"/>
              <w:ind w:left="0" w:firstLine="0"/>
              <w:jc w:val="left"/>
              <w:rPr>
                <w:rFonts w:ascii="Times New Roman" w:hAnsi="Times New Roman"/>
                <w:bCs/>
                <w:strike/>
                <w:sz w:val="24"/>
                <w:szCs w:val="24"/>
              </w:rPr>
            </w:pPr>
            <w:r>
              <w:rPr>
                <w:rFonts w:ascii="Times New Roman" w:hAnsi="Times New Roman"/>
                <w:strike/>
                <w:color w:val="7030A0"/>
                <w:sz w:val="24"/>
                <w:szCs w:val="24"/>
              </w:rPr>
              <w:t>KH cần xóa mã Giới thiệu không hợp lệ đã nhập/ nhập lại mã giới thiệu hợp lệ để thực hiện tiếp luồng đăng ký thẻ tín dụng.</w:t>
            </w:r>
          </w:p>
        </w:tc>
      </w:tr>
      <w:tr w14:paraId="14FA5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3" w:type="dxa"/>
          </w:tcPr>
          <w:p w14:paraId="29B0F9B1">
            <w:pPr>
              <w:pStyle w:val="3"/>
              <w:ind w:left="360" w:firstLine="0"/>
              <w:jc w:val="left"/>
              <w:rPr>
                <w:rFonts w:ascii="Times New Roman" w:hAnsi="Times New Roman"/>
                <w:sz w:val="24"/>
                <w:szCs w:val="24"/>
                <w:lang w:val="en-US"/>
              </w:rPr>
            </w:pPr>
            <w:commentRangeStart w:id="108"/>
            <w:commentRangeStart w:id="109"/>
            <w:commentRangeStart w:id="110"/>
          </w:p>
        </w:tc>
        <w:tc>
          <w:tcPr>
            <w:tcW w:w="3612" w:type="dxa"/>
            <w:vAlign w:val="center"/>
          </w:tcPr>
          <w:p w14:paraId="0567BF44">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1504950" cy="5632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115"/>
                          <a:stretch>
                            <a:fillRect/>
                          </a:stretch>
                        </pic:blipFill>
                        <pic:spPr>
                          <a:xfrm>
                            <a:off x="0" y="0"/>
                            <a:ext cx="1617446" cy="605925"/>
                          </a:xfrm>
                          <a:prstGeom prst="rect">
                            <a:avLst/>
                          </a:prstGeom>
                        </pic:spPr>
                      </pic:pic>
                    </a:graphicData>
                  </a:graphic>
                </wp:inline>
              </w:drawing>
            </w:r>
          </w:p>
        </w:tc>
        <w:tc>
          <w:tcPr>
            <w:tcW w:w="937" w:type="dxa"/>
          </w:tcPr>
          <w:p w14:paraId="78213D83">
            <w:pPr>
              <w:pStyle w:val="3"/>
              <w:ind w:left="0" w:firstLine="0"/>
              <w:jc w:val="left"/>
              <w:rPr>
                <w:rFonts w:ascii="Times New Roman" w:hAnsi="Times New Roman"/>
                <w:sz w:val="24"/>
                <w:szCs w:val="24"/>
              </w:rPr>
            </w:pPr>
            <w:commentRangeStart w:id="111"/>
            <w:r>
              <w:rPr>
                <w:rFonts w:ascii="Times New Roman" w:hAnsi="Times New Roman"/>
                <w:sz w:val="24"/>
                <w:szCs w:val="24"/>
              </w:rPr>
              <w:t xml:space="preserve">Button </w:t>
            </w:r>
          </w:p>
        </w:tc>
        <w:tc>
          <w:tcPr>
            <w:tcW w:w="1232" w:type="dxa"/>
          </w:tcPr>
          <w:p w14:paraId="2E41B211">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6" w:type="dxa"/>
          </w:tcPr>
          <w:p w14:paraId="29590A2C">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70" w:type="dxa"/>
          </w:tcPr>
          <w:p w14:paraId="57E80536">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5490" w:type="dxa"/>
          </w:tcPr>
          <w:p w14:paraId="7B1CD08A">
            <w:pPr>
              <w:pStyle w:val="3"/>
              <w:numPr>
                <w:ilvl w:val="0"/>
                <w:numId w:val="119"/>
              </w:numPr>
              <w:spacing w:line="276" w:lineRule="auto"/>
              <w:jc w:val="left"/>
              <w:rPr>
                <w:rFonts w:ascii="Times New Roman" w:hAnsi="Times New Roman"/>
                <w:bCs/>
                <w:sz w:val="24"/>
                <w:szCs w:val="24"/>
              </w:rPr>
            </w:pPr>
            <w:r>
              <w:rPr>
                <w:rFonts w:ascii="Times New Roman" w:hAnsi="Times New Roman"/>
                <w:bCs/>
                <w:sz w:val="24"/>
                <w:szCs w:val="24"/>
              </w:rPr>
              <w:t xml:space="preserve">Mặc định enable </w:t>
            </w:r>
          </w:p>
          <w:p w14:paraId="1B793BDD">
            <w:pPr>
              <w:pStyle w:val="3"/>
              <w:numPr>
                <w:ilvl w:val="0"/>
                <w:numId w:val="119"/>
              </w:numPr>
              <w:spacing w:line="276" w:lineRule="auto"/>
              <w:jc w:val="left"/>
              <w:rPr>
                <w:rFonts w:ascii="Times New Roman" w:hAnsi="Times New Roman"/>
                <w:bCs/>
                <w:sz w:val="24"/>
                <w:szCs w:val="24"/>
              </w:rPr>
            </w:pPr>
            <w:r>
              <w:rPr>
                <w:rFonts w:ascii="Times New Roman" w:hAnsi="Times New Roman"/>
                <w:bCs/>
                <w:sz w:val="24"/>
                <w:szCs w:val="24"/>
              </w:rPr>
              <w:t>Khi nhấn, hệ thống điều hướng tới màn hình Xác nhận thông tin</w:t>
            </w:r>
            <w:commentRangeEnd w:id="111"/>
            <w:r>
              <w:rPr>
                <w:rStyle w:val="24"/>
                <w:rFonts w:ascii="Times New Roman" w:hAnsi="Times New Roman"/>
              </w:rPr>
              <w:commentReference w:id="111"/>
            </w:r>
            <w:r>
              <w:rPr>
                <w:rFonts w:ascii="Times New Roman" w:hAnsi="Times New Roman"/>
                <w:bCs/>
                <w:sz w:val="24"/>
                <w:szCs w:val="24"/>
              </w:rPr>
              <w:t xml:space="preserve"> thẻ được cấp (WL_04)</w:t>
            </w:r>
          </w:p>
        </w:tc>
      </w:tr>
      <w:commentRangeEnd w:id="108"/>
    </w:tbl>
    <w:p w14:paraId="642815BF">
      <w:pPr>
        <w:widowControl/>
        <w:autoSpaceDE w:val="0"/>
        <w:autoSpaceDN w:val="0"/>
        <w:adjustRightInd w:val="0"/>
        <w:spacing w:before="0" w:after="200" w:line="276" w:lineRule="auto"/>
        <w:ind w:left="0" w:firstLine="0"/>
        <w:jc w:val="left"/>
        <w:rPr>
          <w:rFonts w:ascii="Times New Roman" w:hAnsi="Times New Roman" w:eastAsia="Calibri"/>
          <w:sz w:val="24"/>
          <w:szCs w:val="24"/>
          <w:lang w:val="en"/>
        </w:rPr>
      </w:pPr>
      <w:r>
        <w:rPr>
          <w:rStyle w:val="24"/>
          <w:rFonts w:ascii="Times New Roman" w:hAnsi="Times New Roman"/>
        </w:rPr>
        <w:commentReference w:id="108"/>
      </w:r>
      <w:commentRangeEnd w:id="109"/>
      <w:r>
        <w:rPr>
          <w:rStyle w:val="24"/>
          <w:rFonts w:ascii="Times New Roman" w:hAnsi="Times New Roman"/>
        </w:rPr>
        <w:commentReference w:id="109"/>
      </w:r>
      <w:commentRangeEnd w:id="110"/>
      <w:r>
        <w:rPr>
          <w:rStyle w:val="24"/>
          <w:rFonts w:ascii="Times New Roman" w:hAnsi="Times New Roman"/>
        </w:rPr>
        <w:commentReference w:id="110"/>
      </w:r>
    </w:p>
    <w:p w14:paraId="70D7205E">
      <w:pPr>
        <w:pStyle w:val="3"/>
        <w:ind w:left="0" w:firstLine="0"/>
        <w:rPr>
          <w:rFonts w:ascii="Times New Roman" w:hAnsi="Times New Roman"/>
          <w:sz w:val="24"/>
          <w:szCs w:val="24"/>
          <w:lang w:val="en-US"/>
        </w:rPr>
      </w:pPr>
    </w:p>
    <w:p w14:paraId="0801AA24">
      <w:pPr>
        <w:pStyle w:val="5"/>
        <w:numPr>
          <w:ilvl w:val="2"/>
          <w:numId w:val="1"/>
        </w:numPr>
        <w:ind w:left="720"/>
        <w:rPr>
          <w:sz w:val="24"/>
          <w:lang w:val="en-US"/>
        </w:rPr>
      </w:pPr>
      <w:bookmarkStart w:id="82" w:name="_Toc115447385"/>
      <w:bookmarkStart w:id="83" w:name="_Toc99540053"/>
      <w:r>
        <w:rPr>
          <w:sz w:val="24"/>
          <w:lang w:val="en-US"/>
        </w:rPr>
        <w:t>MH xác nhận thông tin thẻ được cấp</w:t>
      </w:r>
      <w:bookmarkEnd w:id="82"/>
      <w:bookmarkEnd w:id="83"/>
    </w:p>
    <w:tbl>
      <w:tblPr>
        <w:tblStyle w:val="6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6"/>
        <w:gridCol w:w="4167"/>
      </w:tblGrid>
      <w:tr w14:paraId="09EF4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tcPr>
          <w:p w14:paraId="7B1DBF5B">
            <w:pPr>
              <w:pStyle w:val="3"/>
              <w:ind w:left="0" w:firstLine="0"/>
              <w:jc w:val="center"/>
              <w:rPr>
                <w:rFonts w:ascii="Times New Roman" w:hAnsi="Times New Roman"/>
                <w:b/>
                <w:sz w:val="24"/>
                <w:szCs w:val="24"/>
                <w:lang w:val="en-US"/>
              </w:rPr>
            </w:pPr>
            <w:r>
              <w:rPr>
                <w:rFonts w:ascii="Times New Roman" w:hAnsi="Times New Roman"/>
                <w:sz w:val="20"/>
                <w:lang w:val="en-US"/>
              </w:rPr>
              <w:drawing>
                <wp:inline distT="0" distB="0" distL="0" distR="0">
                  <wp:extent cx="1864995" cy="4093210"/>
                  <wp:effectExtent l="0" t="0" r="190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116"/>
                          <a:stretch>
                            <a:fillRect/>
                          </a:stretch>
                        </pic:blipFill>
                        <pic:spPr>
                          <a:xfrm>
                            <a:off x="0" y="0"/>
                            <a:ext cx="1866673" cy="4096544"/>
                          </a:xfrm>
                          <a:prstGeom prst="rect">
                            <a:avLst/>
                          </a:prstGeom>
                        </pic:spPr>
                      </pic:pic>
                    </a:graphicData>
                  </a:graphic>
                </wp:inline>
              </w:drawing>
            </w:r>
          </w:p>
        </w:tc>
        <w:tc>
          <w:tcPr>
            <w:tcW w:w="4167" w:type="dxa"/>
          </w:tcPr>
          <w:p w14:paraId="3F430A4F">
            <w:pPr>
              <w:pStyle w:val="3"/>
              <w:ind w:left="0" w:firstLine="0"/>
              <w:jc w:val="center"/>
              <w:rPr>
                <w:rFonts w:ascii="Times New Roman" w:hAnsi="Times New Roman"/>
                <w:b/>
                <w:sz w:val="24"/>
                <w:szCs w:val="24"/>
                <w:lang w:val="en-US"/>
              </w:rPr>
            </w:pPr>
          </w:p>
        </w:tc>
      </w:tr>
      <w:tr w14:paraId="37BEE9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26" w:type="dxa"/>
          </w:tcPr>
          <w:p w14:paraId="5CF907BF">
            <w:pPr>
              <w:pStyle w:val="3"/>
              <w:ind w:left="0" w:firstLine="0"/>
              <w:jc w:val="center"/>
              <w:rPr>
                <w:rFonts w:ascii="Times New Roman" w:hAnsi="Times New Roman"/>
                <w:b/>
                <w:sz w:val="24"/>
                <w:szCs w:val="24"/>
                <w:lang w:val="en-US"/>
              </w:rPr>
            </w:pPr>
            <w:r>
              <w:rPr>
                <w:rFonts w:ascii="Times New Roman" w:hAnsi="Times New Roman"/>
                <w:b/>
                <w:color w:val="FF0000"/>
                <w:sz w:val="24"/>
                <w:szCs w:val="24"/>
                <w:lang w:val="en-US"/>
              </w:rPr>
              <w:t>WL_04: Màn hình Xác nhận thông tin</w:t>
            </w:r>
          </w:p>
        </w:tc>
        <w:tc>
          <w:tcPr>
            <w:tcW w:w="4167" w:type="dxa"/>
          </w:tcPr>
          <w:p w14:paraId="58AB1E86">
            <w:pPr>
              <w:pStyle w:val="3"/>
              <w:ind w:left="0" w:firstLine="0"/>
              <w:jc w:val="center"/>
              <w:rPr>
                <w:rFonts w:ascii="Times New Roman" w:hAnsi="Times New Roman"/>
                <w:b/>
                <w:sz w:val="24"/>
                <w:szCs w:val="24"/>
                <w:lang w:val="en-US"/>
              </w:rPr>
            </w:pPr>
          </w:p>
        </w:tc>
      </w:tr>
    </w:tbl>
    <w:p w14:paraId="320AE009">
      <w:pPr>
        <w:pStyle w:val="3"/>
        <w:ind w:left="0" w:firstLine="0"/>
        <w:jc w:val="center"/>
        <w:rPr>
          <w:rFonts w:ascii="Times New Roman" w:hAnsi="Times New Roman"/>
          <w:b/>
          <w:sz w:val="24"/>
          <w:szCs w:val="24"/>
          <w:lang w:val="en-US"/>
        </w:rPr>
      </w:pPr>
    </w:p>
    <w:p w14:paraId="664197E7">
      <w:pPr>
        <w:pStyle w:val="3"/>
        <w:jc w:val="center"/>
        <w:rPr>
          <w:rFonts w:ascii="Times New Roman" w:hAnsi="Times New Roman"/>
          <w:b/>
          <w:sz w:val="24"/>
          <w:szCs w:val="24"/>
          <w:lang w:val="en-US"/>
        </w:rPr>
      </w:pPr>
    </w:p>
    <w:p w14:paraId="738B0832">
      <w:pPr>
        <w:pStyle w:val="3"/>
        <w:rPr>
          <w:rFonts w:ascii="Times New Roman" w:hAnsi="Times New Roman"/>
          <w:b/>
          <w:sz w:val="24"/>
          <w:szCs w:val="24"/>
          <w:lang w:val="en-US"/>
        </w:rPr>
      </w:pPr>
      <w:r>
        <w:rPr>
          <w:rFonts w:ascii="Times New Roman" w:hAnsi="Times New Roman"/>
          <w:b/>
          <w:sz w:val="24"/>
          <w:szCs w:val="24"/>
          <w:lang w:val="en-US"/>
        </w:rPr>
        <w:t>Mô tả màn hình:</w:t>
      </w:r>
    </w:p>
    <w:tbl>
      <w:tblPr>
        <w:tblStyle w:val="64"/>
        <w:tblW w:w="135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
        <w:gridCol w:w="4446"/>
        <w:gridCol w:w="1190"/>
        <w:gridCol w:w="1313"/>
        <w:gridCol w:w="1377"/>
        <w:gridCol w:w="1057"/>
        <w:gridCol w:w="3692"/>
      </w:tblGrid>
      <w:tr w14:paraId="5033F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10" w:type="dxa"/>
          </w:tcPr>
          <w:p w14:paraId="37C6640B">
            <w:pPr>
              <w:pStyle w:val="3"/>
              <w:ind w:left="0" w:firstLine="0"/>
              <w:rPr>
                <w:rFonts w:ascii="Times New Roman" w:hAnsi="Times New Roman"/>
                <w:sz w:val="24"/>
                <w:szCs w:val="24"/>
                <w:lang w:val="en-US"/>
              </w:rPr>
            </w:pPr>
            <w:r>
              <w:rPr>
                <w:rFonts w:ascii="Times New Roman" w:hAnsi="Times New Roman"/>
                <w:sz w:val="24"/>
                <w:szCs w:val="24"/>
                <w:lang w:val="en-US"/>
              </w:rPr>
              <w:t>No</w:t>
            </w:r>
          </w:p>
        </w:tc>
        <w:tc>
          <w:tcPr>
            <w:tcW w:w="4446" w:type="dxa"/>
          </w:tcPr>
          <w:p w14:paraId="50F8D9D4">
            <w:pPr>
              <w:pStyle w:val="3"/>
              <w:ind w:left="0" w:firstLine="0"/>
              <w:rPr>
                <w:rFonts w:ascii="Times New Roman" w:hAnsi="Times New Roman"/>
                <w:sz w:val="24"/>
                <w:szCs w:val="24"/>
                <w:lang w:val="en-US"/>
              </w:rPr>
            </w:pPr>
            <w:r>
              <w:rPr>
                <w:rFonts w:ascii="Times New Roman" w:hAnsi="Times New Roman"/>
                <w:sz w:val="24"/>
                <w:szCs w:val="24"/>
                <w:lang w:val="en-US"/>
              </w:rPr>
              <w:t>Field Name</w:t>
            </w:r>
          </w:p>
        </w:tc>
        <w:tc>
          <w:tcPr>
            <w:tcW w:w="1190" w:type="dxa"/>
          </w:tcPr>
          <w:p w14:paraId="75C98011">
            <w:pPr>
              <w:pStyle w:val="3"/>
              <w:ind w:left="0" w:firstLine="0"/>
              <w:rPr>
                <w:rFonts w:ascii="Times New Roman" w:hAnsi="Times New Roman"/>
                <w:sz w:val="24"/>
                <w:szCs w:val="24"/>
                <w:lang w:val="en-US"/>
              </w:rPr>
            </w:pPr>
            <w:r>
              <w:rPr>
                <w:rFonts w:ascii="Times New Roman" w:hAnsi="Times New Roman"/>
                <w:sz w:val="24"/>
                <w:szCs w:val="24"/>
                <w:lang w:val="en-US"/>
              </w:rPr>
              <w:t>Data Type</w:t>
            </w:r>
          </w:p>
        </w:tc>
        <w:tc>
          <w:tcPr>
            <w:tcW w:w="1313" w:type="dxa"/>
          </w:tcPr>
          <w:p w14:paraId="4E42F526">
            <w:pPr>
              <w:pStyle w:val="3"/>
              <w:ind w:left="0" w:firstLine="0"/>
              <w:rPr>
                <w:rFonts w:ascii="Times New Roman" w:hAnsi="Times New Roman"/>
                <w:sz w:val="24"/>
                <w:szCs w:val="24"/>
                <w:lang w:val="en-US"/>
              </w:rPr>
            </w:pPr>
            <w:r>
              <w:rPr>
                <w:rFonts w:ascii="Times New Roman" w:hAnsi="Times New Roman"/>
                <w:sz w:val="24"/>
                <w:szCs w:val="24"/>
                <w:lang w:val="en-US"/>
              </w:rPr>
              <w:t>Field Validation Rule</w:t>
            </w:r>
          </w:p>
        </w:tc>
        <w:tc>
          <w:tcPr>
            <w:tcW w:w="1377" w:type="dxa"/>
          </w:tcPr>
          <w:p w14:paraId="79C39F13">
            <w:pPr>
              <w:pStyle w:val="3"/>
              <w:ind w:left="0" w:firstLine="0"/>
              <w:rPr>
                <w:rFonts w:ascii="Times New Roman" w:hAnsi="Times New Roman"/>
                <w:sz w:val="24"/>
                <w:szCs w:val="24"/>
                <w:lang w:val="en-US"/>
              </w:rPr>
            </w:pPr>
            <w:r>
              <w:rPr>
                <w:rFonts w:ascii="Times New Roman" w:hAnsi="Times New Roman"/>
                <w:sz w:val="24"/>
                <w:szCs w:val="24"/>
                <w:lang w:val="en-US"/>
              </w:rPr>
              <w:t>Manadatory</w:t>
            </w:r>
          </w:p>
        </w:tc>
        <w:tc>
          <w:tcPr>
            <w:tcW w:w="1057" w:type="dxa"/>
          </w:tcPr>
          <w:p w14:paraId="60BA87CC">
            <w:pPr>
              <w:pStyle w:val="3"/>
              <w:ind w:left="0" w:firstLine="0"/>
              <w:rPr>
                <w:rFonts w:ascii="Times New Roman" w:hAnsi="Times New Roman"/>
                <w:sz w:val="24"/>
                <w:szCs w:val="24"/>
                <w:lang w:val="en-US"/>
              </w:rPr>
            </w:pPr>
            <w:r>
              <w:rPr>
                <w:rFonts w:ascii="Times New Roman" w:hAnsi="Times New Roman"/>
                <w:sz w:val="24"/>
                <w:szCs w:val="24"/>
                <w:lang w:val="en-US"/>
              </w:rPr>
              <w:t>Default Value</w:t>
            </w:r>
          </w:p>
        </w:tc>
        <w:tc>
          <w:tcPr>
            <w:tcW w:w="3692" w:type="dxa"/>
          </w:tcPr>
          <w:p w14:paraId="6EF88C86">
            <w:pPr>
              <w:pStyle w:val="3"/>
              <w:ind w:left="0" w:firstLine="0"/>
              <w:rPr>
                <w:rFonts w:ascii="Times New Roman" w:hAnsi="Times New Roman"/>
                <w:sz w:val="24"/>
                <w:szCs w:val="24"/>
                <w:lang w:val="en-US"/>
              </w:rPr>
            </w:pPr>
            <w:r>
              <w:rPr>
                <w:rFonts w:ascii="Times New Roman" w:hAnsi="Times New Roman"/>
                <w:sz w:val="24"/>
                <w:szCs w:val="24"/>
                <w:lang w:val="en-US"/>
              </w:rPr>
              <w:t>Remark</w:t>
            </w:r>
          </w:p>
        </w:tc>
      </w:tr>
      <w:tr w14:paraId="421E60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585" w:type="dxa"/>
            <w:gridSpan w:val="7"/>
          </w:tcPr>
          <w:p w14:paraId="743F7953">
            <w:pPr>
              <w:pStyle w:val="3"/>
              <w:ind w:left="0" w:firstLine="0"/>
              <w:rPr>
                <w:rFonts w:ascii="Times New Roman" w:hAnsi="Times New Roman"/>
                <w:b/>
                <w:sz w:val="24"/>
                <w:szCs w:val="24"/>
                <w:lang w:val="en-US"/>
              </w:rPr>
            </w:pPr>
            <w:r>
              <w:rPr>
                <w:rFonts w:ascii="Times New Roman" w:hAnsi="Times New Roman"/>
                <w:b/>
                <w:sz w:val="24"/>
                <w:szCs w:val="24"/>
                <w:lang w:val="en-US"/>
              </w:rPr>
              <w:t>Màn hình Xác nhận thông tin</w:t>
            </w:r>
          </w:p>
        </w:tc>
      </w:tr>
      <w:tr w14:paraId="50D94B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14:paraId="22684E4A">
            <w:pPr>
              <w:pStyle w:val="3"/>
              <w:numPr>
                <w:ilvl w:val="0"/>
                <w:numId w:val="115"/>
              </w:numPr>
              <w:rPr>
                <w:rFonts w:ascii="Times New Roman" w:hAnsi="Times New Roman"/>
                <w:sz w:val="24"/>
                <w:szCs w:val="24"/>
                <w:lang w:val="en-US"/>
              </w:rPr>
            </w:pPr>
          </w:p>
        </w:tc>
        <w:tc>
          <w:tcPr>
            <w:tcW w:w="4446" w:type="dxa"/>
          </w:tcPr>
          <w:p w14:paraId="16902D2D">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381000" cy="2762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117"/>
                          <a:stretch>
                            <a:fillRect/>
                          </a:stretch>
                        </pic:blipFill>
                        <pic:spPr>
                          <a:xfrm>
                            <a:off x="0" y="0"/>
                            <a:ext cx="381053" cy="276264"/>
                          </a:xfrm>
                          <a:prstGeom prst="rect">
                            <a:avLst/>
                          </a:prstGeom>
                        </pic:spPr>
                      </pic:pic>
                    </a:graphicData>
                  </a:graphic>
                </wp:inline>
              </w:drawing>
            </w:r>
          </w:p>
        </w:tc>
        <w:tc>
          <w:tcPr>
            <w:tcW w:w="1190" w:type="dxa"/>
          </w:tcPr>
          <w:p w14:paraId="3421C4FB">
            <w:pPr>
              <w:pStyle w:val="3"/>
              <w:ind w:left="0" w:firstLine="0"/>
              <w:rPr>
                <w:rFonts w:ascii="Times New Roman" w:hAnsi="Times New Roman"/>
                <w:sz w:val="24"/>
                <w:szCs w:val="24"/>
                <w:lang w:val="en-US"/>
              </w:rPr>
            </w:pPr>
            <w:r>
              <w:rPr>
                <w:rFonts w:ascii="Times New Roman" w:hAnsi="Times New Roman"/>
                <w:sz w:val="24"/>
                <w:szCs w:val="24"/>
                <w:lang w:val="en-US"/>
              </w:rPr>
              <w:t>Text</w:t>
            </w:r>
          </w:p>
        </w:tc>
        <w:tc>
          <w:tcPr>
            <w:tcW w:w="1313" w:type="dxa"/>
          </w:tcPr>
          <w:p w14:paraId="0E8E9C6A">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10135013">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057" w:type="dxa"/>
          </w:tcPr>
          <w:p w14:paraId="4FF399E8">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692" w:type="dxa"/>
          </w:tcPr>
          <w:p w14:paraId="4F642B2D">
            <w:pPr>
              <w:pStyle w:val="3"/>
              <w:numPr>
                <w:ilvl w:val="0"/>
                <w:numId w:val="116"/>
              </w:numPr>
              <w:rPr>
                <w:rFonts w:ascii="Times New Roman" w:hAnsi="Times New Roman"/>
                <w:sz w:val="24"/>
                <w:szCs w:val="24"/>
                <w:lang w:val="en-US"/>
              </w:rPr>
            </w:pPr>
            <w:r>
              <w:rPr>
                <w:rFonts w:ascii="Times New Roman" w:hAnsi="Times New Roman"/>
                <w:sz w:val="24"/>
                <w:szCs w:val="24"/>
                <w:lang w:val="en-US"/>
              </w:rPr>
              <w:t>Khi nhấn, quay về màn hình trước đó</w:t>
            </w:r>
          </w:p>
        </w:tc>
      </w:tr>
      <w:tr w14:paraId="07F808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14:paraId="3B37BACE">
            <w:pPr>
              <w:pStyle w:val="3"/>
              <w:numPr>
                <w:ilvl w:val="0"/>
                <w:numId w:val="115"/>
              </w:numPr>
              <w:rPr>
                <w:rFonts w:ascii="Times New Roman" w:hAnsi="Times New Roman"/>
                <w:sz w:val="24"/>
                <w:szCs w:val="24"/>
                <w:lang w:val="en-US"/>
              </w:rPr>
            </w:pPr>
          </w:p>
        </w:tc>
        <w:tc>
          <w:tcPr>
            <w:tcW w:w="4446" w:type="dxa"/>
          </w:tcPr>
          <w:p w14:paraId="64063DB6">
            <w:pPr>
              <w:pStyle w:val="3"/>
              <w:ind w:left="0" w:firstLine="0"/>
              <w:rPr>
                <w:rFonts w:ascii="Times New Roman" w:hAnsi="Times New Roman"/>
                <w:sz w:val="24"/>
                <w:szCs w:val="24"/>
                <w:lang w:val="en-US"/>
              </w:rPr>
            </w:pPr>
            <w:r>
              <w:rPr>
                <w:rFonts w:ascii="Times New Roman" w:hAnsi="Times New Roman"/>
                <w:sz w:val="24"/>
                <w:szCs w:val="24"/>
                <w:lang w:val="en-US"/>
              </w:rPr>
              <w:t>Xác nhận thông tin</w:t>
            </w:r>
          </w:p>
        </w:tc>
        <w:tc>
          <w:tcPr>
            <w:tcW w:w="1190" w:type="dxa"/>
          </w:tcPr>
          <w:p w14:paraId="5E7A56E4">
            <w:pPr>
              <w:pStyle w:val="3"/>
              <w:ind w:left="0" w:firstLine="0"/>
              <w:rPr>
                <w:rFonts w:ascii="Times New Roman" w:hAnsi="Times New Roman"/>
                <w:sz w:val="24"/>
                <w:szCs w:val="24"/>
                <w:lang w:val="en-US"/>
              </w:rPr>
            </w:pPr>
            <w:r>
              <w:rPr>
                <w:rFonts w:ascii="Times New Roman" w:hAnsi="Times New Roman"/>
                <w:sz w:val="24"/>
                <w:szCs w:val="24"/>
                <w:lang w:val="en-US"/>
              </w:rPr>
              <w:t>Label</w:t>
            </w:r>
          </w:p>
        </w:tc>
        <w:tc>
          <w:tcPr>
            <w:tcW w:w="1313" w:type="dxa"/>
          </w:tcPr>
          <w:p w14:paraId="166458A0">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22A8A5E7">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1057" w:type="dxa"/>
          </w:tcPr>
          <w:p w14:paraId="3AF1561A">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692" w:type="dxa"/>
          </w:tcPr>
          <w:p w14:paraId="5780EC59">
            <w:pPr>
              <w:pStyle w:val="3"/>
              <w:numPr>
                <w:ilvl w:val="0"/>
                <w:numId w:val="116"/>
              </w:numPr>
              <w:rPr>
                <w:rFonts w:ascii="Times New Roman" w:hAnsi="Times New Roman"/>
                <w:sz w:val="24"/>
                <w:szCs w:val="24"/>
                <w:lang w:val="en-US"/>
              </w:rPr>
            </w:pPr>
            <w:r>
              <w:rPr>
                <w:rFonts w:ascii="Times New Roman" w:hAnsi="Times New Roman"/>
                <w:sz w:val="24"/>
                <w:szCs w:val="24"/>
                <w:lang w:val="en-US"/>
              </w:rPr>
              <w:t>Tên của màn hình</w:t>
            </w:r>
          </w:p>
        </w:tc>
      </w:tr>
      <w:tr w14:paraId="7055D5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14:paraId="5167D4E6">
            <w:pPr>
              <w:pStyle w:val="3"/>
              <w:numPr>
                <w:ilvl w:val="0"/>
                <w:numId w:val="115"/>
              </w:numPr>
              <w:jc w:val="left"/>
              <w:rPr>
                <w:rFonts w:ascii="Times New Roman" w:hAnsi="Times New Roman"/>
                <w:sz w:val="24"/>
                <w:szCs w:val="24"/>
                <w:lang w:val="en-US"/>
              </w:rPr>
            </w:pPr>
          </w:p>
        </w:tc>
        <w:tc>
          <w:tcPr>
            <w:tcW w:w="4446" w:type="dxa"/>
          </w:tcPr>
          <w:p w14:paraId="175F6834">
            <w:pPr>
              <w:pStyle w:val="3"/>
              <w:ind w:left="0" w:firstLine="0"/>
              <w:jc w:val="left"/>
              <w:rPr>
                <w:rFonts w:ascii="Times New Roman" w:hAnsi="Times New Roman"/>
                <w:sz w:val="24"/>
                <w:szCs w:val="24"/>
                <w:lang w:val="en-US"/>
              </w:rPr>
            </w:pPr>
            <w:r>
              <w:rPr>
                <w:rFonts w:ascii="Times New Roman" w:hAnsi="Times New Roman"/>
                <w:sz w:val="24"/>
                <w:szCs w:val="24"/>
                <w:lang w:val="en-US"/>
              </w:rPr>
              <w:drawing>
                <wp:inline distT="0" distB="0" distL="0" distR="0">
                  <wp:extent cx="2631440" cy="183832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118"/>
                          <a:stretch>
                            <a:fillRect/>
                          </a:stretch>
                        </pic:blipFill>
                        <pic:spPr>
                          <a:xfrm>
                            <a:off x="0" y="0"/>
                            <a:ext cx="2654229" cy="1853958"/>
                          </a:xfrm>
                          <a:prstGeom prst="rect">
                            <a:avLst/>
                          </a:prstGeom>
                        </pic:spPr>
                      </pic:pic>
                    </a:graphicData>
                  </a:graphic>
                </wp:inline>
              </w:drawing>
            </w:r>
          </w:p>
        </w:tc>
        <w:tc>
          <w:tcPr>
            <w:tcW w:w="1190" w:type="dxa"/>
          </w:tcPr>
          <w:p w14:paraId="422D54E7">
            <w:pPr>
              <w:pStyle w:val="3"/>
              <w:ind w:left="0" w:firstLine="0"/>
              <w:jc w:val="left"/>
              <w:rPr>
                <w:rFonts w:ascii="Times New Roman" w:hAnsi="Times New Roman"/>
                <w:sz w:val="24"/>
                <w:szCs w:val="24"/>
                <w:lang w:val="en-US"/>
              </w:rPr>
            </w:pPr>
            <w:r>
              <w:rPr>
                <w:rFonts w:ascii="Times New Roman" w:hAnsi="Times New Roman"/>
                <w:sz w:val="24"/>
                <w:szCs w:val="24"/>
              </w:rPr>
              <w:t>Image</w:t>
            </w:r>
          </w:p>
        </w:tc>
        <w:tc>
          <w:tcPr>
            <w:tcW w:w="1313" w:type="dxa"/>
          </w:tcPr>
          <w:p w14:paraId="601EFCBB">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1FD27178">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1057" w:type="dxa"/>
          </w:tcPr>
          <w:p w14:paraId="6757D2C5">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692" w:type="dxa"/>
          </w:tcPr>
          <w:p w14:paraId="2F3DC907">
            <w:pPr>
              <w:pStyle w:val="3"/>
              <w:ind w:left="360" w:firstLine="0"/>
              <w:jc w:val="left"/>
              <w:rPr>
                <w:rFonts w:ascii="Times New Roman" w:hAnsi="Times New Roman"/>
                <w:sz w:val="24"/>
                <w:szCs w:val="24"/>
                <w:lang w:val="en-US"/>
              </w:rPr>
            </w:pPr>
          </w:p>
        </w:tc>
      </w:tr>
      <w:tr w14:paraId="1C2FE4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510" w:type="dxa"/>
          </w:tcPr>
          <w:p w14:paraId="27FAE564">
            <w:pPr>
              <w:pStyle w:val="3"/>
              <w:numPr>
                <w:ilvl w:val="0"/>
                <w:numId w:val="115"/>
              </w:numPr>
              <w:jc w:val="left"/>
              <w:rPr>
                <w:rFonts w:ascii="Times New Roman" w:hAnsi="Times New Roman"/>
                <w:sz w:val="24"/>
                <w:szCs w:val="24"/>
                <w:lang w:val="en-US"/>
              </w:rPr>
            </w:pPr>
          </w:p>
        </w:tc>
        <w:tc>
          <w:tcPr>
            <w:tcW w:w="4446" w:type="dxa"/>
          </w:tcPr>
          <w:p w14:paraId="5F3F0046">
            <w:pPr>
              <w:pStyle w:val="3"/>
              <w:ind w:left="0" w:firstLine="0"/>
              <w:jc w:val="left"/>
              <w:rPr>
                <w:rFonts w:ascii="Times New Roman" w:hAnsi="Times New Roman"/>
                <w:sz w:val="24"/>
                <w:szCs w:val="24"/>
              </w:rPr>
            </w:pPr>
            <w:r>
              <w:rPr>
                <w:rFonts w:ascii="Times New Roman" w:hAnsi="Times New Roman"/>
                <w:sz w:val="24"/>
                <w:szCs w:val="24"/>
              </w:rPr>
              <w:t>Loại thẻ</w:t>
            </w:r>
          </w:p>
        </w:tc>
        <w:tc>
          <w:tcPr>
            <w:tcW w:w="1190" w:type="dxa"/>
          </w:tcPr>
          <w:p w14:paraId="0EFA5A32">
            <w:pPr>
              <w:pStyle w:val="3"/>
              <w:ind w:left="0" w:firstLine="0"/>
              <w:jc w:val="left"/>
              <w:rPr>
                <w:rFonts w:ascii="Times New Roman" w:hAnsi="Times New Roman"/>
                <w:sz w:val="24"/>
                <w:szCs w:val="24"/>
              </w:rPr>
            </w:pPr>
            <w:r>
              <w:rPr>
                <w:rFonts w:ascii="Times New Roman" w:hAnsi="Times New Roman"/>
                <w:sz w:val="24"/>
                <w:szCs w:val="24"/>
              </w:rPr>
              <w:t>Label</w:t>
            </w:r>
          </w:p>
        </w:tc>
        <w:tc>
          <w:tcPr>
            <w:tcW w:w="1313" w:type="dxa"/>
          </w:tcPr>
          <w:p w14:paraId="3562DEB2">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2D0624C9">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1057" w:type="dxa"/>
          </w:tcPr>
          <w:p w14:paraId="5FBE0FDB">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692" w:type="dxa"/>
          </w:tcPr>
          <w:p w14:paraId="1973206C">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Tên của vùng thông tin</w:t>
            </w:r>
          </w:p>
          <w:p w14:paraId="70AF9D3B">
            <w:pPr>
              <w:pStyle w:val="3"/>
              <w:numPr>
                <w:ilvl w:val="0"/>
                <w:numId w:val="107"/>
              </w:numPr>
              <w:jc w:val="left"/>
              <w:rPr>
                <w:rFonts w:ascii="Times New Roman" w:hAnsi="Times New Roman"/>
                <w:sz w:val="24"/>
                <w:szCs w:val="24"/>
                <w:lang w:val="en-US"/>
              </w:rPr>
            </w:pPr>
            <w:r>
              <w:rPr>
                <w:rFonts w:ascii="Times New Roman" w:hAnsi="Times New Roman"/>
                <w:sz w:val="24"/>
                <w:szCs w:val="24"/>
              </w:rPr>
              <w:t>Mặc định: Thẻ tín dụng TPBank</w:t>
            </w:r>
          </w:p>
        </w:tc>
      </w:tr>
      <w:tr w14:paraId="431D55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510" w:type="dxa"/>
          </w:tcPr>
          <w:p w14:paraId="744AF910">
            <w:pPr>
              <w:pStyle w:val="3"/>
              <w:numPr>
                <w:ilvl w:val="0"/>
                <w:numId w:val="115"/>
              </w:numPr>
              <w:jc w:val="left"/>
              <w:rPr>
                <w:rFonts w:ascii="Times New Roman" w:hAnsi="Times New Roman"/>
                <w:strike/>
                <w:sz w:val="24"/>
                <w:szCs w:val="24"/>
                <w:lang w:val="en-US"/>
              </w:rPr>
            </w:pPr>
          </w:p>
        </w:tc>
        <w:tc>
          <w:tcPr>
            <w:tcW w:w="4446" w:type="dxa"/>
          </w:tcPr>
          <w:p w14:paraId="7B41E0EE">
            <w:pPr>
              <w:pStyle w:val="3"/>
              <w:ind w:left="0" w:firstLine="0"/>
              <w:jc w:val="left"/>
              <w:rPr>
                <w:rFonts w:ascii="Times New Roman" w:hAnsi="Times New Roman"/>
                <w:strike/>
                <w:sz w:val="24"/>
                <w:szCs w:val="24"/>
              </w:rPr>
            </w:pPr>
            <w:r>
              <w:rPr>
                <w:rFonts w:ascii="Times New Roman" w:hAnsi="Times New Roman"/>
                <w:strike/>
                <w:sz w:val="24"/>
                <w:szCs w:val="24"/>
              </w:rPr>
              <w:t>Hạn mức thẻ</w:t>
            </w:r>
          </w:p>
        </w:tc>
        <w:tc>
          <w:tcPr>
            <w:tcW w:w="1190" w:type="dxa"/>
          </w:tcPr>
          <w:p w14:paraId="295F100F">
            <w:pPr>
              <w:pStyle w:val="3"/>
              <w:ind w:left="0" w:firstLine="0"/>
              <w:jc w:val="left"/>
              <w:rPr>
                <w:rFonts w:ascii="Times New Roman" w:hAnsi="Times New Roman"/>
                <w:strike/>
                <w:sz w:val="24"/>
                <w:szCs w:val="24"/>
              </w:rPr>
            </w:pPr>
          </w:p>
        </w:tc>
        <w:tc>
          <w:tcPr>
            <w:tcW w:w="1313" w:type="dxa"/>
          </w:tcPr>
          <w:p w14:paraId="3EF7E432">
            <w:pPr>
              <w:pStyle w:val="3"/>
              <w:ind w:left="0" w:firstLine="0"/>
              <w:jc w:val="left"/>
              <w:rPr>
                <w:rFonts w:ascii="Times New Roman" w:hAnsi="Times New Roman"/>
                <w:strike/>
                <w:sz w:val="24"/>
                <w:szCs w:val="24"/>
                <w:lang w:val="en-US"/>
              </w:rPr>
            </w:pPr>
          </w:p>
        </w:tc>
        <w:tc>
          <w:tcPr>
            <w:tcW w:w="1377" w:type="dxa"/>
          </w:tcPr>
          <w:p w14:paraId="46FA1659">
            <w:pPr>
              <w:pStyle w:val="3"/>
              <w:ind w:left="0" w:firstLine="0"/>
              <w:jc w:val="left"/>
              <w:rPr>
                <w:rFonts w:ascii="Times New Roman" w:hAnsi="Times New Roman"/>
                <w:strike/>
                <w:sz w:val="24"/>
                <w:szCs w:val="24"/>
                <w:lang w:val="en-US"/>
              </w:rPr>
            </w:pPr>
          </w:p>
        </w:tc>
        <w:tc>
          <w:tcPr>
            <w:tcW w:w="1057" w:type="dxa"/>
          </w:tcPr>
          <w:p w14:paraId="0338396A">
            <w:pPr>
              <w:pStyle w:val="3"/>
              <w:ind w:left="0" w:firstLine="0"/>
              <w:jc w:val="left"/>
              <w:rPr>
                <w:rFonts w:ascii="Times New Roman" w:hAnsi="Times New Roman"/>
                <w:strike/>
                <w:sz w:val="24"/>
                <w:szCs w:val="24"/>
                <w:lang w:val="en-US"/>
              </w:rPr>
            </w:pPr>
          </w:p>
        </w:tc>
        <w:tc>
          <w:tcPr>
            <w:tcW w:w="3692" w:type="dxa"/>
          </w:tcPr>
          <w:p w14:paraId="1EFF4C42">
            <w:pPr>
              <w:pStyle w:val="3"/>
              <w:numPr>
                <w:ilvl w:val="0"/>
                <w:numId w:val="107"/>
              </w:numPr>
              <w:jc w:val="left"/>
              <w:rPr>
                <w:rFonts w:ascii="Times New Roman" w:hAnsi="Times New Roman"/>
                <w:strike/>
                <w:sz w:val="24"/>
                <w:szCs w:val="24"/>
                <w:lang w:val="en-US"/>
              </w:rPr>
            </w:pPr>
            <w:r>
              <w:rPr>
                <w:rFonts w:ascii="Times New Roman" w:hAnsi="Times New Roman"/>
                <w:strike/>
                <w:sz w:val="24"/>
                <w:szCs w:val="24"/>
                <w:lang w:val="en-US"/>
              </w:rPr>
              <w:t>Hạn mức thẻ được phê duyệt của KH</w:t>
            </w:r>
          </w:p>
        </w:tc>
      </w:tr>
      <w:tr w14:paraId="5C8485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510" w:type="dxa"/>
          </w:tcPr>
          <w:p w14:paraId="575397E0">
            <w:pPr>
              <w:pStyle w:val="3"/>
              <w:numPr>
                <w:ilvl w:val="0"/>
                <w:numId w:val="115"/>
              </w:numPr>
              <w:jc w:val="left"/>
              <w:rPr>
                <w:rFonts w:ascii="Times New Roman" w:hAnsi="Times New Roman"/>
                <w:sz w:val="24"/>
                <w:szCs w:val="24"/>
                <w:lang w:val="en-US"/>
              </w:rPr>
            </w:pPr>
          </w:p>
        </w:tc>
        <w:tc>
          <w:tcPr>
            <w:tcW w:w="4446" w:type="dxa"/>
          </w:tcPr>
          <w:p w14:paraId="3CF65E44">
            <w:pPr>
              <w:pStyle w:val="3"/>
              <w:ind w:left="0" w:firstLine="0"/>
              <w:jc w:val="left"/>
              <w:rPr>
                <w:rFonts w:ascii="Times New Roman" w:hAnsi="Times New Roman"/>
                <w:sz w:val="24"/>
                <w:szCs w:val="24"/>
              </w:rPr>
            </w:pPr>
            <w:r>
              <w:rPr>
                <w:rFonts w:ascii="Times New Roman" w:hAnsi="Times New Roman"/>
                <w:sz w:val="24"/>
                <w:szCs w:val="24"/>
              </w:rPr>
              <w:t>Phí phát hành thẻ</w:t>
            </w:r>
          </w:p>
        </w:tc>
        <w:tc>
          <w:tcPr>
            <w:tcW w:w="1190" w:type="dxa"/>
          </w:tcPr>
          <w:p w14:paraId="528B3423">
            <w:pPr>
              <w:pStyle w:val="3"/>
              <w:ind w:left="0" w:firstLine="0"/>
              <w:jc w:val="left"/>
              <w:rPr>
                <w:rFonts w:ascii="Times New Roman" w:hAnsi="Times New Roman"/>
                <w:sz w:val="24"/>
                <w:szCs w:val="24"/>
              </w:rPr>
            </w:pPr>
            <w:r>
              <w:rPr>
                <w:rFonts w:ascii="Times New Roman" w:hAnsi="Times New Roman"/>
                <w:sz w:val="24"/>
                <w:szCs w:val="24"/>
              </w:rPr>
              <w:t>Label</w:t>
            </w:r>
          </w:p>
        </w:tc>
        <w:tc>
          <w:tcPr>
            <w:tcW w:w="1313" w:type="dxa"/>
          </w:tcPr>
          <w:p w14:paraId="415C0FF6">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03DD23C4">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1057" w:type="dxa"/>
          </w:tcPr>
          <w:p w14:paraId="55B1D00C">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692" w:type="dxa"/>
          </w:tcPr>
          <w:p w14:paraId="21873EE4">
            <w:pPr>
              <w:pStyle w:val="3"/>
              <w:numPr>
                <w:ilvl w:val="0"/>
                <w:numId w:val="107"/>
              </w:numPr>
              <w:jc w:val="left"/>
              <w:rPr>
                <w:rFonts w:ascii="Times New Roman" w:hAnsi="Times New Roman"/>
                <w:sz w:val="24"/>
                <w:szCs w:val="24"/>
                <w:lang w:val="en-US"/>
              </w:rPr>
            </w:pPr>
            <w:r>
              <w:rPr>
                <w:rFonts w:ascii="Times New Roman" w:hAnsi="Times New Roman"/>
                <w:sz w:val="24"/>
                <w:szCs w:val="24"/>
              </w:rPr>
              <w:t xml:space="preserve">Mặc định: Miễn phí </w:t>
            </w:r>
          </w:p>
        </w:tc>
      </w:tr>
      <w:tr w14:paraId="6A5BBA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510" w:type="dxa"/>
          </w:tcPr>
          <w:p w14:paraId="62F6BD3B">
            <w:pPr>
              <w:pStyle w:val="3"/>
              <w:numPr>
                <w:ilvl w:val="0"/>
                <w:numId w:val="115"/>
              </w:numPr>
              <w:jc w:val="left"/>
              <w:rPr>
                <w:rFonts w:ascii="Times New Roman" w:hAnsi="Times New Roman"/>
                <w:sz w:val="24"/>
                <w:szCs w:val="24"/>
                <w:lang w:val="en-US"/>
              </w:rPr>
            </w:pPr>
          </w:p>
        </w:tc>
        <w:tc>
          <w:tcPr>
            <w:tcW w:w="4446" w:type="dxa"/>
          </w:tcPr>
          <w:p w14:paraId="2EC67A1E">
            <w:pPr>
              <w:pStyle w:val="3"/>
              <w:ind w:left="0" w:firstLine="0"/>
              <w:jc w:val="left"/>
              <w:rPr>
                <w:rFonts w:ascii="Times New Roman" w:hAnsi="Times New Roman"/>
                <w:sz w:val="24"/>
                <w:szCs w:val="24"/>
              </w:rPr>
            </w:pPr>
            <w:r>
              <w:rPr>
                <w:rFonts w:ascii="Times New Roman" w:hAnsi="Times New Roman"/>
                <w:sz w:val="24"/>
                <w:szCs w:val="24"/>
              </w:rPr>
              <w:t>Địa chỉ nhận thẻ</w:t>
            </w:r>
          </w:p>
        </w:tc>
        <w:tc>
          <w:tcPr>
            <w:tcW w:w="1190" w:type="dxa"/>
          </w:tcPr>
          <w:p w14:paraId="0F47AA24">
            <w:pPr>
              <w:pStyle w:val="3"/>
              <w:ind w:left="0" w:firstLine="0"/>
              <w:jc w:val="left"/>
              <w:rPr>
                <w:rFonts w:ascii="Times New Roman" w:hAnsi="Times New Roman"/>
                <w:sz w:val="24"/>
                <w:szCs w:val="24"/>
              </w:rPr>
            </w:pPr>
            <w:r>
              <w:rPr>
                <w:rFonts w:ascii="Times New Roman" w:hAnsi="Times New Roman"/>
                <w:sz w:val="24"/>
                <w:szCs w:val="24"/>
              </w:rPr>
              <w:t>Label</w:t>
            </w:r>
          </w:p>
        </w:tc>
        <w:tc>
          <w:tcPr>
            <w:tcW w:w="1313" w:type="dxa"/>
          </w:tcPr>
          <w:p w14:paraId="4B56E75E">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5FF6D524">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1057" w:type="dxa"/>
          </w:tcPr>
          <w:p w14:paraId="1B5BB7AC">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692" w:type="dxa"/>
          </w:tcPr>
          <w:p w14:paraId="28A2030C">
            <w:pPr>
              <w:pStyle w:val="3"/>
              <w:numPr>
                <w:ilvl w:val="0"/>
                <w:numId w:val="107"/>
              </w:numPr>
              <w:jc w:val="left"/>
              <w:rPr>
                <w:rFonts w:ascii="Times New Roman" w:hAnsi="Times New Roman"/>
                <w:sz w:val="24"/>
                <w:szCs w:val="24"/>
                <w:lang w:val="en-US"/>
              </w:rPr>
            </w:pPr>
            <w:r>
              <w:rPr>
                <w:rFonts w:ascii="Times New Roman" w:hAnsi="Times New Roman"/>
                <w:sz w:val="24"/>
                <w:szCs w:val="24"/>
              </w:rPr>
              <w:t xml:space="preserve">Là địa chỉ KH lựa chọn CPN trước đó </w:t>
            </w:r>
          </w:p>
        </w:tc>
      </w:tr>
      <w:tr w14:paraId="4F0489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510" w:type="dxa"/>
          </w:tcPr>
          <w:p w14:paraId="5C174377">
            <w:pPr>
              <w:pStyle w:val="3"/>
              <w:ind w:left="0" w:firstLine="0"/>
              <w:jc w:val="left"/>
              <w:rPr>
                <w:rFonts w:ascii="Times New Roman" w:hAnsi="Times New Roman"/>
                <w:sz w:val="24"/>
                <w:szCs w:val="24"/>
                <w:lang w:val="en-US"/>
              </w:rPr>
            </w:pPr>
          </w:p>
        </w:tc>
        <w:tc>
          <w:tcPr>
            <w:tcW w:w="4446" w:type="dxa"/>
          </w:tcPr>
          <w:p w14:paraId="03841A87">
            <w:pPr>
              <w:pStyle w:val="3"/>
              <w:ind w:left="0" w:firstLine="0"/>
              <w:jc w:val="left"/>
              <w:rPr>
                <w:rFonts w:ascii="Times New Roman" w:hAnsi="Times New Roman"/>
                <w:strike/>
                <w:sz w:val="24"/>
                <w:szCs w:val="24"/>
              </w:rPr>
            </w:pPr>
            <w:r>
              <w:rPr>
                <w:rFonts w:ascii="Times New Roman" w:hAnsi="Times New Roman"/>
                <w:strike/>
                <w:sz w:val="24"/>
                <w:szCs w:val="24"/>
              </w:rPr>
              <w:t>Hình thức thanh toán tự động</w:t>
            </w:r>
          </w:p>
          <w:p w14:paraId="7DFA6EE7">
            <w:pPr>
              <w:pStyle w:val="3"/>
              <w:ind w:left="0" w:firstLine="0"/>
              <w:jc w:val="left"/>
              <w:rPr>
                <w:rFonts w:ascii="Times New Roman" w:hAnsi="Times New Roman"/>
                <w:strike/>
                <w:sz w:val="24"/>
                <w:szCs w:val="24"/>
              </w:rPr>
            </w:pPr>
            <w:r>
              <w:rPr>
                <w:rFonts w:ascii="Times New Roman" w:hAnsi="Times New Roman"/>
                <w:strike/>
                <w:sz w:val="24"/>
                <w:szCs w:val="24"/>
                <w:lang w:val="en-US"/>
              </w:rPr>
              <w:drawing>
                <wp:inline distT="0" distB="0" distL="0" distR="0">
                  <wp:extent cx="2514600" cy="4953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pic:cNvPicPr>
                        </pic:nvPicPr>
                        <pic:blipFill>
                          <a:blip r:embed="rId119"/>
                          <a:stretch>
                            <a:fillRect/>
                          </a:stretch>
                        </pic:blipFill>
                        <pic:spPr>
                          <a:xfrm>
                            <a:off x="0" y="0"/>
                            <a:ext cx="2514957" cy="495370"/>
                          </a:xfrm>
                          <a:prstGeom prst="rect">
                            <a:avLst/>
                          </a:prstGeom>
                        </pic:spPr>
                      </pic:pic>
                    </a:graphicData>
                  </a:graphic>
                </wp:inline>
              </w:drawing>
            </w:r>
          </w:p>
        </w:tc>
        <w:tc>
          <w:tcPr>
            <w:tcW w:w="1190" w:type="dxa"/>
          </w:tcPr>
          <w:p w14:paraId="0B7D8729">
            <w:pPr>
              <w:pStyle w:val="3"/>
              <w:ind w:left="0" w:firstLine="0"/>
              <w:jc w:val="left"/>
              <w:rPr>
                <w:rFonts w:ascii="Times New Roman" w:hAnsi="Times New Roman"/>
                <w:strike/>
                <w:sz w:val="24"/>
                <w:szCs w:val="24"/>
              </w:rPr>
            </w:pPr>
            <w:r>
              <w:rPr>
                <w:rFonts w:ascii="Times New Roman" w:hAnsi="Times New Roman"/>
                <w:strike/>
                <w:sz w:val="24"/>
                <w:szCs w:val="24"/>
              </w:rPr>
              <w:t>Label</w:t>
            </w:r>
          </w:p>
        </w:tc>
        <w:tc>
          <w:tcPr>
            <w:tcW w:w="1313" w:type="dxa"/>
          </w:tcPr>
          <w:p w14:paraId="69B6F174">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t>N/A</w:t>
            </w:r>
          </w:p>
        </w:tc>
        <w:tc>
          <w:tcPr>
            <w:tcW w:w="1377" w:type="dxa"/>
          </w:tcPr>
          <w:p w14:paraId="2A59ECDF">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t>Y</w:t>
            </w:r>
          </w:p>
        </w:tc>
        <w:tc>
          <w:tcPr>
            <w:tcW w:w="1057" w:type="dxa"/>
          </w:tcPr>
          <w:p w14:paraId="56E0F8E8">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t>N/A</w:t>
            </w:r>
          </w:p>
        </w:tc>
        <w:tc>
          <w:tcPr>
            <w:tcW w:w="3692" w:type="dxa"/>
          </w:tcPr>
          <w:p w14:paraId="0FB9CA94">
            <w:pPr>
              <w:pStyle w:val="3"/>
              <w:numPr>
                <w:ilvl w:val="0"/>
                <w:numId w:val="107"/>
              </w:numPr>
              <w:jc w:val="left"/>
              <w:rPr>
                <w:rFonts w:ascii="Times New Roman" w:hAnsi="Times New Roman"/>
                <w:strike/>
                <w:sz w:val="24"/>
                <w:szCs w:val="24"/>
                <w:lang w:val="en-US"/>
              </w:rPr>
            </w:pPr>
            <w:r>
              <w:rPr>
                <w:rFonts w:ascii="Times New Roman" w:hAnsi="Times New Roman"/>
                <w:strike/>
                <w:sz w:val="24"/>
                <w:szCs w:val="24"/>
                <w:lang w:val="en-US"/>
              </w:rPr>
              <w:t>Là hình thức thanh toán mà KH chọn trước đó</w:t>
            </w:r>
          </w:p>
          <w:p w14:paraId="659D51A0">
            <w:pPr>
              <w:pStyle w:val="3"/>
              <w:ind w:left="360" w:firstLine="0"/>
              <w:jc w:val="left"/>
              <w:rPr>
                <w:rFonts w:ascii="Times New Roman" w:hAnsi="Times New Roman"/>
                <w:strike/>
                <w:sz w:val="24"/>
                <w:szCs w:val="24"/>
                <w:lang w:val="en-US"/>
              </w:rPr>
            </w:pPr>
            <w:r>
              <w:rPr>
                <w:rFonts w:ascii="Times New Roman" w:hAnsi="Times New Roman"/>
                <w:strike/>
                <w:sz w:val="24"/>
                <w:szCs w:val="24"/>
                <w:lang w:val="en-US"/>
              </w:rPr>
              <w:t>Mặc định là hình thức thanh toán “Toàn bộ dư nợ sao kê”. Sau khi kích hoạt thẻ thành công thì người dùng có thể thay đổi hình thức thanh toán ở chức năng “Quản lý thẻ”</w:t>
            </w:r>
          </w:p>
          <w:p w14:paraId="5F515A5D">
            <w:pPr>
              <w:pStyle w:val="3"/>
              <w:ind w:left="360" w:firstLine="0"/>
              <w:jc w:val="left"/>
              <w:rPr>
                <w:rFonts w:ascii="Times New Roman" w:hAnsi="Times New Roman"/>
                <w:strike/>
                <w:sz w:val="24"/>
                <w:szCs w:val="24"/>
                <w:lang w:val="en-US"/>
              </w:rPr>
            </w:pPr>
            <w:r>
              <w:rPr>
                <w:rFonts w:ascii="Times New Roman" w:hAnsi="Times New Roman"/>
                <w:strike/>
                <w:sz w:val="24"/>
                <w:szCs w:val="24"/>
                <w:lang w:val="en-US"/>
              </w:rPr>
              <w:t xml:space="preserve">Khi ấn vào “?” Hiển thị thông báo hướng dẫn khách hàng có thể thay đổi hình thức thanh toán. </w:t>
            </w:r>
          </w:p>
        </w:tc>
      </w:tr>
      <w:tr w14:paraId="1D5D02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510" w:type="dxa"/>
          </w:tcPr>
          <w:p w14:paraId="7C1E22BD">
            <w:pPr>
              <w:pStyle w:val="3"/>
              <w:ind w:left="0" w:firstLine="0"/>
              <w:jc w:val="left"/>
              <w:rPr>
                <w:rFonts w:ascii="Times New Roman" w:hAnsi="Times New Roman"/>
                <w:sz w:val="24"/>
                <w:szCs w:val="24"/>
                <w:lang w:val="en-US"/>
              </w:rPr>
            </w:pPr>
          </w:p>
        </w:tc>
        <w:tc>
          <w:tcPr>
            <w:tcW w:w="4446" w:type="dxa"/>
          </w:tcPr>
          <w:p w14:paraId="2B27AD2A">
            <w:pPr>
              <w:pStyle w:val="3"/>
              <w:ind w:left="0" w:firstLine="0"/>
              <w:jc w:val="left"/>
              <w:rPr>
                <w:rFonts w:ascii="Times New Roman" w:hAnsi="Times New Roman"/>
                <w:sz w:val="24"/>
                <w:szCs w:val="24"/>
              </w:rPr>
            </w:pPr>
            <w:r>
              <w:rPr>
                <w:rFonts w:ascii="Times New Roman" w:hAnsi="Times New Roman"/>
                <w:strike/>
                <w:sz w:val="24"/>
                <w:szCs w:val="24"/>
              </w:rPr>
              <w:t>Tài khoản trích tiền Tài khoản</w:t>
            </w:r>
            <w:r>
              <w:rPr>
                <w:rFonts w:ascii="Times New Roman" w:hAnsi="Times New Roman"/>
                <w:sz w:val="24"/>
                <w:szCs w:val="24"/>
              </w:rPr>
              <w:t xml:space="preserve"> Tài khoản thanh toán</w:t>
            </w:r>
          </w:p>
          <w:p w14:paraId="2C2AEB84">
            <w:pPr>
              <w:pStyle w:val="3"/>
              <w:ind w:left="0" w:firstLine="0"/>
              <w:jc w:val="left"/>
              <w:rPr>
                <w:rFonts w:ascii="Times New Roman" w:hAnsi="Times New Roman"/>
                <w:strike/>
                <w:sz w:val="24"/>
                <w:szCs w:val="24"/>
              </w:rPr>
            </w:pPr>
            <w:r>
              <w:rPr>
                <w:rFonts w:ascii="Times New Roman" w:hAnsi="Times New Roman"/>
                <w:sz w:val="24"/>
                <w:szCs w:val="24"/>
              </w:rPr>
              <w:t>dư nợ thẻ (tự động)</w:t>
            </w:r>
          </w:p>
        </w:tc>
        <w:tc>
          <w:tcPr>
            <w:tcW w:w="1190" w:type="dxa"/>
          </w:tcPr>
          <w:p w14:paraId="0599F6D5">
            <w:pPr>
              <w:pStyle w:val="3"/>
              <w:ind w:left="0" w:firstLine="0"/>
              <w:jc w:val="left"/>
              <w:rPr>
                <w:rFonts w:ascii="Times New Roman" w:hAnsi="Times New Roman"/>
                <w:sz w:val="24"/>
                <w:szCs w:val="24"/>
              </w:rPr>
            </w:pPr>
            <w:r>
              <w:rPr>
                <w:rFonts w:ascii="Times New Roman" w:hAnsi="Times New Roman"/>
                <w:sz w:val="24"/>
                <w:szCs w:val="24"/>
              </w:rPr>
              <w:t>Label</w:t>
            </w:r>
          </w:p>
        </w:tc>
        <w:tc>
          <w:tcPr>
            <w:tcW w:w="1313" w:type="dxa"/>
          </w:tcPr>
          <w:p w14:paraId="7E9EEE9D">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323507CE">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1057" w:type="dxa"/>
          </w:tcPr>
          <w:p w14:paraId="37792C99">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692" w:type="dxa"/>
          </w:tcPr>
          <w:p w14:paraId="3EB0BD5A">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Là tài khoản thanh toán mà KH chọn trước đó</w:t>
            </w:r>
          </w:p>
        </w:tc>
      </w:tr>
      <w:tr w14:paraId="284E5B4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510" w:type="dxa"/>
          </w:tcPr>
          <w:p w14:paraId="14313788">
            <w:pPr>
              <w:pStyle w:val="3"/>
              <w:ind w:left="0" w:firstLine="0"/>
              <w:jc w:val="left"/>
              <w:rPr>
                <w:rFonts w:ascii="Times New Roman" w:hAnsi="Times New Roman"/>
                <w:sz w:val="24"/>
                <w:szCs w:val="24"/>
                <w:lang w:val="en-US"/>
              </w:rPr>
            </w:pPr>
          </w:p>
        </w:tc>
        <w:tc>
          <w:tcPr>
            <w:tcW w:w="4446" w:type="dxa"/>
          </w:tcPr>
          <w:p w14:paraId="3F2C0C49">
            <w:pPr>
              <w:pStyle w:val="3"/>
              <w:ind w:left="0" w:firstLine="0"/>
              <w:jc w:val="left"/>
              <w:rPr>
                <w:rFonts w:ascii="Times New Roman" w:hAnsi="Times New Roman"/>
                <w:strike/>
                <w:sz w:val="24"/>
                <w:szCs w:val="24"/>
              </w:rPr>
            </w:pPr>
            <w:r>
              <w:rPr>
                <w:rFonts w:ascii="Times New Roman" w:hAnsi="Times New Roman"/>
                <w:sz w:val="20"/>
                <w:lang w:val="en-US"/>
              </w:rPr>
              <w:drawing>
                <wp:inline distT="0" distB="0" distL="0" distR="0">
                  <wp:extent cx="2676525" cy="829310"/>
                  <wp:effectExtent l="0" t="0" r="952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120"/>
                          <a:stretch>
                            <a:fillRect/>
                          </a:stretch>
                        </pic:blipFill>
                        <pic:spPr>
                          <a:xfrm>
                            <a:off x="0" y="0"/>
                            <a:ext cx="2681553" cy="830868"/>
                          </a:xfrm>
                          <a:prstGeom prst="rect">
                            <a:avLst/>
                          </a:prstGeom>
                        </pic:spPr>
                      </pic:pic>
                    </a:graphicData>
                  </a:graphic>
                </wp:inline>
              </w:drawing>
            </w:r>
          </w:p>
        </w:tc>
        <w:tc>
          <w:tcPr>
            <w:tcW w:w="1190" w:type="dxa"/>
          </w:tcPr>
          <w:p w14:paraId="17E028FC">
            <w:pPr>
              <w:pStyle w:val="3"/>
              <w:ind w:left="0" w:firstLine="0"/>
              <w:jc w:val="left"/>
              <w:rPr>
                <w:rFonts w:ascii="Times New Roman" w:hAnsi="Times New Roman"/>
                <w:color w:val="FF0000"/>
                <w:sz w:val="24"/>
                <w:szCs w:val="24"/>
              </w:rPr>
            </w:pPr>
            <w:r>
              <w:rPr>
                <w:rFonts w:ascii="Times New Roman" w:hAnsi="Times New Roman"/>
                <w:color w:val="FF0000"/>
                <w:sz w:val="24"/>
                <w:szCs w:val="24"/>
              </w:rPr>
              <w:t>Label-Hyperlink + Checkbox</w:t>
            </w:r>
          </w:p>
        </w:tc>
        <w:tc>
          <w:tcPr>
            <w:tcW w:w="1313" w:type="dxa"/>
          </w:tcPr>
          <w:p w14:paraId="0D910492">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377" w:type="dxa"/>
          </w:tcPr>
          <w:p w14:paraId="0F691149">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1057" w:type="dxa"/>
          </w:tcPr>
          <w:p w14:paraId="4CC8D27E">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Ticked</w:t>
            </w:r>
          </w:p>
        </w:tc>
        <w:tc>
          <w:tcPr>
            <w:tcW w:w="3692" w:type="dxa"/>
          </w:tcPr>
          <w:p w14:paraId="4F4015B9">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Hiển thị thông báo cho khách hàng về Các hành vi không được thực hiện trong quá trình phát hành và sử dụng thẻ được phát hành bằng phương tiện điện tử.</w:t>
            </w:r>
          </w:p>
          <w:p w14:paraId="688E2DE6">
            <w:pPr>
              <w:pStyle w:val="3"/>
              <w:numPr>
                <w:ilvl w:val="0"/>
                <w:numId w:val="107"/>
              </w:numPr>
              <w:jc w:val="left"/>
              <w:rPr>
                <w:rFonts w:ascii="Times New Roman" w:hAnsi="Times New Roman"/>
                <w:color w:val="FF0000"/>
                <w:sz w:val="24"/>
                <w:szCs w:val="24"/>
                <w:lang w:val="en-US"/>
              </w:rPr>
            </w:pPr>
            <w:commentRangeStart w:id="112"/>
            <w:commentRangeStart w:id="113"/>
            <w:r>
              <w:rPr>
                <w:rFonts w:ascii="Times New Roman" w:hAnsi="Times New Roman"/>
                <w:color w:val="FF0000"/>
                <w:sz w:val="24"/>
                <w:szCs w:val="24"/>
                <w:lang w:val="en-US"/>
              </w:rPr>
              <w:t xml:space="preserve">Khi ấn </w:t>
            </w:r>
            <w:commentRangeEnd w:id="112"/>
            <w:r>
              <w:rPr>
                <w:rStyle w:val="24"/>
              </w:rPr>
              <w:commentReference w:id="112"/>
            </w:r>
            <w:commentRangeEnd w:id="113"/>
            <w:r>
              <w:rPr>
                <w:rStyle w:val="24"/>
              </w:rPr>
              <w:commentReference w:id="113"/>
            </w:r>
            <w:r>
              <w:rPr>
                <w:rFonts w:ascii="Times New Roman" w:hAnsi="Times New Roman"/>
                <w:color w:val="FF0000"/>
                <w:sz w:val="24"/>
                <w:szCs w:val="24"/>
                <w:lang w:val="en-US"/>
              </w:rPr>
              <w:t>vào Hyperlink “Các hành vi không được thực hiện trong quá trình phát hành và sử dụng thẻ được phát hành bằng phương tiện điện tử” hiển thị webview chứa nội dung các hành vi theo quy định.</w:t>
            </w:r>
          </w:p>
          <w:p w14:paraId="60E0FC8B">
            <w:pPr>
              <w:pStyle w:val="3"/>
              <w:ind w:left="360" w:firstLine="0"/>
              <w:jc w:val="left"/>
              <w:rPr>
                <w:rFonts w:ascii="Times New Roman" w:hAnsi="Times New Roman"/>
                <w:color w:val="FF0000"/>
                <w:sz w:val="24"/>
                <w:szCs w:val="24"/>
                <w:lang w:val="en-US"/>
              </w:rPr>
            </w:pPr>
            <w:commentRangeStart w:id="114"/>
            <w:r>
              <w:rPr>
                <w:rFonts w:ascii="Times New Roman" w:hAnsi="Times New Roman"/>
                <w:color w:val="FF0000"/>
                <w:sz w:val="24"/>
                <w:szCs w:val="24"/>
                <w:lang w:val="en-US"/>
              </w:rPr>
              <w:t>Link url điều hướng đến webview</w:t>
            </w:r>
            <w:commentRangeEnd w:id="114"/>
            <w:r>
              <w:rPr>
                <w:rStyle w:val="24"/>
              </w:rPr>
              <w:commentReference w:id="114"/>
            </w:r>
            <w:r>
              <w:rPr>
                <w:rFonts w:ascii="Times New Roman" w:hAnsi="Times New Roman"/>
                <w:color w:val="FF0000"/>
                <w:sz w:val="24"/>
                <w:szCs w:val="24"/>
                <w:lang w:val="en-US"/>
              </w:rPr>
              <w:t xml:space="preserve">: </w:t>
            </w:r>
          </w:p>
          <w:p w14:paraId="3183CCA3">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Mặc định luôn tích vào checkbox, khi KH bỏ tick ở ô checkbox -&gt; Disable button “Xác nhận”.</w:t>
            </w:r>
          </w:p>
        </w:tc>
      </w:tr>
      <w:tr w14:paraId="32440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510" w:type="dxa"/>
          </w:tcPr>
          <w:p w14:paraId="610FEF35">
            <w:pPr>
              <w:pStyle w:val="3"/>
              <w:ind w:left="0" w:firstLine="0"/>
              <w:jc w:val="left"/>
              <w:rPr>
                <w:rFonts w:ascii="Times New Roman" w:hAnsi="Times New Roman"/>
                <w:sz w:val="24"/>
                <w:szCs w:val="24"/>
                <w:lang w:val="en-US"/>
              </w:rPr>
            </w:pPr>
          </w:p>
        </w:tc>
        <w:tc>
          <w:tcPr>
            <w:tcW w:w="4446" w:type="dxa"/>
          </w:tcPr>
          <w:p w14:paraId="52A185C9">
            <w:pPr>
              <w:pStyle w:val="3"/>
              <w:ind w:left="0" w:firstLine="0"/>
              <w:jc w:val="left"/>
              <w:rPr>
                <w:rFonts w:ascii="Times New Roman" w:hAnsi="Times New Roman"/>
                <w:sz w:val="24"/>
                <w:szCs w:val="24"/>
              </w:rPr>
            </w:pPr>
            <w:r>
              <w:rPr>
                <w:rFonts w:ascii="Times New Roman" w:hAnsi="Times New Roman"/>
                <w:sz w:val="20"/>
                <w:lang w:val="en-US"/>
              </w:rPr>
              <w:drawing>
                <wp:inline distT="0" distB="0" distL="0" distR="0">
                  <wp:extent cx="2257425" cy="594995"/>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pic:cNvPicPr>
                        </pic:nvPicPr>
                        <pic:blipFill>
                          <a:blip r:embed="rId121"/>
                          <a:stretch>
                            <a:fillRect/>
                          </a:stretch>
                        </pic:blipFill>
                        <pic:spPr>
                          <a:xfrm>
                            <a:off x="0" y="0"/>
                            <a:ext cx="2277340" cy="600244"/>
                          </a:xfrm>
                          <a:prstGeom prst="rect">
                            <a:avLst/>
                          </a:prstGeom>
                        </pic:spPr>
                      </pic:pic>
                    </a:graphicData>
                  </a:graphic>
                </wp:inline>
              </w:drawing>
            </w:r>
          </w:p>
        </w:tc>
        <w:tc>
          <w:tcPr>
            <w:tcW w:w="1190" w:type="dxa"/>
          </w:tcPr>
          <w:p w14:paraId="199650C1">
            <w:pPr>
              <w:pStyle w:val="3"/>
              <w:ind w:left="0" w:firstLine="0"/>
              <w:jc w:val="left"/>
              <w:rPr>
                <w:rFonts w:ascii="Times New Roman" w:hAnsi="Times New Roman"/>
                <w:sz w:val="24"/>
                <w:szCs w:val="24"/>
              </w:rPr>
            </w:pPr>
            <w:r>
              <w:rPr>
                <w:rFonts w:ascii="Times New Roman" w:hAnsi="Times New Roman"/>
                <w:sz w:val="24"/>
                <w:szCs w:val="24"/>
              </w:rPr>
              <w:t>Label – Hyperlink +Check box</w:t>
            </w:r>
          </w:p>
        </w:tc>
        <w:tc>
          <w:tcPr>
            <w:tcW w:w="1313" w:type="dxa"/>
          </w:tcPr>
          <w:p w14:paraId="36A4C2B2">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69CE048C">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1057" w:type="dxa"/>
          </w:tcPr>
          <w:p w14:paraId="1F915F8E">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692" w:type="dxa"/>
          </w:tcPr>
          <w:p w14:paraId="270B8542">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 xml:space="preserve">Hiển thị thông báo cho KH về việc xác nhận </w:t>
            </w:r>
          </w:p>
          <w:p w14:paraId="0003F113">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Khi ấn vào Hyperlink “Điều khoản &amp;Chính sách” hiển thị điều khoản &amp; chính sách theo phụ lục 4.6 Điều khoản &amp; Chính sách</w:t>
            </w:r>
          </w:p>
        </w:tc>
      </w:tr>
      <w:tr w14:paraId="477BB7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510" w:type="dxa"/>
          </w:tcPr>
          <w:p w14:paraId="77B14560">
            <w:pPr>
              <w:pStyle w:val="3"/>
              <w:ind w:left="0" w:firstLine="0"/>
              <w:jc w:val="left"/>
              <w:rPr>
                <w:rFonts w:ascii="Times New Roman" w:hAnsi="Times New Roman"/>
                <w:sz w:val="24"/>
                <w:szCs w:val="24"/>
                <w:lang w:val="en-US"/>
              </w:rPr>
            </w:pPr>
          </w:p>
        </w:tc>
        <w:tc>
          <w:tcPr>
            <w:tcW w:w="4446" w:type="dxa"/>
          </w:tcPr>
          <w:p w14:paraId="66BF7B02">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1982470" cy="78803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122"/>
                          <a:stretch>
                            <a:fillRect/>
                          </a:stretch>
                        </pic:blipFill>
                        <pic:spPr>
                          <a:xfrm>
                            <a:off x="0" y="0"/>
                            <a:ext cx="1991040" cy="791520"/>
                          </a:xfrm>
                          <a:prstGeom prst="rect">
                            <a:avLst/>
                          </a:prstGeom>
                        </pic:spPr>
                      </pic:pic>
                    </a:graphicData>
                  </a:graphic>
                </wp:inline>
              </w:drawing>
            </w:r>
          </w:p>
        </w:tc>
        <w:tc>
          <w:tcPr>
            <w:tcW w:w="1190" w:type="dxa"/>
          </w:tcPr>
          <w:p w14:paraId="5ADED903">
            <w:pPr>
              <w:pStyle w:val="3"/>
              <w:ind w:left="0" w:firstLine="0"/>
              <w:jc w:val="left"/>
              <w:rPr>
                <w:rFonts w:ascii="Times New Roman" w:hAnsi="Times New Roman"/>
                <w:sz w:val="24"/>
                <w:szCs w:val="24"/>
              </w:rPr>
            </w:pPr>
            <w:r>
              <w:rPr>
                <w:rFonts w:ascii="Times New Roman" w:hAnsi="Times New Roman"/>
                <w:sz w:val="24"/>
                <w:szCs w:val="24"/>
              </w:rPr>
              <w:t>Button</w:t>
            </w:r>
          </w:p>
        </w:tc>
        <w:tc>
          <w:tcPr>
            <w:tcW w:w="1313" w:type="dxa"/>
          </w:tcPr>
          <w:p w14:paraId="32382766">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2F4C4FB1">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1057" w:type="dxa"/>
          </w:tcPr>
          <w:p w14:paraId="1D9A18C3">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692" w:type="dxa"/>
          </w:tcPr>
          <w:p w14:paraId="3BB4B40D">
            <w:pPr>
              <w:pStyle w:val="3"/>
              <w:numPr>
                <w:ilvl w:val="1"/>
                <w:numId w:val="107"/>
              </w:numPr>
              <w:jc w:val="left"/>
              <w:rPr>
                <w:rFonts w:ascii="Times New Roman" w:hAnsi="Times New Roman"/>
                <w:sz w:val="24"/>
                <w:szCs w:val="24"/>
                <w:lang w:val="en-US"/>
              </w:rPr>
            </w:pPr>
            <w:r>
              <w:rPr>
                <w:rFonts w:ascii="Times New Roman" w:hAnsi="Times New Roman"/>
                <w:sz w:val="24"/>
                <w:szCs w:val="24"/>
                <w:lang w:val="en-US"/>
              </w:rPr>
              <w:t>Nội dung:  “Quý khách chắc chắn muốn hủy bỏ?”</w:t>
            </w:r>
          </w:p>
          <w:p w14:paraId="1E6C2DF1">
            <w:pPr>
              <w:pStyle w:val="3"/>
              <w:numPr>
                <w:ilvl w:val="1"/>
                <w:numId w:val="107"/>
              </w:numPr>
              <w:jc w:val="left"/>
              <w:rPr>
                <w:rFonts w:ascii="Times New Roman" w:hAnsi="Times New Roman"/>
                <w:sz w:val="24"/>
                <w:szCs w:val="24"/>
                <w:lang w:val="en-US"/>
              </w:rPr>
            </w:pPr>
            <w:r>
              <w:rPr>
                <w:rFonts w:ascii="Times New Roman" w:hAnsi="Times New Roman"/>
                <w:sz w:val="24"/>
                <w:szCs w:val="24"/>
                <w:lang w:val="en-US"/>
              </w:rPr>
              <w:t>Button action:</w:t>
            </w:r>
          </w:p>
          <w:p w14:paraId="372B3A83">
            <w:pPr>
              <w:pStyle w:val="3"/>
              <w:numPr>
                <w:ilvl w:val="1"/>
                <w:numId w:val="107"/>
              </w:numPr>
              <w:jc w:val="left"/>
              <w:rPr>
                <w:rFonts w:ascii="Times New Roman" w:hAnsi="Times New Roman"/>
                <w:sz w:val="24"/>
                <w:szCs w:val="24"/>
                <w:lang w:val="en-US"/>
              </w:rPr>
            </w:pPr>
            <w:r>
              <w:rPr>
                <w:rFonts w:ascii="Times New Roman" w:hAnsi="Times New Roman"/>
                <w:sz w:val="24"/>
                <w:szCs w:val="24"/>
                <w:lang w:val="en-US"/>
              </w:rPr>
              <w:t>Chắc chắn: Quay lại màn hình quản lý thẻ</w:t>
            </w:r>
          </w:p>
          <w:p w14:paraId="107083C4">
            <w:pPr>
              <w:pStyle w:val="3"/>
              <w:numPr>
                <w:ilvl w:val="1"/>
                <w:numId w:val="107"/>
              </w:numPr>
              <w:jc w:val="left"/>
              <w:rPr>
                <w:rFonts w:ascii="Times New Roman" w:hAnsi="Times New Roman"/>
                <w:sz w:val="24"/>
                <w:szCs w:val="24"/>
                <w:lang w:val="en-US"/>
              </w:rPr>
            </w:pPr>
            <w:r>
              <w:rPr>
                <w:rFonts w:ascii="Times New Roman" w:hAnsi="Times New Roman"/>
                <w:sz w:val="24"/>
                <w:szCs w:val="24"/>
                <w:lang w:val="en-US"/>
              </w:rPr>
              <w:t>Trở lại: tắt thông báo, ở lại màn hình xác nhận</w:t>
            </w:r>
          </w:p>
        </w:tc>
      </w:tr>
      <w:tr w14:paraId="07DCE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510" w:type="dxa"/>
          </w:tcPr>
          <w:p w14:paraId="70347258">
            <w:pPr>
              <w:pStyle w:val="3"/>
              <w:ind w:left="0" w:firstLine="0"/>
              <w:jc w:val="left"/>
              <w:rPr>
                <w:rFonts w:ascii="Times New Roman" w:hAnsi="Times New Roman"/>
                <w:sz w:val="24"/>
                <w:szCs w:val="24"/>
                <w:lang w:val="en-US"/>
              </w:rPr>
            </w:pPr>
          </w:p>
        </w:tc>
        <w:tc>
          <w:tcPr>
            <w:tcW w:w="4446" w:type="dxa"/>
          </w:tcPr>
          <w:p w14:paraId="27138498">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2190750" cy="6521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123"/>
                          <a:stretch>
                            <a:fillRect/>
                          </a:stretch>
                        </pic:blipFill>
                        <pic:spPr>
                          <a:xfrm>
                            <a:off x="0" y="0"/>
                            <a:ext cx="2214440" cy="659197"/>
                          </a:xfrm>
                          <a:prstGeom prst="rect">
                            <a:avLst/>
                          </a:prstGeom>
                        </pic:spPr>
                      </pic:pic>
                    </a:graphicData>
                  </a:graphic>
                </wp:inline>
              </w:drawing>
            </w:r>
          </w:p>
        </w:tc>
        <w:tc>
          <w:tcPr>
            <w:tcW w:w="1190" w:type="dxa"/>
          </w:tcPr>
          <w:p w14:paraId="32D280FA">
            <w:pPr>
              <w:pStyle w:val="3"/>
              <w:ind w:left="0" w:firstLine="0"/>
              <w:jc w:val="left"/>
              <w:rPr>
                <w:rFonts w:ascii="Times New Roman" w:hAnsi="Times New Roman"/>
                <w:sz w:val="24"/>
                <w:szCs w:val="24"/>
              </w:rPr>
            </w:pPr>
            <w:r>
              <w:rPr>
                <w:rFonts w:ascii="Times New Roman" w:hAnsi="Times New Roman"/>
                <w:sz w:val="24"/>
                <w:szCs w:val="24"/>
              </w:rPr>
              <w:t>Button</w:t>
            </w:r>
          </w:p>
        </w:tc>
        <w:tc>
          <w:tcPr>
            <w:tcW w:w="1313" w:type="dxa"/>
          </w:tcPr>
          <w:p w14:paraId="50AAD4C8">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44B1CDF4">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1057" w:type="dxa"/>
          </w:tcPr>
          <w:p w14:paraId="7436E68D">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692" w:type="dxa"/>
          </w:tcPr>
          <w:p w14:paraId="7937920D">
            <w:pPr>
              <w:pStyle w:val="3"/>
              <w:numPr>
                <w:ilvl w:val="0"/>
                <w:numId w:val="107"/>
              </w:numPr>
              <w:jc w:val="left"/>
              <w:rPr>
                <w:rFonts w:ascii="Times New Roman" w:hAnsi="Times New Roman"/>
                <w:strike/>
                <w:sz w:val="24"/>
                <w:szCs w:val="24"/>
                <w:lang w:val="en-US"/>
              </w:rPr>
            </w:pPr>
            <w:r>
              <w:rPr>
                <w:rFonts w:ascii="Times New Roman" w:hAnsi="Times New Roman"/>
                <w:strike/>
                <w:sz w:val="24"/>
                <w:szCs w:val="24"/>
                <w:lang w:val="en-US"/>
              </w:rPr>
              <w:t xml:space="preserve">Khi nhấn, </w:t>
            </w:r>
            <w:r>
              <w:rPr>
                <w:rFonts w:ascii="Times New Roman" w:hAnsi="Times New Roman"/>
                <w:strike/>
                <w:sz w:val="24"/>
                <w:szCs w:val="24"/>
              </w:rPr>
              <w:t>đi đến màn hình nhập phương thức xác thực (Authen by Tbank)</w:t>
            </w:r>
          </w:p>
          <w:p w14:paraId="63EAED0A">
            <w:pPr>
              <w:pStyle w:val="3"/>
              <w:numPr>
                <w:ilvl w:val="0"/>
                <w:numId w:val="107"/>
              </w:numPr>
              <w:jc w:val="left"/>
              <w:rPr>
                <w:rFonts w:ascii="Times New Roman" w:hAnsi="Times New Roman"/>
                <w:strike/>
                <w:sz w:val="20"/>
              </w:rPr>
            </w:pPr>
            <w:r>
              <w:rPr>
                <w:rFonts w:ascii="Times New Roman" w:hAnsi="Times New Roman"/>
                <w:strike/>
                <w:sz w:val="24"/>
                <w:szCs w:val="24"/>
                <w:lang w:val="en-US"/>
              </w:rPr>
              <w:t>Khi</w:t>
            </w:r>
            <w:r>
              <w:rPr>
                <w:rFonts w:ascii="Times New Roman" w:hAnsi="Times New Roman"/>
                <w:strike/>
                <w:sz w:val="24"/>
                <w:szCs w:val="24"/>
              </w:rPr>
              <w:t xml:space="preserve"> nhấn, </w:t>
            </w:r>
            <w:r>
              <w:rPr>
                <w:rFonts w:ascii="Times New Roman" w:hAnsi="Times New Roman"/>
                <w:strike/>
                <w:sz w:val="20"/>
              </w:rPr>
              <w:t xml:space="preserve">hệ thống sẽ kiểm tra thông tin khách hàng có đầy đủ lấy được hình ảnh CCCD/CMND trong hệ thống hay không. </w:t>
            </w:r>
          </w:p>
          <w:p w14:paraId="46947D43">
            <w:pPr>
              <w:pStyle w:val="233"/>
              <w:widowControl/>
              <w:numPr>
                <w:ilvl w:val="1"/>
                <w:numId w:val="107"/>
              </w:numPr>
              <w:spacing w:before="0" w:after="0" w:line="276" w:lineRule="auto"/>
              <w:contextualSpacing/>
              <w:jc w:val="left"/>
              <w:rPr>
                <w:rFonts w:ascii="Times New Roman" w:hAnsi="Times New Roman"/>
                <w:strike/>
                <w:sz w:val="20"/>
              </w:rPr>
            </w:pPr>
            <w:r>
              <w:rPr>
                <w:rFonts w:ascii="Times New Roman" w:hAnsi="Times New Roman"/>
                <w:strike/>
                <w:sz w:val="20"/>
              </w:rPr>
              <w:t>Nếu lấy được thông tin hình ảnh CCCD/CMND cùa KH trong hệ thống, hệ thống chuyển KH đến màn hình webview Chữ ký số</w:t>
            </w:r>
          </w:p>
          <w:p w14:paraId="49964B01">
            <w:pPr>
              <w:pStyle w:val="233"/>
              <w:widowControl/>
              <w:numPr>
                <w:ilvl w:val="1"/>
                <w:numId w:val="107"/>
              </w:numPr>
              <w:spacing w:before="0" w:after="0" w:line="276" w:lineRule="auto"/>
              <w:contextualSpacing/>
              <w:jc w:val="left"/>
              <w:rPr>
                <w:rFonts w:ascii="Times New Roman" w:hAnsi="Times New Roman"/>
                <w:strike/>
                <w:sz w:val="20"/>
              </w:rPr>
            </w:pPr>
            <w:r>
              <w:rPr>
                <w:rFonts w:ascii="Times New Roman" w:hAnsi="Times New Roman"/>
                <w:strike/>
                <w:sz w:val="20"/>
              </w:rPr>
              <w:t>Nếu không lấy thông tin hình ảnh CCCD/CMND trong hệ thống</w:t>
            </w:r>
          </w:p>
          <w:p w14:paraId="25C85323">
            <w:pPr>
              <w:pStyle w:val="233"/>
              <w:widowControl/>
              <w:spacing w:before="0" w:after="0" w:line="276" w:lineRule="auto"/>
              <w:ind w:firstLine="0"/>
              <w:contextualSpacing/>
              <w:jc w:val="left"/>
              <w:rPr>
                <w:rFonts w:ascii="Times New Roman" w:hAnsi="Times New Roman"/>
                <w:strike/>
                <w:sz w:val="20"/>
              </w:rPr>
            </w:pPr>
            <w:r>
              <w:rPr>
                <w:rFonts w:ascii="Times New Roman" w:hAnsi="Times New Roman"/>
                <w:strike/>
                <w:sz w:val="20"/>
              </w:rPr>
              <w:t>&gt;&gt; trả thông báo “Rất tiếc TPBank không tìm được sản phẩm thẻ phù hợp với bạn” – Dừng luồng (Update trạng thái reject như luồng SLS từ chối phê duyệt)</w:t>
            </w:r>
          </w:p>
          <w:p w14:paraId="112A1D2A">
            <w:pPr>
              <w:widowControl/>
              <w:spacing w:before="0" w:after="0" w:line="276" w:lineRule="auto"/>
              <w:ind w:left="0" w:firstLine="0"/>
              <w:contextualSpacing/>
              <w:jc w:val="left"/>
              <w:rPr>
                <w:rFonts w:ascii="Times New Roman" w:hAnsi="Times New Roman"/>
                <w:sz w:val="20"/>
              </w:rPr>
            </w:pPr>
            <w:r>
              <w:rPr>
                <w:rFonts w:ascii="Times New Roman" w:hAnsi="Times New Roman"/>
                <w:sz w:val="20"/>
              </w:rPr>
              <w:t>- Chỉ cho phép ấn button“</w:t>
            </w:r>
            <w:r>
              <w:rPr>
                <w:rFonts w:ascii="Times New Roman" w:hAnsi="Times New Roman"/>
                <w:strike/>
                <w:color w:val="FF0000"/>
                <w:sz w:val="20"/>
              </w:rPr>
              <w:t>Tiêp tục</w:t>
            </w:r>
            <w:r>
              <w:rPr>
                <w:rFonts w:ascii="Times New Roman" w:hAnsi="Times New Roman"/>
                <w:color w:val="FF0000"/>
                <w:sz w:val="20"/>
              </w:rPr>
              <w:t xml:space="preserve"> Xác nhận</w:t>
            </w:r>
            <w:r>
              <w:rPr>
                <w:rFonts w:ascii="Times New Roman" w:hAnsi="Times New Roman"/>
                <w:sz w:val="20"/>
              </w:rPr>
              <w:t xml:space="preserve">” khi đã click </w:t>
            </w:r>
            <w:r>
              <w:rPr>
                <w:rFonts w:ascii="Times New Roman" w:hAnsi="Times New Roman"/>
                <w:color w:val="FF0000"/>
                <w:sz w:val="20"/>
              </w:rPr>
              <w:t xml:space="preserve">đồng thời </w:t>
            </w:r>
            <w:r>
              <w:rPr>
                <w:rFonts w:ascii="Times New Roman" w:hAnsi="Times New Roman"/>
                <w:sz w:val="20"/>
              </w:rPr>
              <w:t xml:space="preserve">vào </w:t>
            </w:r>
            <w:r>
              <w:rPr>
                <w:rFonts w:ascii="Times New Roman" w:hAnsi="Times New Roman"/>
                <w:color w:val="FF0000"/>
                <w:sz w:val="20"/>
              </w:rPr>
              <w:t xml:space="preserve">2 ô </w:t>
            </w:r>
            <w:r>
              <w:rPr>
                <w:rFonts w:ascii="Times New Roman" w:hAnsi="Times New Roman"/>
                <w:sz w:val="20"/>
              </w:rPr>
              <w:t xml:space="preserve">checkbox “Tôi đã đọc, hiểu và đồng ý với Điều kiện và Chính sách của TPBank.” Và </w:t>
            </w:r>
            <w:r>
              <w:rPr>
                <w:rFonts w:ascii="Times New Roman" w:hAnsi="Times New Roman"/>
                <w:color w:val="FF0000"/>
                <w:sz w:val="20"/>
              </w:rPr>
              <w:t>“Tôi đã đọc và hiểu rõ Các hành vi không được thực hiện trong quá trình phát hành và sử dụng thẻ được phát hành bằng phương tiện điện tử.”</w:t>
            </w:r>
          </w:p>
          <w:p w14:paraId="17AD979F">
            <w:pPr>
              <w:widowControl/>
              <w:spacing w:before="0" w:after="0" w:line="276" w:lineRule="auto"/>
              <w:ind w:left="0" w:firstLine="0"/>
              <w:contextualSpacing/>
              <w:jc w:val="left"/>
              <w:rPr>
                <w:rFonts w:ascii="Times New Roman" w:hAnsi="Times New Roman"/>
                <w:sz w:val="20"/>
              </w:rPr>
            </w:pPr>
          </w:p>
          <w:p w14:paraId="799E6D8C">
            <w:pPr>
              <w:widowControl/>
              <w:spacing w:before="0" w:after="0" w:line="276" w:lineRule="auto"/>
              <w:ind w:left="0" w:firstLine="0"/>
              <w:contextualSpacing/>
              <w:jc w:val="left"/>
              <w:rPr>
                <w:rFonts w:ascii="Times New Roman" w:hAnsi="Times New Roman"/>
                <w:strike/>
                <w:color w:val="FF0000"/>
                <w:sz w:val="20"/>
              </w:rPr>
            </w:pPr>
            <w:r>
              <w:rPr>
                <w:rFonts w:ascii="Times New Roman" w:hAnsi="Times New Roman"/>
                <w:sz w:val="20"/>
              </w:rPr>
              <w:t xml:space="preserve">-  </w:t>
            </w:r>
            <w:r>
              <w:rPr>
                <w:rFonts w:ascii="Times New Roman" w:hAnsi="Times New Roman"/>
                <w:strike/>
                <w:color w:val="FF0000"/>
                <w:sz w:val="20"/>
              </w:rPr>
              <w:t>Sau khi KH nhập đầy đủ thông tin, hệ thông gửi thông tin KH sang hệ thống SLS để tiến hành chấm điểm tín dụng cho KH, các hạng mục SLS sẽ kiểm tra (rule chi tiết theo quy định sản phẩm):</w:t>
            </w:r>
          </w:p>
          <w:p w14:paraId="4DDD9C4E">
            <w:pPr>
              <w:pStyle w:val="233"/>
              <w:widowControl/>
              <w:spacing w:before="0" w:after="0" w:line="276" w:lineRule="auto"/>
              <w:ind w:firstLine="0"/>
              <w:contextualSpacing/>
              <w:jc w:val="left"/>
              <w:rPr>
                <w:rFonts w:ascii="Times New Roman" w:hAnsi="Times New Roman"/>
                <w:strike/>
                <w:color w:val="FF0000"/>
                <w:sz w:val="20"/>
              </w:rPr>
            </w:pPr>
            <w:r>
              <w:rPr>
                <w:rFonts w:ascii="Times New Roman" w:hAnsi="Times New Roman"/>
                <w:strike/>
                <w:color w:val="FF0000"/>
                <w:sz w:val="20"/>
              </w:rPr>
              <w:t>o</w:t>
            </w:r>
            <w:r>
              <w:rPr>
                <w:rFonts w:ascii="Times New Roman" w:hAnsi="Times New Roman"/>
                <w:strike/>
                <w:color w:val="FF0000"/>
                <w:sz w:val="20"/>
              </w:rPr>
              <w:tab/>
            </w:r>
            <w:r>
              <w:rPr>
                <w:rFonts w:ascii="Times New Roman" w:hAnsi="Times New Roman"/>
                <w:strike/>
                <w:color w:val="FF0000"/>
                <w:sz w:val="20"/>
              </w:rPr>
              <w:t>CIC/PCB</w:t>
            </w:r>
          </w:p>
          <w:p w14:paraId="49C22D55">
            <w:pPr>
              <w:pStyle w:val="233"/>
              <w:widowControl/>
              <w:spacing w:before="0" w:after="0" w:line="276" w:lineRule="auto"/>
              <w:ind w:firstLine="0"/>
              <w:contextualSpacing/>
              <w:jc w:val="left"/>
              <w:rPr>
                <w:rFonts w:ascii="Times New Roman" w:hAnsi="Times New Roman"/>
                <w:strike/>
                <w:color w:val="FF0000"/>
                <w:sz w:val="20"/>
              </w:rPr>
            </w:pPr>
            <w:r>
              <w:rPr>
                <w:rFonts w:ascii="Times New Roman" w:hAnsi="Times New Roman"/>
                <w:strike/>
                <w:color w:val="FF0000"/>
                <w:sz w:val="20"/>
              </w:rPr>
              <w:t>o</w:t>
            </w:r>
            <w:r>
              <w:rPr>
                <w:rFonts w:ascii="Times New Roman" w:hAnsi="Times New Roman"/>
                <w:strike/>
                <w:color w:val="FF0000"/>
                <w:sz w:val="20"/>
              </w:rPr>
              <w:tab/>
            </w:r>
            <w:r>
              <w:rPr>
                <w:rFonts w:ascii="Times New Roman" w:hAnsi="Times New Roman"/>
                <w:strike/>
                <w:color w:val="FF0000"/>
                <w:sz w:val="20"/>
              </w:rPr>
              <w:t>Credit Score</w:t>
            </w:r>
          </w:p>
          <w:p w14:paraId="3951FD48">
            <w:pPr>
              <w:pStyle w:val="233"/>
              <w:widowControl/>
              <w:spacing w:before="0" w:after="0" w:line="276" w:lineRule="auto"/>
              <w:ind w:firstLine="0"/>
              <w:contextualSpacing/>
              <w:jc w:val="left"/>
              <w:rPr>
                <w:rFonts w:ascii="Times New Roman" w:hAnsi="Times New Roman"/>
                <w:strike/>
                <w:color w:val="FF0000"/>
                <w:sz w:val="20"/>
              </w:rPr>
            </w:pPr>
            <w:r>
              <w:rPr>
                <w:rFonts w:ascii="Times New Roman" w:hAnsi="Times New Roman"/>
                <w:strike/>
                <w:color w:val="FF0000"/>
                <w:sz w:val="20"/>
              </w:rPr>
              <w:t>o</w:t>
            </w:r>
            <w:r>
              <w:rPr>
                <w:rFonts w:ascii="Times New Roman" w:hAnsi="Times New Roman"/>
                <w:strike/>
                <w:color w:val="FF0000"/>
                <w:sz w:val="20"/>
              </w:rPr>
              <w:tab/>
            </w:r>
            <w:r>
              <w:rPr>
                <w:rFonts w:ascii="Times New Roman" w:hAnsi="Times New Roman"/>
                <w:strike/>
                <w:color w:val="FF0000"/>
                <w:sz w:val="20"/>
              </w:rPr>
              <w:t>Fraud check</w:t>
            </w:r>
          </w:p>
          <w:p w14:paraId="196E801C">
            <w:pPr>
              <w:pStyle w:val="233"/>
              <w:widowControl/>
              <w:spacing w:before="0" w:after="0" w:line="276" w:lineRule="auto"/>
              <w:ind w:firstLine="0"/>
              <w:contextualSpacing/>
              <w:jc w:val="left"/>
              <w:rPr>
                <w:rFonts w:ascii="Times New Roman" w:hAnsi="Times New Roman"/>
                <w:strike/>
                <w:color w:val="FF0000"/>
                <w:sz w:val="20"/>
              </w:rPr>
            </w:pPr>
            <w:r>
              <w:rPr>
                <w:rFonts w:ascii="Times New Roman" w:hAnsi="Times New Roman"/>
                <w:strike/>
                <w:color w:val="FF0000"/>
                <w:sz w:val="20"/>
              </w:rPr>
              <w:t>o</w:t>
            </w:r>
            <w:r>
              <w:rPr>
                <w:rFonts w:ascii="Times New Roman" w:hAnsi="Times New Roman"/>
                <w:strike/>
                <w:color w:val="FF0000"/>
                <w:sz w:val="20"/>
              </w:rPr>
              <w:tab/>
            </w:r>
            <w:r>
              <w:rPr>
                <w:rFonts w:ascii="Times New Roman" w:hAnsi="Times New Roman"/>
                <w:strike/>
                <w:color w:val="FF0000"/>
                <w:sz w:val="20"/>
              </w:rPr>
              <w:t>Blacklist</w:t>
            </w:r>
          </w:p>
          <w:p w14:paraId="3F357A8E">
            <w:pPr>
              <w:pStyle w:val="233"/>
              <w:widowControl/>
              <w:spacing w:before="0" w:after="0" w:line="276" w:lineRule="auto"/>
              <w:ind w:firstLine="0"/>
              <w:contextualSpacing/>
              <w:jc w:val="left"/>
              <w:rPr>
                <w:rFonts w:ascii="Times New Roman" w:hAnsi="Times New Roman"/>
                <w:strike/>
                <w:color w:val="FF0000"/>
                <w:sz w:val="20"/>
              </w:rPr>
            </w:pPr>
          </w:p>
          <w:p w14:paraId="01AB5EE6">
            <w:pPr>
              <w:widowControl/>
              <w:spacing w:before="0" w:after="0" w:line="276" w:lineRule="auto"/>
              <w:ind w:left="0" w:firstLine="0"/>
              <w:contextualSpacing/>
              <w:jc w:val="left"/>
              <w:rPr>
                <w:rFonts w:ascii="Times New Roman" w:hAnsi="Times New Roman"/>
                <w:color w:val="FF0000"/>
                <w:sz w:val="20"/>
              </w:rPr>
            </w:pPr>
            <w:commentRangeStart w:id="115"/>
            <w:r>
              <w:rPr>
                <w:rFonts w:ascii="Times New Roman" w:hAnsi="Times New Roman"/>
                <w:strike/>
                <w:color w:val="FF0000"/>
                <w:sz w:val="20"/>
              </w:rPr>
              <w:t>Trong TH khách hàng không được cấp hạn mức: Hiển thị màn hình thông báo lỗi</w:t>
            </w:r>
            <w:commentRangeEnd w:id="115"/>
            <w:r>
              <w:rPr>
                <w:rStyle w:val="24"/>
                <w:rFonts w:ascii="Times New Roman" w:hAnsi="Times New Roman"/>
                <w:strike/>
                <w:color w:val="FF0000"/>
              </w:rPr>
              <w:commentReference w:id="115"/>
            </w:r>
            <w:r>
              <w:rPr>
                <w:rFonts w:ascii="Times New Roman" w:hAnsi="Times New Roman"/>
                <w:color w:val="FF0000"/>
                <w:sz w:val="20"/>
              </w:rPr>
              <w:t xml:space="preserve"> </w:t>
            </w:r>
            <w:r>
              <w:rPr>
                <w:rFonts w:ascii="Times New Roman" w:hAnsi="Times New Roman"/>
                <w:sz w:val="20"/>
                <w:lang w:val="en-US"/>
              </w:rPr>
              <w:drawing>
                <wp:inline distT="0" distB="0" distL="0" distR="0">
                  <wp:extent cx="1052195" cy="215963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pic:cNvPicPr>
                        </pic:nvPicPr>
                        <pic:blipFill>
                          <a:blip r:embed="rId124"/>
                          <a:stretch>
                            <a:fillRect/>
                          </a:stretch>
                        </pic:blipFill>
                        <pic:spPr>
                          <a:xfrm>
                            <a:off x="0" y="0"/>
                            <a:ext cx="1111601" cy="2281004"/>
                          </a:xfrm>
                          <a:prstGeom prst="rect">
                            <a:avLst/>
                          </a:prstGeom>
                        </pic:spPr>
                      </pic:pic>
                    </a:graphicData>
                  </a:graphic>
                </wp:inline>
              </w:drawing>
            </w:r>
          </w:p>
          <w:p w14:paraId="266451B5">
            <w:pPr>
              <w:widowControl/>
              <w:spacing w:before="0" w:after="0" w:line="276" w:lineRule="auto"/>
              <w:ind w:left="0" w:firstLine="0"/>
              <w:contextualSpacing/>
              <w:jc w:val="left"/>
              <w:rPr>
                <w:rFonts w:ascii="Times New Roman" w:hAnsi="Times New Roman"/>
                <w:color w:val="FF0000"/>
                <w:sz w:val="20"/>
              </w:rPr>
            </w:pPr>
          </w:p>
          <w:p w14:paraId="719F506A">
            <w:pPr>
              <w:widowControl/>
              <w:spacing w:before="0" w:after="0" w:line="276" w:lineRule="auto"/>
              <w:ind w:left="0" w:firstLine="0"/>
              <w:contextualSpacing/>
              <w:jc w:val="left"/>
              <w:rPr>
                <w:rFonts w:ascii="Times New Roman" w:hAnsi="Times New Roman"/>
                <w:sz w:val="20"/>
              </w:rPr>
            </w:pPr>
            <w:r>
              <w:rPr>
                <w:rFonts w:ascii="Times New Roman" w:hAnsi="Times New Roman"/>
                <w:color w:val="FF0000"/>
                <w:sz w:val="20"/>
              </w:rPr>
              <w:t>- Sau khi KH click button “Xác nhận”, hệ thống gen file hợp đồng điện tử -&gt; chuyển màn hình Xác nhận thông tin hợp đồng WL_07.</w:t>
            </w:r>
          </w:p>
        </w:tc>
      </w:tr>
      <w:tr w14:paraId="3DFC73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585" w:type="dxa"/>
            <w:gridSpan w:val="7"/>
          </w:tcPr>
          <w:p w14:paraId="402A5AF4">
            <w:pPr>
              <w:pStyle w:val="3"/>
              <w:ind w:left="0" w:firstLine="0"/>
              <w:jc w:val="left"/>
              <w:rPr>
                <w:rFonts w:ascii="Times New Roman" w:hAnsi="Times New Roman"/>
                <w:b/>
                <w:strike/>
                <w:sz w:val="24"/>
                <w:szCs w:val="24"/>
                <w:lang w:val="en-US"/>
              </w:rPr>
            </w:pPr>
            <w:r>
              <w:rPr>
                <w:rFonts w:ascii="Times New Roman" w:hAnsi="Times New Roman"/>
                <w:b/>
                <w:strike/>
                <w:sz w:val="24"/>
                <w:szCs w:val="24"/>
                <w:lang w:val="en-US"/>
              </w:rPr>
              <w:t>Màn hình nhập phương thức xác thực (authen by TPbank)</w:t>
            </w:r>
          </w:p>
          <w:p w14:paraId="33F01CDB">
            <w:pPr>
              <w:pStyle w:val="233"/>
              <w:numPr>
                <w:ilvl w:val="0"/>
                <w:numId w:val="121"/>
              </w:numPr>
              <w:rPr>
                <w:rFonts w:ascii="Times New Roman" w:hAnsi="Times New Roman" w:eastAsiaTheme="majorEastAsia"/>
                <w:strike/>
                <w:sz w:val="24"/>
                <w:szCs w:val="24"/>
              </w:rPr>
            </w:pPr>
            <w:r>
              <w:rPr>
                <w:rFonts w:ascii="Times New Roman" w:hAnsi="Times New Roman" w:eastAsiaTheme="majorEastAsia"/>
                <w:strike/>
                <w:sz w:val="24"/>
                <w:szCs w:val="24"/>
              </w:rPr>
              <w:t>Sau khi xác nhận thông tin mở thẻ, hệ thống điều hướng đến màn hình xác thực với PTXT tương ứng NSD đang dùng, cho phép sử dụng các PTXT lowrisk (Touch ID/ Face ID).</w:t>
            </w:r>
          </w:p>
          <w:p w14:paraId="3086C9E7">
            <w:pPr>
              <w:pStyle w:val="3"/>
              <w:numPr>
                <w:ilvl w:val="0"/>
                <w:numId w:val="121"/>
              </w:numPr>
              <w:jc w:val="left"/>
              <w:rPr>
                <w:rFonts w:ascii="Times New Roman" w:hAnsi="Times New Roman"/>
                <w:b/>
                <w:strike/>
                <w:sz w:val="24"/>
                <w:szCs w:val="24"/>
                <w:lang w:val="en-US"/>
              </w:rPr>
            </w:pPr>
            <w:r>
              <w:rPr>
                <w:rFonts w:ascii="Times New Roman" w:hAnsi="Times New Roman" w:eastAsiaTheme="majorEastAsia"/>
                <w:strike/>
                <w:sz w:val="24"/>
                <w:szCs w:val="24"/>
              </w:rPr>
              <w:t>Hệ thống cho phép nhập sai mã xác thực không quá 5 lần và trường hợp nhập 5 lần sẽ xử lý theo rule nhập sai mã xác thực hiện tại. Nhập đúng mã xác thực, hệ thống điều hướng thông tin sang hệ thống thẻ để xử lý và hiển thị màn hình kết quả mở thẻ</w:t>
            </w:r>
          </w:p>
        </w:tc>
      </w:tr>
    </w:tbl>
    <w:p w14:paraId="7EE778D9">
      <w:pPr>
        <w:pStyle w:val="5"/>
        <w:numPr>
          <w:ilvl w:val="2"/>
          <w:numId w:val="1"/>
        </w:numPr>
        <w:ind w:left="720"/>
        <w:rPr>
          <w:sz w:val="24"/>
          <w:lang w:val="en-US"/>
        </w:rPr>
      </w:pPr>
      <w:bookmarkStart w:id="84" w:name="_Toc99540050"/>
      <w:bookmarkStart w:id="85" w:name="_Toc115447383"/>
      <w:r>
        <w:rPr>
          <w:sz w:val="24"/>
          <w:lang w:val="en-US"/>
        </w:rPr>
        <w:t xml:space="preserve">MH </w:t>
      </w:r>
      <w:r>
        <w:rPr>
          <w:strike/>
          <w:color w:val="FF0000"/>
          <w:sz w:val="24"/>
          <w:lang w:val="en-US"/>
        </w:rPr>
        <w:t xml:space="preserve">Xác nhận </w:t>
      </w:r>
      <w:r>
        <w:rPr>
          <w:bCs/>
          <w:strike/>
          <w:color w:val="FF0000"/>
        </w:rPr>
        <w:t xml:space="preserve">hạn mức </w:t>
      </w:r>
      <w:commentRangeStart w:id="116"/>
      <w:commentRangeStart w:id="117"/>
      <w:r>
        <w:rPr>
          <w:bCs/>
          <w:strike/>
          <w:color w:val="FF0000"/>
        </w:rPr>
        <w:t>được cấp và màn hình</w:t>
      </w:r>
      <w:r>
        <w:rPr>
          <w:bCs/>
          <w:color w:val="FF0000"/>
        </w:rPr>
        <w:t xml:space="preserve"> </w:t>
      </w:r>
      <w:r>
        <w:rPr>
          <w:bCs/>
        </w:rPr>
        <w:t>Hợp đồng điện tử</w:t>
      </w:r>
      <w:commentRangeEnd w:id="116"/>
      <w:r>
        <w:rPr>
          <w:rStyle w:val="24"/>
          <w:rFonts w:ascii="Times New Roman" w:hAnsi="Times New Roman"/>
          <w:b/>
        </w:rPr>
        <w:commentReference w:id="116"/>
      </w:r>
      <w:commentRangeEnd w:id="117"/>
      <w:r>
        <w:rPr>
          <w:rStyle w:val="24"/>
          <w:rFonts w:ascii="Times New Roman" w:hAnsi="Times New Roman"/>
          <w:b/>
        </w:rPr>
        <w:commentReference w:id="117"/>
      </w:r>
      <w:r>
        <w:rPr>
          <w:strike/>
          <w:sz w:val="24"/>
          <w:lang w:val="en-US"/>
        </w:rPr>
        <w:t xml:space="preserve"> Xác thực OTP và</w:t>
      </w:r>
      <w:r>
        <w:rPr>
          <w:sz w:val="24"/>
          <w:lang w:val="en-US"/>
        </w:rPr>
        <w:t xml:space="preserve"> </w:t>
      </w:r>
      <w:r>
        <w:rPr>
          <w:strike/>
          <w:sz w:val="24"/>
          <w:lang w:val="en-US"/>
        </w:rPr>
        <w:t xml:space="preserve">Hợp đồng </w:t>
      </w:r>
      <w:bookmarkEnd w:id="84"/>
      <w:r>
        <w:rPr>
          <w:strike/>
          <w:sz w:val="24"/>
          <w:lang w:val="en-US"/>
        </w:rPr>
        <w:t>điện tử</w:t>
      </w:r>
      <w:bookmarkEnd w:id="85"/>
      <w:r>
        <w:rPr>
          <w:sz w:val="24"/>
          <w:lang w:val="en-US"/>
        </w:rPr>
        <w:t xml:space="preserve"> </w:t>
      </w:r>
      <w:r>
        <w:rPr>
          <w:strike/>
          <w:sz w:val="24"/>
          <w:lang w:val="en-US"/>
        </w:rPr>
        <w:t>Credit Score</w:t>
      </w:r>
      <w:r>
        <w:rPr>
          <w:b w:val="0"/>
          <w:strike/>
          <w:sz w:val="24"/>
          <w:lang w:val="en-US"/>
        </w:rPr>
        <w:commentReference w:id="118"/>
      </w:r>
      <w:r>
        <w:rPr>
          <w:rStyle w:val="24"/>
          <w:rFonts w:ascii="Times New Roman" w:hAnsi="Times New Roman"/>
          <w:b/>
        </w:rPr>
        <w:commentReference w:id="119"/>
      </w:r>
      <w:r>
        <w:rPr>
          <w:rStyle w:val="24"/>
          <w:rFonts w:ascii="Times New Roman" w:hAnsi="Times New Roman"/>
          <w:b/>
        </w:rPr>
        <w:commentReference w:id="120"/>
      </w:r>
      <w:r>
        <w:rPr>
          <w:rStyle w:val="24"/>
          <w:rFonts w:ascii="Times New Roman" w:hAnsi="Times New Roman"/>
          <w:b/>
        </w:rPr>
        <w:commentReference w:id="121"/>
      </w:r>
      <w:r>
        <w:rPr>
          <w:strike/>
          <w:sz w:val="24"/>
          <w:lang w:val="en-US"/>
        </w:rPr>
        <w:t xml:space="preserve">  </w:t>
      </w:r>
    </w:p>
    <w:tbl>
      <w:tblPr>
        <w:tblStyle w:val="64"/>
        <w:tblW w:w="975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56"/>
        <w:gridCol w:w="2979"/>
        <w:gridCol w:w="3924"/>
      </w:tblGrid>
      <w:tr w14:paraId="5B1732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56" w:type="dxa"/>
            <w:vAlign w:val="center"/>
          </w:tcPr>
          <w:p w14:paraId="11141F83">
            <w:pPr>
              <w:pStyle w:val="3"/>
              <w:ind w:left="0" w:firstLine="0"/>
              <w:jc w:val="center"/>
              <w:rPr>
                <w:rFonts w:ascii="Times New Roman" w:hAnsi="Times New Roman"/>
                <w:sz w:val="20"/>
                <w:lang w:val="en-US"/>
              </w:rPr>
            </w:pPr>
            <w:r>
              <w:rPr>
                <w:rFonts w:ascii="Times New Roman" w:hAnsi="Times New Roman"/>
                <w:sz w:val="20"/>
                <w:lang w:val="en-US"/>
              </w:rPr>
              <w:drawing>
                <wp:inline distT="0" distB="0" distL="0" distR="0">
                  <wp:extent cx="1670050" cy="3724275"/>
                  <wp:effectExtent l="0" t="0" r="635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pic:cNvPicPr>
                        </pic:nvPicPr>
                        <pic:blipFill>
                          <a:blip r:embed="rId125"/>
                          <a:stretch>
                            <a:fillRect/>
                          </a:stretch>
                        </pic:blipFill>
                        <pic:spPr>
                          <a:xfrm>
                            <a:off x="0" y="0"/>
                            <a:ext cx="1670912" cy="3725865"/>
                          </a:xfrm>
                          <a:prstGeom prst="rect">
                            <a:avLst/>
                          </a:prstGeom>
                        </pic:spPr>
                      </pic:pic>
                    </a:graphicData>
                  </a:graphic>
                </wp:inline>
              </w:drawing>
            </w:r>
          </w:p>
          <w:p w14:paraId="4C098FAC">
            <w:pPr>
              <w:pStyle w:val="3"/>
              <w:ind w:left="0" w:firstLine="0"/>
              <w:jc w:val="center"/>
              <w:rPr>
                <w:rFonts w:ascii="Times New Roman" w:hAnsi="Times New Roman"/>
                <w:strike/>
                <w:sz w:val="20"/>
                <w:lang w:val="en-US"/>
              </w:rPr>
            </w:pPr>
            <w:r>
              <w:rPr>
                <w:rFonts w:ascii="Times New Roman" w:hAnsi="Times New Roman"/>
                <w:strike/>
                <w:color w:val="FF0000"/>
                <w:sz w:val="20"/>
                <w:lang w:val="en-US"/>
              </w:rPr>
              <w:t>WL_05: Màn hình loading trong thời gian chờ phê duyệt hạn mức</w:t>
            </w:r>
          </w:p>
        </w:tc>
        <w:tc>
          <w:tcPr>
            <w:tcW w:w="2979" w:type="dxa"/>
          </w:tcPr>
          <w:p w14:paraId="5A3810BF">
            <w:pPr>
              <w:pStyle w:val="3"/>
              <w:ind w:left="0" w:firstLine="0"/>
              <w:jc w:val="center"/>
              <w:rPr>
                <w:rFonts w:ascii="Times New Roman" w:hAnsi="Times New Roman"/>
                <w:strike/>
                <w:sz w:val="24"/>
                <w:szCs w:val="24"/>
                <w:lang w:val="en-US"/>
              </w:rPr>
            </w:pPr>
            <w:r>
              <w:rPr>
                <w:rFonts w:ascii="Times New Roman" w:hAnsi="Times New Roman"/>
                <w:sz w:val="20"/>
                <w:lang w:val="en-US"/>
              </w:rPr>
              <w:drawing>
                <wp:inline distT="0" distB="0" distL="0" distR="0">
                  <wp:extent cx="1606550" cy="33909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pic:cNvPicPr>
                        </pic:nvPicPr>
                        <pic:blipFill>
                          <a:blip r:embed="rId126"/>
                          <a:stretch>
                            <a:fillRect/>
                          </a:stretch>
                        </pic:blipFill>
                        <pic:spPr>
                          <a:xfrm>
                            <a:off x="0" y="0"/>
                            <a:ext cx="1614206" cy="3406774"/>
                          </a:xfrm>
                          <a:prstGeom prst="rect">
                            <a:avLst/>
                          </a:prstGeom>
                        </pic:spPr>
                      </pic:pic>
                    </a:graphicData>
                  </a:graphic>
                </wp:inline>
              </w:drawing>
            </w:r>
          </w:p>
          <w:p w14:paraId="01CA653A">
            <w:pPr>
              <w:ind w:left="0" w:firstLine="0"/>
              <w:rPr>
                <w:rFonts w:ascii="Times New Roman" w:hAnsi="Times New Roman"/>
                <w:sz w:val="20"/>
                <w:lang w:val="en-US"/>
              </w:rPr>
            </w:pPr>
            <w:r>
              <w:rPr>
                <w:rFonts w:ascii="Times New Roman" w:hAnsi="Times New Roman"/>
                <w:strike/>
                <w:color w:val="FF0000"/>
                <w:sz w:val="24"/>
                <w:szCs w:val="24"/>
                <w:lang w:val="en-US"/>
              </w:rPr>
              <w:t>WL_06: Màn hình xác nhận hạn mức thẻ</w:t>
            </w:r>
          </w:p>
        </w:tc>
        <w:tc>
          <w:tcPr>
            <w:tcW w:w="3924" w:type="dxa"/>
          </w:tcPr>
          <w:p w14:paraId="7C2824FF">
            <w:pPr>
              <w:pStyle w:val="3"/>
              <w:ind w:left="0" w:firstLine="0"/>
              <w:jc w:val="center"/>
              <w:rPr>
                <w:rFonts w:ascii="Times New Roman" w:hAnsi="Times New Roman"/>
                <w:b/>
                <w:sz w:val="24"/>
                <w:szCs w:val="24"/>
                <w:lang w:val="en-US"/>
              </w:rPr>
            </w:pPr>
            <w:r>
              <w:rPr>
                <w:rFonts w:ascii="Times New Roman" w:hAnsi="Times New Roman"/>
                <w:sz w:val="20"/>
                <w:lang w:val="en-US"/>
              </w:rPr>
              <w:drawing>
                <wp:inline distT="0" distB="0" distL="0" distR="0">
                  <wp:extent cx="1371600" cy="3310255"/>
                  <wp:effectExtent l="0" t="0" r="0" b="444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pic:cNvPicPr>
                        </pic:nvPicPr>
                        <pic:blipFill>
                          <a:blip r:embed="rId127"/>
                          <a:stretch>
                            <a:fillRect/>
                          </a:stretch>
                        </pic:blipFill>
                        <pic:spPr>
                          <a:xfrm>
                            <a:off x="0" y="0"/>
                            <a:ext cx="1375499" cy="3319955"/>
                          </a:xfrm>
                          <a:prstGeom prst="rect">
                            <a:avLst/>
                          </a:prstGeom>
                        </pic:spPr>
                      </pic:pic>
                    </a:graphicData>
                  </a:graphic>
                </wp:inline>
              </w:drawing>
            </w:r>
          </w:p>
          <w:p w14:paraId="4DBAF339">
            <w:pPr>
              <w:ind w:left="0" w:firstLine="0"/>
              <w:jc w:val="center"/>
              <w:rPr>
                <w:rFonts w:ascii="Times New Roman" w:hAnsi="Times New Roman"/>
                <w:sz w:val="20"/>
                <w:lang w:val="en-US"/>
              </w:rPr>
            </w:pPr>
            <w:r>
              <w:rPr>
                <w:rFonts w:ascii="Times New Roman" w:hAnsi="Times New Roman"/>
                <w:sz w:val="24"/>
                <w:szCs w:val="24"/>
                <w:lang w:val="en-US"/>
              </w:rPr>
              <w:t>WL_07: Màn hình xác nhận hợp đồng</w:t>
            </w:r>
          </w:p>
        </w:tc>
      </w:tr>
      <w:tr w14:paraId="59C782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856" w:type="dxa"/>
          </w:tcPr>
          <w:p w14:paraId="750FCC9E">
            <w:pPr>
              <w:pStyle w:val="3"/>
              <w:ind w:left="0" w:firstLine="0"/>
              <w:jc w:val="center"/>
              <w:rPr>
                <w:rFonts w:ascii="Times New Roman" w:hAnsi="Times New Roman"/>
                <w:color w:val="50DBDE"/>
                <w:sz w:val="24"/>
                <w:szCs w:val="24"/>
                <w:lang w:val="en-US"/>
              </w:rPr>
            </w:pPr>
            <w:r>
              <w:rPr>
                <w:rFonts w:ascii="Times New Roman" w:hAnsi="Times New Roman"/>
                <w:color w:val="50DBDE"/>
                <w:sz w:val="20"/>
                <w:lang w:val="en-US"/>
              </w:rPr>
              <w:drawing>
                <wp:inline distT="0" distB="0" distL="0" distR="0">
                  <wp:extent cx="1524000" cy="3383915"/>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28"/>
                          <a:stretch>
                            <a:fillRect/>
                          </a:stretch>
                        </pic:blipFill>
                        <pic:spPr>
                          <a:xfrm>
                            <a:off x="0" y="0"/>
                            <a:ext cx="1544174" cy="3429055"/>
                          </a:xfrm>
                          <a:prstGeom prst="rect">
                            <a:avLst/>
                          </a:prstGeom>
                        </pic:spPr>
                      </pic:pic>
                    </a:graphicData>
                  </a:graphic>
                </wp:inline>
              </w:drawing>
            </w:r>
          </w:p>
          <w:p w14:paraId="6573E224">
            <w:pPr>
              <w:pStyle w:val="3"/>
              <w:ind w:left="0" w:firstLine="0"/>
              <w:jc w:val="center"/>
              <w:rPr>
                <w:rFonts w:ascii="Times New Roman" w:hAnsi="Times New Roman"/>
                <w:strike/>
                <w:sz w:val="24"/>
                <w:szCs w:val="24"/>
                <w:lang w:val="en-US"/>
              </w:rPr>
            </w:pPr>
            <w:r>
              <w:rPr>
                <w:rFonts w:ascii="Times New Roman" w:hAnsi="Times New Roman"/>
                <w:strike/>
                <w:color w:val="FF0000"/>
                <w:sz w:val="24"/>
                <w:szCs w:val="24"/>
                <w:lang w:val="en-US"/>
              </w:rPr>
              <w:t>Màn hình xác nhận hợp đồng cho thẻ MC Fest HM &gt; 0 (SLS phê duyệt)</w:t>
            </w:r>
          </w:p>
        </w:tc>
        <w:tc>
          <w:tcPr>
            <w:tcW w:w="2979" w:type="dxa"/>
          </w:tcPr>
          <w:p w14:paraId="30019913">
            <w:pPr>
              <w:pStyle w:val="3"/>
              <w:ind w:left="0" w:firstLine="0"/>
              <w:jc w:val="center"/>
              <w:rPr>
                <w:rFonts w:ascii="Times New Roman" w:hAnsi="Times New Roman"/>
                <w:color w:val="50DBDE"/>
                <w:sz w:val="20"/>
              </w:rPr>
            </w:pPr>
            <w:r>
              <w:rPr>
                <w:rFonts w:ascii="Times New Roman" w:hAnsi="Times New Roman"/>
                <w:color w:val="50DBDE"/>
                <w:sz w:val="20"/>
                <w:lang w:val="en-US"/>
              </w:rPr>
              <w:drawing>
                <wp:inline distT="0" distB="0" distL="0" distR="0">
                  <wp:extent cx="1514475" cy="338201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129"/>
                          <a:stretch>
                            <a:fillRect/>
                          </a:stretch>
                        </pic:blipFill>
                        <pic:spPr>
                          <a:xfrm>
                            <a:off x="0" y="0"/>
                            <a:ext cx="1524935" cy="3405725"/>
                          </a:xfrm>
                          <a:prstGeom prst="rect">
                            <a:avLst/>
                          </a:prstGeom>
                        </pic:spPr>
                      </pic:pic>
                    </a:graphicData>
                  </a:graphic>
                </wp:inline>
              </w:drawing>
            </w:r>
          </w:p>
          <w:p w14:paraId="7F500230">
            <w:pPr>
              <w:pStyle w:val="3"/>
              <w:ind w:left="0" w:firstLine="0"/>
              <w:jc w:val="center"/>
              <w:rPr>
                <w:rFonts w:ascii="Times New Roman" w:hAnsi="Times New Roman"/>
                <w:sz w:val="24"/>
                <w:szCs w:val="24"/>
                <w:lang w:val="en-US"/>
              </w:rPr>
            </w:pPr>
            <w:r>
              <w:rPr>
                <w:rFonts w:ascii="Times New Roman" w:hAnsi="Times New Roman"/>
                <w:strike/>
                <w:color w:val="FF0000"/>
                <w:sz w:val="24"/>
                <w:szCs w:val="24"/>
                <w:lang w:val="en-US"/>
              </w:rPr>
              <w:t>Màn hình xác nhận hợp đồng cho thẻ MC Fest trải nghiệm có HM = 0 (SLS reject)</w:t>
            </w:r>
          </w:p>
        </w:tc>
        <w:tc>
          <w:tcPr>
            <w:tcW w:w="3924" w:type="dxa"/>
          </w:tcPr>
          <w:p w14:paraId="74CAD2CE">
            <w:pPr>
              <w:pStyle w:val="3"/>
              <w:ind w:left="0" w:firstLine="0"/>
              <w:jc w:val="center"/>
              <w:rPr>
                <w:rFonts w:ascii="Times New Roman" w:hAnsi="Times New Roman"/>
                <w:strike/>
                <w:sz w:val="24"/>
                <w:szCs w:val="24"/>
                <w:lang w:val="en-US"/>
              </w:rPr>
            </w:pPr>
          </w:p>
        </w:tc>
      </w:tr>
    </w:tbl>
    <w:p w14:paraId="55DAF176">
      <w:pPr>
        <w:widowControl/>
        <w:spacing w:before="0" w:after="0" w:line="276" w:lineRule="auto"/>
        <w:ind w:left="0" w:firstLine="0"/>
        <w:contextualSpacing/>
        <w:jc w:val="left"/>
        <w:rPr>
          <w:rFonts w:ascii="Times New Roman" w:hAnsi="Times New Roman"/>
          <w:sz w:val="24"/>
          <w:szCs w:val="24"/>
          <w:lang w:val="en-US"/>
        </w:rPr>
      </w:pPr>
    </w:p>
    <w:p w14:paraId="4B6E1D46">
      <w:pPr>
        <w:widowControl/>
        <w:spacing w:before="0" w:after="0" w:line="276" w:lineRule="auto"/>
        <w:ind w:left="0" w:firstLine="0"/>
        <w:contextualSpacing/>
        <w:jc w:val="left"/>
        <w:rPr>
          <w:rFonts w:ascii="Times New Roman" w:hAnsi="Times New Roman"/>
          <w:b/>
          <w:sz w:val="24"/>
          <w:szCs w:val="24"/>
        </w:rPr>
      </w:pPr>
      <w:r>
        <w:rPr>
          <w:rFonts w:ascii="Times New Roman" w:hAnsi="Times New Roman"/>
          <w:b/>
          <w:sz w:val="24"/>
          <w:szCs w:val="24"/>
        </w:rPr>
        <w:t>Mô tả màn hình</w:t>
      </w:r>
    </w:p>
    <w:p w14:paraId="5A65E55D">
      <w:pPr>
        <w:widowControl/>
        <w:spacing w:before="0" w:after="0" w:line="276" w:lineRule="auto"/>
        <w:ind w:left="0" w:firstLine="0"/>
        <w:contextualSpacing/>
        <w:jc w:val="left"/>
        <w:rPr>
          <w:rFonts w:ascii="Times New Roman" w:hAnsi="Times New Roman"/>
          <w:b/>
          <w:sz w:val="24"/>
          <w:szCs w:val="24"/>
        </w:rPr>
      </w:pPr>
    </w:p>
    <w:p w14:paraId="121CFFF2">
      <w:pPr>
        <w:widowControl/>
        <w:spacing w:before="0" w:after="0" w:line="276" w:lineRule="auto"/>
        <w:ind w:left="0" w:firstLine="0"/>
        <w:contextualSpacing/>
        <w:jc w:val="left"/>
        <w:rPr>
          <w:rFonts w:ascii="Times New Roman" w:hAnsi="Times New Roman"/>
          <w:b/>
          <w:sz w:val="24"/>
          <w:szCs w:val="24"/>
        </w:rPr>
      </w:pPr>
    </w:p>
    <w:p w14:paraId="7D93B49C">
      <w:pPr>
        <w:widowControl/>
        <w:spacing w:before="0" w:after="0" w:line="276" w:lineRule="auto"/>
        <w:ind w:left="0" w:firstLine="0"/>
        <w:contextualSpacing/>
        <w:jc w:val="left"/>
        <w:rPr>
          <w:rFonts w:ascii="Times New Roman" w:hAnsi="Times New Roman"/>
          <w:b/>
          <w:sz w:val="24"/>
          <w:szCs w:val="24"/>
        </w:rPr>
      </w:pPr>
    </w:p>
    <w:p w14:paraId="2684D2BD">
      <w:pPr>
        <w:widowControl/>
        <w:spacing w:before="0" w:after="0" w:line="276" w:lineRule="auto"/>
        <w:ind w:left="0" w:firstLine="0"/>
        <w:contextualSpacing/>
        <w:jc w:val="left"/>
        <w:rPr>
          <w:rFonts w:ascii="Times New Roman" w:hAnsi="Times New Roman"/>
          <w:b/>
          <w:sz w:val="24"/>
          <w:szCs w:val="24"/>
        </w:rPr>
      </w:pPr>
    </w:p>
    <w:p w14:paraId="50955F1F">
      <w:pPr>
        <w:widowControl/>
        <w:spacing w:before="0" w:after="0" w:line="276" w:lineRule="auto"/>
        <w:ind w:left="0" w:firstLine="0"/>
        <w:contextualSpacing/>
        <w:jc w:val="left"/>
        <w:rPr>
          <w:rFonts w:ascii="Times New Roman" w:hAnsi="Times New Roman"/>
          <w:b/>
          <w:sz w:val="24"/>
          <w:szCs w:val="24"/>
        </w:rPr>
      </w:pPr>
    </w:p>
    <w:p w14:paraId="0D6F0686">
      <w:pPr>
        <w:widowControl/>
        <w:spacing w:before="0" w:after="0" w:line="276" w:lineRule="auto"/>
        <w:ind w:left="0" w:firstLine="0"/>
        <w:contextualSpacing/>
        <w:jc w:val="left"/>
        <w:rPr>
          <w:rFonts w:ascii="Times New Roman" w:hAnsi="Times New Roman"/>
          <w:b/>
          <w:sz w:val="24"/>
          <w:szCs w:val="24"/>
        </w:rPr>
      </w:pPr>
    </w:p>
    <w:p w14:paraId="775A097C">
      <w:pPr>
        <w:widowControl/>
        <w:spacing w:before="0" w:after="0" w:line="276" w:lineRule="auto"/>
        <w:ind w:left="0" w:firstLine="0"/>
        <w:contextualSpacing/>
        <w:jc w:val="left"/>
        <w:rPr>
          <w:rFonts w:ascii="Times New Roman" w:hAnsi="Times New Roman"/>
          <w:b/>
          <w:sz w:val="24"/>
          <w:szCs w:val="24"/>
        </w:rPr>
      </w:pPr>
      <w:r>
        <w:rPr>
          <w:rFonts w:ascii="Times New Roman" w:hAnsi="Times New Roman"/>
          <w:b/>
          <w:strike/>
          <w:sz w:val="24"/>
          <w:szCs w:val="24"/>
          <w:lang w:val="en-US"/>
        </w:rPr>
        <w:t>Màn hình nhập mã xác thực (Authen by TS)</w:t>
      </w:r>
      <w:r>
        <w:rPr>
          <w:rFonts w:ascii="Times New Roman" w:hAnsi="Times New Roman"/>
          <w:b/>
          <w:sz w:val="24"/>
          <w:szCs w:val="24"/>
          <w:lang w:val="en-US"/>
        </w:rPr>
        <w:t xml:space="preserve"> </w:t>
      </w:r>
    </w:p>
    <w:p w14:paraId="542ACCD6">
      <w:pPr>
        <w:pStyle w:val="3"/>
        <w:numPr>
          <w:ilvl w:val="0"/>
          <w:numId w:val="122"/>
        </w:numPr>
        <w:rPr>
          <w:rFonts w:ascii="Times New Roman" w:hAnsi="Times New Roman"/>
          <w:strike/>
          <w:sz w:val="24"/>
          <w:szCs w:val="24"/>
          <w:lang w:val="en-US"/>
        </w:rPr>
      </w:pPr>
      <w:r>
        <w:rPr>
          <w:rFonts w:ascii="Times New Roman" w:hAnsi="Times New Roman"/>
          <w:strike/>
          <w:sz w:val="24"/>
          <w:szCs w:val="24"/>
          <w:lang w:val="en-US"/>
        </w:rPr>
        <w:t>Là hệ thống xác nhận của nhà cung cấp Trusting Social, không sử dụng hệ thống authen của Ngân hàng.</w:t>
      </w:r>
    </w:p>
    <w:p w14:paraId="09011213">
      <w:pPr>
        <w:pStyle w:val="3"/>
        <w:numPr>
          <w:ilvl w:val="0"/>
          <w:numId w:val="122"/>
        </w:numPr>
        <w:rPr>
          <w:rFonts w:ascii="Times New Roman" w:hAnsi="Times New Roman"/>
          <w:strike/>
          <w:sz w:val="24"/>
          <w:szCs w:val="24"/>
          <w:lang w:val="en-US"/>
        </w:rPr>
      </w:pPr>
      <w:r>
        <w:rPr>
          <w:rFonts w:ascii="Times New Roman" w:hAnsi="Times New Roman"/>
          <w:strike/>
          <w:sz w:val="24"/>
          <w:szCs w:val="24"/>
          <w:lang w:val="en-US"/>
        </w:rPr>
        <w:t>Hệ thống chạy luồng phê duyệt bất đồng bộ.</w:t>
      </w:r>
    </w:p>
    <w:p w14:paraId="091F1EB3">
      <w:pPr>
        <w:pStyle w:val="3"/>
        <w:numPr>
          <w:ilvl w:val="0"/>
          <w:numId w:val="122"/>
        </w:numPr>
        <w:rPr>
          <w:rFonts w:ascii="Times New Roman" w:hAnsi="Times New Roman"/>
          <w:b/>
          <w:strike/>
          <w:sz w:val="24"/>
          <w:szCs w:val="24"/>
          <w:lang w:val="en-US"/>
        </w:rPr>
      </w:pPr>
      <w:r>
        <w:rPr>
          <w:rFonts w:ascii="Times New Roman" w:hAnsi="Times New Roman"/>
          <w:strike/>
          <w:sz w:val="24"/>
          <w:szCs w:val="24"/>
          <w:lang w:val="en-US"/>
        </w:rPr>
        <w:t>Bỏ qua bước này nếu KH đã được phê duyệt mở thẻ</w:t>
      </w:r>
    </w:p>
    <w:p w14:paraId="09E96A8F">
      <w:pPr>
        <w:pStyle w:val="233"/>
        <w:widowControl/>
        <w:numPr>
          <w:ilvl w:val="0"/>
          <w:numId w:val="122"/>
        </w:numPr>
        <w:spacing w:before="0" w:after="0" w:line="276" w:lineRule="auto"/>
        <w:contextualSpacing/>
        <w:jc w:val="left"/>
        <w:rPr>
          <w:rFonts w:ascii="Times New Roman" w:hAnsi="Times New Roman"/>
          <w:sz w:val="24"/>
          <w:szCs w:val="24"/>
        </w:rPr>
      </w:pPr>
      <w:r>
        <w:rPr>
          <w:rFonts w:ascii="Times New Roman" w:hAnsi="Times New Roman"/>
          <w:strike/>
          <w:sz w:val="24"/>
          <w:szCs w:val="24"/>
        </w:rPr>
        <w:t>Sau khi xác thực OTP thành công,</w:t>
      </w:r>
      <w:r>
        <w:rPr>
          <w:rFonts w:ascii="Times New Roman" w:hAnsi="Times New Roman"/>
          <w:sz w:val="24"/>
          <w:szCs w:val="24"/>
        </w:rPr>
        <w:t xml:space="preserve"> </w:t>
      </w:r>
    </w:p>
    <w:p w14:paraId="5AA9A5E5">
      <w:pPr>
        <w:widowControl/>
        <w:spacing w:before="0" w:after="0" w:line="276" w:lineRule="auto"/>
        <w:ind w:left="0" w:firstLine="0"/>
        <w:contextualSpacing/>
        <w:jc w:val="left"/>
        <w:rPr>
          <w:rFonts w:ascii="Times New Roman" w:hAnsi="Times New Roman"/>
          <w:sz w:val="24"/>
          <w:szCs w:val="24"/>
        </w:rPr>
      </w:pPr>
    </w:p>
    <w:p w14:paraId="394E3A01">
      <w:pPr>
        <w:widowControl/>
        <w:spacing w:before="0" w:after="0" w:line="276" w:lineRule="auto"/>
        <w:ind w:left="0" w:firstLine="0"/>
        <w:contextualSpacing/>
        <w:jc w:val="left"/>
        <w:rPr>
          <w:rFonts w:ascii="Times New Roman" w:hAnsi="Times New Roman"/>
          <w:strike/>
          <w:color w:val="FF0000"/>
          <w:sz w:val="24"/>
          <w:szCs w:val="24"/>
        </w:rPr>
      </w:pPr>
      <w:r>
        <w:rPr>
          <w:rFonts w:ascii="Times New Roman" w:hAnsi="Times New Roman"/>
          <w:strike/>
          <w:color w:val="FF0000"/>
          <w:sz w:val="24"/>
          <w:szCs w:val="24"/>
        </w:rPr>
        <w:t>Hệ thống gửi thông tin KH sang hệ thống SLS để tiến hành chấm điểm tín dụng cho KH, các hạng mục SLS sẽ kiểm tra (rule chi tiết tại mục m):</w:t>
      </w:r>
    </w:p>
    <w:p w14:paraId="0913FCDA">
      <w:pPr>
        <w:pStyle w:val="233"/>
        <w:widowControl/>
        <w:numPr>
          <w:ilvl w:val="1"/>
          <w:numId w:val="122"/>
        </w:numPr>
        <w:spacing w:before="0" w:after="0" w:line="276" w:lineRule="auto"/>
        <w:contextualSpacing/>
        <w:jc w:val="left"/>
        <w:rPr>
          <w:rFonts w:ascii="Times New Roman" w:hAnsi="Times New Roman"/>
          <w:strike/>
          <w:color w:val="FF0000"/>
          <w:sz w:val="24"/>
          <w:szCs w:val="24"/>
        </w:rPr>
      </w:pPr>
      <w:r>
        <w:rPr>
          <w:rFonts w:ascii="Times New Roman" w:hAnsi="Times New Roman"/>
          <w:strike/>
          <w:color w:val="FF0000"/>
          <w:sz w:val="24"/>
          <w:szCs w:val="24"/>
        </w:rPr>
        <w:t>CIC/PCB</w:t>
      </w:r>
    </w:p>
    <w:p w14:paraId="5ED7EB6B">
      <w:pPr>
        <w:pStyle w:val="233"/>
        <w:widowControl/>
        <w:numPr>
          <w:ilvl w:val="1"/>
          <w:numId w:val="122"/>
        </w:numPr>
        <w:spacing w:before="0" w:after="0" w:line="276" w:lineRule="auto"/>
        <w:contextualSpacing/>
        <w:jc w:val="left"/>
        <w:rPr>
          <w:rFonts w:ascii="Times New Roman" w:hAnsi="Times New Roman"/>
          <w:strike/>
          <w:color w:val="FF0000"/>
          <w:sz w:val="24"/>
          <w:szCs w:val="24"/>
        </w:rPr>
      </w:pPr>
      <w:r>
        <w:rPr>
          <w:rFonts w:ascii="Times New Roman" w:hAnsi="Times New Roman"/>
          <w:strike/>
          <w:color w:val="FF0000"/>
          <w:sz w:val="24"/>
          <w:szCs w:val="24"/>
        </w:rPr>
        <w:t>VMG</w:t>
      </w:r>
    </w:p>
    <w:p w14:paraId="1C6F58DE">
      <w:pPr>
        <w:pStyle w:val="233"/>
        <w:widowControl/>
        <w:numPr>
          <w:ilvl w:val="1"/>
          <w:numId w:val="122"/>
        </w:numPr>
        <w:spacing w:before="0" w:after="0" w:line="276" w:lineRule="auto"/>
        <w:contextualSpacing/>
        <w:jc w:val="left"/>
        <w:rPr>
          <w:rFonts w:ascii="Times New Roman" w:hAnsi="Times New Roman"/>
          <w:strike/>
          <w:color w:val="FF0000"/>
          <w:sz w:val="24"/>
          <w:szCs w:val="24"/>
        </w:rPr>
      </w:pPr>
      <w:r>
        <w:rPr>
          <w:rFonts w:ascii="Times New Roman" w:hAnsi="Times New Roman"/>
          <w:strike/>
          <w:color w:val="FF0000"/>
          <w:sz w:val="24"/>
          <w:szCs w:val="24"/>
        </w:rPr>
        <w:t>Credit Score</w:t>
      </w:r>
    </w:p>
    <w:p w14:paraId="76B0ECD3">
      <w:pPr>
        <w:pStyle w:val="233"/>
        <w:widowControl/>
        <w:numPr>
          <w:ilvl w:val="1"/>
          <w:numId w:val="122"/>
        </w:numPr>
        <w:spacing w:before="0" w:after="0" w:line="276" w:lineRule="auto"/>
        <w:contextualSpacing/>
        <w:jc w:val="left"/>
        <w:rPr>
          <w:rFonts w:ascii="Times New Roman" w:hAnsi="Times New Roman"/>
          <w:strike/>
          <w:color w:val="FF0000"/>
          <w:sz w:val="24"/>
          <w:szCs w:val="24"/>
        </w:rPr>
      </w:pPr>
      <w:r>
        <w:rPr>
          <w:rFonts w:ascii="Times New Roman" w:hAnsi="Times New Roman"/>
          <w:strike/>
          <w:color w:val="FF0000"/>
          <w:sz w:val="24"/>
          <w:szCs w:val="24"/>
        </w:rPr>
        <w:t>Fraud check</w:t>
      </w:r>
    </w:p>
    <w:p w14:paraId="7C7A52FC">
      <w:pPr>
        <w:pStyle w:val="233"/>
        <w:widowControl/>
        <w:numPr>
          <w:ilvl w:val="1"/>
          <w:numId w:val="122"/>
        </w:numPr>
        <w:spacing w:before="0" w:after="0" w:line="276" w:lineRule="auto"/>
        <w:contextualSpacing/>
        <w:jc w:val="left"/>
        <w:rPr>
          <w:rFonts w:ascii="Times New Roman" w:hAnsi="Times New Roman"/>
          <w:strike/>
          <w:color w:val="FF0000"/>
          <w:sz w:val="24"/>
          <w:szCs w:val="24"/>
        </w:rPr>
      </w:pPr>
      <w:r>
        <w:rPr>
          <w:rFonts w:ascii="Times New Roman" w:hAnsi="Times New Roman"/>
          <w:strike/>
          <w:color w:val="FF0000"/>
          <w:sz w:val="24"/>
          <w:szCs w:val="24"/>
        </w:rPr>
        <w:t>One ID (thông tin thu nhập của KH) để trả hạn mức thẻ phù hợp.</w:t>
      </w:r>
    </w:p>
    <w:p w14:paraId="7BCE82F5">
      <w:pPr>
        <w:widowControl/>
        <w:spacing w:before="0" w:after="0" w:line="276" w:lineRule="auto"/>
        <w:ind w:left="0" w:firstLine="0"/>
        <w:contextualSpacing/>
        <w:jc w:val="left"/>
        <w:rPr>
          <w:rFonts w:ascii="Times New Roman" w:hAnsi="Times New Roman"/>
          <w:strike/>
          <w:color w:val="FF0000"/>
          <w:sz w:val="24"/>
          <w:szCs w:val="24"/>
        </w:rPr>
      </w:pPr>
      <w:r>
        <w:rPr>
          <w:rFonts w:ascii="Times New Roman" w:hAnsi="Times New Roman"/>
          <w:strike/>
          <w:color w:val="FF0000"/>
          <w:sz w:val="24"/>
          <w:szCs w:val="24"/>
        </w:rPr>
        <w:t>Trong thời gian chờ phản hồi từ hệ thống SLS, hiển thị màn hình loading (</w:t>
      </w:r>
      <w:r>
        <w:rPr>
          <w:rFonts w:ascii="Times New Roman" w:hAnsi="Times New Roman"/>
          <w:b/>
          <w:strike/>
          <w:color w:val="FF0000"/>
          <w:sz w:val="24"/>
          <w:szCs w:val="24"/>
        </w:rPr>
        <w:t>WL_05</w:t>
      </w:r>
      <w:r>
        <w:rPr>
          <w:rFonts w:ascii="Times New Roman" w:hAnsi="Times New Roman"/>
          <w:strike/>
          <w:color w:val="FF0000"/>
          <w:sz w:val="24"/>
          <w:szCs w:val="24"/>
        </w:rPr>
        <w:t>)</w:t>
      </w:r>
    </w:p>
    <w:p w14:paraId="3C82E31F">
      <w:pPr>
        <w:widowControl/>
        <w:spacing w:before="0" w:after="0" w:line="276" w:lineRule="auto"/>
        <w:ind w:left="0" w:firstLine="0"/>
        <w:contextualSpacing/>
        <w:jc w:val="left"/>
        <w:rPr>
          <w:rFonts w:ascii="Times New Roman" w:hAnsi="Times New Roman"/>
          <w:strike/>
          <w:color w:val="FF0000"/>
          <w:sz w:val="24"/>
          <w:szCs w:val="24"/>
        </w:rPr>
      </w:pPr>
      <w:r>
        <w:rPr>
          <w:rFonts w:ascii="Times New Roman" w:hAnsi="Times New Roman"/>
          <w:strike/>
          <w:color w:val="FF0000"/>
          <w:sz w:val="24"/>
          <w:szCs w:val="24"/>
        </w:rPr>
        <w:t>Sau khi nhận được phản hồi từ hệ thống SLS:</w:t>
      </w:r>
    </w:p>
    <w:p w14:paraId="044FE851">
      <w:pPr>
        <w:pStyle w:val="233"/>
        <w:widowControl/>
        <w:numPr>
          <w:ilvl w:val="0"/>
          <w:numId w:val="122"/>
        </w:numPr>
        <w:spacing w:before="0" w:after="0" w:line="276" w:lineRule="auto"/>
        <w:contextualSpacing/>
        <w:jc w:val="left"/>
        <w:rPr>
          <w:rFonts w:ascii="Times New Roman" w:hAnsi="Times New Roman"/>
          <w:strike/>
          <w:color w:val="FF0000"/>
          <w:sz w:val="24"/>
          <w:szCs w:val="24"/>
        </w:rPr>
      </w:pPr>
      <w:r>
        <w:rPr>
          <w:rFonts w:ascii="Times New Roman" w:hAnsi="Times New Roman"/>
          <w:strike/>
          <w:color w:val="FF0000"/>
          <w:sz w:val="24"/>
          <w:szCs w:val="24"/>
        </w:rPr>
        <w:t>Trong trường hợp pass kiểm tra, hiển thị hạn mức thẻ phù hợp tại MH xác nhận hạn mức thẻ (</w:t>
      </w:r>
      <w:r>
        <w:rPr>
          <w:rFonts w:ascii="Times New Roman" w:hAnsi="Times New Roman"/>
          <w:b/>
          <w:strike/>
          <w:color w:val="FF0000"/>
          <w:sz w:val="24"/>
          <w:szCs w:val="24"/>
        </w:rPr>
        <w:t>WL_06</w:t>
      </w:r>
      <w:r>
        <w:rPr>
          <w:rFonts w:ascii="Times New Roman" w:hAnsi="Times New Roman"/>
          <w:strike/>
          <w:color w:val="FF0000"/>
          <w:sz w:val="24"/>
          <w:szCs w:val="24"/>
        </w:rPr>
        <w:t>).</w:t>
      </w:r>
    </w:p>
    <w:p w14:paraId="08902CEB">
      <w:pPr>
        <w:pStyle w:val="233"/>
        <w:widowControl/>
        <w:numPr>
          <w:ilvl w:val="0"/>
          <w:numId w:val="122"/>
        </w:numPr>
        <w:spacing w:before="0" w:after="0" w:line="276" w:lineRule="auto"/>
        <w:contextualSpacing/>
        <w:jc w:val="left"/>
        <w:rPr>
          <w:rFonts w:ascii="Times New Roman" w:hAnsi="Times New Roman"/>
          <w:sz w:val="24"/>
          <w:szCs w:val="24"/>
        </w:rPr>
      </w:pPr>
      <w:r>
        <w:rPr>
          <w:rFonts w:ascii="Times New Roman" w:hAnsi="Times New Roman"/>
          <w:strike/>
          <w:color w:val="FF0000"/>
          <w:sz w:val="24"/>
          <w:szCs w:val="24"/>
        </w:rPr>
        <w:t xml:space="preserve">Trong trường hợp không lấy được hạn mức thẻ của khách hàng </w:t>
      </w:r>
      <w:r>
        <w:rPr>
          <w:rFonts w:ascii="Times New Roman" w:hAnsi="Times New Roman"/>
          <w:strike/>
          <w:color w:val="FF0000"/>
          <w:sz w:val="24"/>
          <w:szCs w:val="24"/>
        </w:rPr>
        <w:sym w:font="Wingdings" w:char="F0E8"/>
      </w:r>
      <w:r>
        <w:rPr>
          <w:rFonts w:ascii="Times New Roman" w:hAnsi="Times New Roman"/>
          <w:strike/>
          <w:color w:val="FF0000"/>
          <w:sz w:val="24"/>
          <w:szCs w:val="24"/>
        </w:rPr>
        <w:t xml:space="preserve"> Thông báo lỗ</w:t>
      </w:r>
      <w:r>
        <w:rPr>
          <w:rFonts w:ascii="Times New Roman" w:hAnsi="Times New Roman"/>
          <w:sz w:val="24"/>
          <w:szCs w:val="24"/>
        </w:rPr>
        <w:t>i</w:t>
      </w:r>
    </w:p>
    <w:p w14:paraId="1E17DD69">
      <w:pPr>
        <w:widowControl/>
        <w:spacing w:before="0" w:after="0" w:line="276" w:lineRule="auto"/>
        <w:ind w:left="0" w:firstLine="0"/>
        <w:contextualSpacing/>
        <w:jc w:val="left"/>
        <w:rPr>
          <w:rFonts w:ascii="Times New Roman" w:hAnsi="Times New Roman"/>
          <w:sz w:val="24"/>
          <w:szCs w:val="24"/>
        </w:rPr>
      </w:pPr>
    </w:p>
    <w:p w14:paraId="6A49CC4A">
      <w:pPr>
        <w:pStyle w:val="233"/>
        <w:widowControl/>
        <w:spacing w:before="0" w:after="0" w:line="276" w:lineRule="auto"/>
        <w:ind w:left="360" w:firstLine="0"/>
        <w:contextualSpacing/>
        <w:jc w:val="left"/>
        <w:rPr>
          <w:rFonts w:ascii="Times New Roman" w:hAnsi="Times New Roman"/>
          <w:strike/>
          <w:sz w:val="24"/>
          <w:szCs w:val="24"/>
        </w:rPr>
      </w:pPr>
    </w:p>
    <w:tbl>
      <w:tblPr>
        <w:tblStyle w:val="64"/>
        <w:tblW w:w="122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1"/>
        <w:gridCol w:w="4086"/>
        <w:gridCol w:w="1248"/>
        <w:gridCol w:w="1376"/>
        <w:gridCol w:w="5046"/>
      </w:tblGrid>
      <w:tr w14:paraId="49BF40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511" w:type="dxa"/>
          </w:tcPr>
          <w:p w14:paraId="2C2F145E">
            <w:pPr>
              <w:pStyle w:val="3"/>
              <w:ind w:left="0" w:firstLine="0"/>
              <w:rPr>
                <w:rFonts w:ascii="Times New Roman" w:hAnsi="Times New Roman"/>
                <w:sz w:val="24"/>
                <w:szCs w:val="24"/>
                <w:lang w:val="en-US"/>
              </w:rPr>
            </w:pPr>
            <w:r>
              <w:rPr>
                <w:rFonts w:ascii="Times New Roman" w:hAnsi="Times New Roman"/>
                <w:sz w:val="24"/>
                <w:szCs w:val="24"/>
                <w:lang w:val="en-US"/>
              </w:rPr>
              <w:t>No</w:t>
            </w:r>
          </w:p>
        </w:tc>
        <w:tc>
          <w:tcPr>
            <w:tcW w:w="4086" w:type="dxa"/>
          </w:tcPr>
          <w:p w14:paraId="252D19B1">
            <w:pPr>
              <w:pStyle w:val="3"/>
              <w:ind w:left="0" w:firstLine="0"/>
              <w:rPr>
                <w:rFonts w:ascii="Times New Roman" w:hAnsi="Times New Roman"/>
                <w:sz w:val="24"/>
                <w:szCs w:val="24"/>
                <w:lang w:val="en-US"/>
              </w:rPr>
            </w:pPr>
            <w:r>
              <w:rPr>
                <w:rFonts w:ascii="Times New Roman" w:hAnsi="Times New Roman"/>
                <w:sz w:val="24"/>
                <w:szCs w:val="24"/>
                <w:lang w:val="en-US"/>
              </w:rPr>
              <w:t>Field Name</w:t>
            </w:r>
          </w:p>
        </w:tc>
        <w:tc>
          <w:tcPr>
            <w:tcW w:w="1248" w:type="dxa"/>
          </w:tcPr>
          <w:p w14:paraId="4E3F4FFA">
            <w:pPr>
              <w:pStyle w:val="3"/>
              <w:ind w:left="0" w:firstLine="0"/>
              <w:rPr>
                <w:rFonts w:ascii="Times New Roman" w:hAnsi="Times New Roman"/>
                <w:sz w:val="24"/>
                <w:szCs w:val="24"/>
                <w:lang w:val="en-US"/>
              </w:rPr>
            </w:pPr>
            <w:r>
              <w:rPr>
                <w:rFonts w:ascii="Times New Roman" w:hAnsi="Times New Roman"/>
                <w:sz w:val="24"/>
                <w:szCs w:val="24"/>
                <w:lang w:val="en-US"/>
              </w:rPr>
              <w:t>Data Type</w:t>
            </w:r>
          </w:p>
        </w:tc>
        <w:tc>
          <w:tcPr>
            <w:tcW w:w="1376" w:type="dxa"/>
          </w:tcPr>
          <w:p w14:paraId="6DEBF7E5">
            <w:pPr>
              <w:pStyle w:val="3"/>
              <w:ind w:left="0" w:firstLine="0"/>
              <w:rPr>
                <w:rFonts w:ascii="Times New Roman" w:hAnsi="Times New Roman"/>
                <w:sz w:val="24"/>
                <w:szCs w:val="24"/>
                <w:lang w:val="en-US"/>
              </w:rPr>
            </w:pPr>
            <w:r>
              <w:rPr>
                <w:rFonts w:ascii="Times New Roman" w:hAnsi="Times New Roman"/>
                <w:sz w:val="24"/>
                <w:szCs w:val="24"/>
                <w:lang w:val="en-US"/>
              </w:rPr>
              <w:t>Manadatory</w:t>
            </w:r>
          </w:p>
        </w:tc>
        <w:tc>
          <w:tcPr>
            <w:tcW w:w="5046" w:type="dxa"/>
          </w:tcPr>
          <w:p w14:paraId="1091F060">
            <w:pPr>
              <w:pStyle w:val="3"/>
              <w:ind w:left="0" w:firstLine="0"/>
              <w:rPr>
                <w:rFonts w:ascii="Times New Roman" w:hAnsi="Times New Roman"/>
                <w:sz w:val="24"/>
                <w:szCs w:val="24"/>
                <w:lang w:val="en-US"/>
              </w:rPr>
            </w:pPr>
            <w:r>
              <w:rPr>
                <w:rFonts w:ascii="Times New Roman" w:hAnsi="Times New Roman"/>
                <w:sz w:val="24"/>
                <w:szCs w:val="24"/>
                <w:lang w:val="en-US"/>
              </w:rPr>
              <w:t>Description</w:t>
            </w:r>
          </w:p>
        </w:tc>
      </w:tr>
      <w:tr w14:paraId="58B6D7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67" w:type="dxa"/>
            <w:gridSpan w:val="5"/>
          </w:tcPr>
          <w:p w14:paraId="492605F0">
            <w:pPr>
              <w:pStyle w:val="3"/>
              <w:ind w:left="0" w:firstLine="0"/>
              <w:rPr>
                <w:rFonts w:ascii="Times New Roman" w:hAnsi="Times New Roman"/>
                <w:b/>
                <w:strike/>
                <w:color w:val="FF0000"/>
                <w:sz w:val="20"/>
                <w:lang w:val="en-US"/>
              </w:rPr>
            </w:pPr>
            <w:r>
              <w:rPr>
                <w:rFonts w:ascii="Times New Roman" w:hAnsi="Times New Roman"/>
                <w:b/>
                <w:strike/>
                <w:color w:val="FF0000"/>
                <w:sz w:val="20"/>
                <w:lang w:val="en-US"/>
              </w:rPr>
              <w:t>WL_05: Màn hình loading trong thời gian chờ phê duyệt hạn mức</w:t>
            </w:r>
          </w:p>
          <w:p w14:paraId="52BE9FA1">
            <w:pPr>
              <w:pStyle w:val="3"/>
              <w:ind w:left="0" w:firstLine="0"/>
              <w:rPr>
                <w:rFonts w:ascii="Times New Roman" w:hAnsi="Times New Roman"/>
                <w:strike/>
                <w:color w:val="FF0000"/>
                <w:sz w:val="24"/>
                <w:szCs w:val="24"/>
                <w:lang w:val="en-US"/>
              </w:rPr>
            </w:pPr>
            <w:r>
              <w:rPr>
                <w:rFonts w:ascii="Times New Roman" w:hAnsi="Times New Roman"/>
                <w:strike/>
                <w:color w:val="FF0000"/>
                <w:sz w:val="20"/>
                <w:lang w:val="en-US"/>
              </w:rPr>
              <w:t xml:space="preserve">Hiển thị màn hình loading </w:t>
            </w:r>
            <w:r>
              <w:rPr>
                <w:rFonts w:ascii="Times New Roman" w:hAnsi="Times New Roman"/>
                <w:strike/>
                <w:color w:val="FF0000"/>
                <w:sz w:val="24"/>
                <w:szCs w:val="24"/>
                <w:lang w:val="en-US"/>
              </w:rPr>
              <w:t xml:space="preserve">cho đến khi FE nhận được response thông tin hạn mức phê duyệt từ BE. </w:t>
            </w:r>
          </w:p>
          <w:p w14:paraId="75FEBC5A">
            <w:pPr>
              <w:pStyle w:val="3"/>
              <w:numPr>
                <w:ilvl w:val="0"/>
                <w:numId w:val="116"/>
              </w:numPr>
              <w:rPr>
                <w:rFonts w:ascii="Times New Roman" w:hAnsi="Times New Roman"/>
                <w:strike/>
                <w:color w:val="FF0000"/>
                <w:sz w:val="24"/>
                <w:szCs w:val="24"/>
                <w:lang w:val="en-US"/>
              </w:rPr>
            </w:pPr>
            <w:r>
              <w:rPr>
                <w:rFonts w:ascii="Times New Roman" w:hAnsi="Times New Roman"/>
                <w:strike/>
                <w:color w:val="FF0000"/>
                <w:sz w:val="24"/>
                <w:szCs w:val="24"/>
                <w:lang w:val="en-US"/>
              </w:rPr>
              <w:t>Nếu BE response thông tin hạn mức được cấp, chuyển sang màn hình xác nhận hạn mức thẻ (</w:t>
            </w:r>
            <w:r>
              <w:rPr>
                <w:rFonts w:ascii="Times New Roman" w:hAnsi="Times New Roman"/>
                <w:b/>
                <w:strike/>
                <w:color w:val="FF0000"/>
                <w:sz w:val="24"/>
                <w:szCs w:val="24"/>
                <w:lang w:val="en-US"/>
              </w:rPr>
              <w:t>WL_06</w:t>
            </w:r>
            <w:r>
              <w:rPr>
                <w:rFonts w:ascii="Times New Roman" w:hAnsi="Times New Roman"/>
                <w:strike/>
                <w:color w:val="FF0000"/>
                <w:sz w:val="24"/>
                <w:szCs w:val="24"/>
                <w:lang w:val="en-US"/>
              </w:rPr>
              <w:t>).</w:t>
            </w:r>
          </w:p>
          <w:p w14:paraId="488CB2DE">
            <w:pPr>
              <w:pStyle w:val="3"/>
              <w:numPr>
                <w:ilvl w:val="0"/>
                <w:numId w:val="116"/>
              </w:numPr>
              <w:rPr>
                <w:rFonts w:ascii="Times New Roman" w:hAnsi="Times New Roman"/>
                <w:strike/>
                <w:color w:val="FF0000"/>
                <w:sz w:val="24"/>
                <w:szCs w:val="24"/>
                <w:lang w:val="en-US"/>
              </w:rPr>
            </w:pPr>
            <w:r>
              <w:rPr>
                <w:rFonts w:ascii="Times New Roman" w:hAnsi="Times New Roman"/>
                <w:strike/>
                <w:color w:val="FF0000"/>
                <w:sz w:val="24"/>
                <w:szCs w:val="24"/>
                <w:lang w:val="en-US"/>
              </w:rPr>
              <w:t>Nếu BE response failed/ Không nhận được phản hồi từ BE, hiển thị báo lỗi theo logic hiện tại.</w:t>
            </w:r>
          </w:p>
        </w:tc>
      </w:tr>
      <w:tr w14:paraId="610DC8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14:paraId="796F5B79">
            <w:pPr>
              <w:pStyle w:val="3"/>
              <w:numPr>
                <w:ilvl w:val="0"/>
                <w:numId w:val="123"/>
              </w:numPr>
              <w:rPr>
                <w:rFonts w:ascii="Times New Roman" w:hAnsi="Times New Roman"/>
                <w:sz w:val="24"/>
                <w:szCs w:val="24"/>
                <w:lang w:val="en-US"/>
              </w:rPr>
            </w:pPr>
          </w:p>
        </w:tc>
        <w:tc>
          <w:tcPr>
            <w:tcW w:w="4086" w:type="dxa"/>
          </w:tcPr>
          <w:p w14:paraId="4015265F">
            <w:pPr>
              <w:pStyle w:val="3"/>
              <w:ind w:left="0" w:firstLine="0"/>
              <w:rPr>
                <w:rFonts w:ascii="Times New Roman" w:hAnsi="Times New Roman"/>
                <w:strike/>
                <w:color w:val="FF0000"/>
                <w:sz w:val="24"/>
                <w:szCs w:val="24"/>
                <w:lang w:val="en-US"/>
              </w:rPr>
            </w:pPr>
            <w:r>
              <w:rPr>
                <w:rFonts w:ascii="Times New Roman" w:hAnsi="Times New Roman"/>
                <w:strike/>
                <w:color w:val="FF0000"/>
                <w:sz w:val="24"/>
                <w:szCs w:val="24"/>
                <w:lang w:val="en-US"/>
              </w:rPr>
              <w:t>Thông tin thẻ</w:t>
            </w:r>
          </w:p>
        </w:tc>
        <w:tc>
          <w:tcPr>
            <w:tcW w:w="1248" w:type="dxa"/>
          </w:tcPr>
          <w:p w14:paraId="066DD645">
            <w:pPr>
              <w:pStyle w:val="3"/>
              <w:ind w:left="0" w:firstLine="0"/>
              <w:rPr>
                <w:rFonts w:ascii="Times New Roman" w:hAnsi="Times New Roman"/>
                <w:strike/>
                <w:color w:val="FF0000"/>
                <w:sz w:val="24"/>
                <w:szCs w:val="24"/>
                <w:lang w:val="en-US"/>
              </w:rPr>
            </w:pPr>
            <w:r>
              <w:rPr>
                <w:rFonts w:ascii="Times New Roman" w:hAnsi="Times New Roman"/>
                <w:strike/>
                <w:color w:val="FF0000"/>
                <w:sz w:val="24"/>
                <w:szCs w:val="24"/>
                <w:lang w:val="en-US"/>
              </w:rPr>
              <w:t>Label</w:t>
            </w:r>
          </w:p>
        </w:tc>
        <w:tc>
          <w:tcPr>
            <w:tcW w:w="1376" w:type="dxa"/>
          </w:tcPr>
          <w:p w14:paraId="3EC1BAAE">
            <w:pPr>
              <w:pStyle w:val="3"/>
              <w:ind w:left="0" w:firstLine="0"/>
              <w:rPr>
                <w:rFonts w:ascii="Times New Roman" w:hAnsi="Times New Roman"/>
                <w:strike/>
                <w:color w:val="FF0000"/>
                <w:sz w:val="24"/>
                <w:szCs w:val="24"/>
                <w:lang w:val="en-US"/>
              </w:rPr>
            </w:pPr>
            <w:r>
              <w:rPr>
                <w:rFonts w:ascii="Times New Roman" w:hAnsi="Times New Roman"/>
                <w:strike/>
                <w:color w:val="FF0000"/>
                <w:sz w:val="24"/>
                <w:szCs w:val="24"/>
                <w:lang w:val="en-US"/>
              </w:rPr>
              <w:t>Y</w:t>
            </w:r>
          </w:p>
        </w:tc>
        <w:tc>
          <w:tcPr>
            <w:tcW w:w="5046" w:type="dxa"/>
          </w:tcPr>
          <w:p w14:paraId="29238618">
            <w:pPr>
              <w:pStyle w:val="3"/>
              <w:numPr>
                <w:ilvl w:val="0"/>
                <w:numId w:val="116"/>
              </w:numPr>
              <w:rPr>
                <w:rFonts w:ascii="Times New Roman" w:hAnsi="Times New Roman"/>
                <w:strike/>
                <w:color w:val="FF0000"/>
                <w:sz w:val="24"/>
                <w:szCs w:val="24"/>
                <w:lang w:val="en-US"/>
              </w:rPr>
            </w:pPr>
            <w:r>
              <w:rPr>
                <w:rFonts w:ascii="Times New Roman" w:hAnsi="Times New Roman"/>
                <w:strike/>
                <w:color w:val="FF0000"/>
                <w:sz w:val="24"/>
                <w:szCs w:val="24"/>
                <w:lang w:val="en-US"/>
              </w:rPr>
              <w:t>Hình ảnh thẻ theo thiết kế</w:t>
            </w:r>
          </w:p>
          <w:p w14:paraId="52DC1B3D">
            <w:pPr>
              <w:pStyle w:val="3"/>
              <w:numPr>
                <w:ilvl w:val="0"/>
                <w:numId w:val="116"/>
              </w:numPr>
              <w:rPr>
                <w:rFonts w:ascii="Times New Roman" w:hAnsi="Times New Roman"/>
                <w:strike/>
                <w:color w:val="FF0000"/>
                <w:sz w:val="24"/>
                <w:szCs w:val="24"/>
                <w:lang w:val="en-US"/>
              </w:rPr>
            </w:pPr>
            <w:r>
              <w:rPr>
                <w:rFonts w:ascii="Times New Roman" w:hAnsi="Times New Roman"/>
                <w:strike/>
                <w:color w:val="FF0000"/>
                <w:sz w:val="24"/>
                <w:szCs w:val="24"/>
                <w:lang w:val="en-US"/>
              </w:rPr>
              <w:t>Tên thẻ tương ứng với product code tương tự tại màn hình Quản lý thẻ, chi tiết tham khảo tài liệu \\10.1.12.27\Du an\Du An Dang Trien Khai\18.NHCN.02-Hydro Bank\Working\Khac\08. QBA\7. Giai đoạn 7 - 2025\12. Cardy\TLPT\Card Maintenance, mục 3.1.1</w:t>
            </w:r>
          </w:p>
        </w:tc>
      </w:tr>
      <w:tr w14:paraId="08E30F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14:paraId="68DD51E9">
            <w:pPr>
              <w:pStyle w:val="3"/>
              <w:numPr>
                <w:ilvl w:val="0"/>
                <w:numId w:val="123"/>
              </w:numPr>
              <w:rPr>
                <w:rFonts w:ascii="Times New Roman" w:hAnsi="Times New Roman"/>
                <w:strike/>
                <w:color w:val="FF0000"/>
                <w:sz w:val="24"/>
                <w:szCs w:val="24"/>
                <w:lang w:val="en-US"/>
              </w:rPr>
            </w:pPr>
          </w:p>
        </w:tc>
        <w:tc>
          <w:tcPr>
            <w:tcW w:w="4086" w:type="dxa"/>
          </w:tcPr>
          <w:p w14:paraId="0D9C5800">
            <w:pPr>
              <w:pStyle w:val="3"/>
              <w:ind w:left="0" w:firstLine="0"/>
              <w:rPr>
                <w:rFonts w:ascii="Times New Roman" w:hAnsi="Times New Roman"/>
                <w:strike/>
                <w:color w:val="FF0000"/>
                <w:sz w:val="24"/>
                <w:szCs w:val="24"/>
                <w:lang w:val="en-US"/>
              </w:rPr>
            </w:pPr>
            <w:r>
              <w:rPr>
                <w:rFonts w:ascii="Times New Roman" w:hAnsi="Times New Roman"/>
                <w:strike/>
                <w:color w:val="FF0000"/>
                <w:sz w:val="24"/>
                <w:szCs w:val="24"/>
                <w:lang w:val="en-US"/>
              </w:rPr>
              <w:t>Thanh loading</w:t>
            </w:r>
          </w:p>
          <w:p w14:paraId="41E8B13F">
            <w:pPr>
              <w:pStyle w:val="3"/>
              <w:ind w:left="0" w:firstLine="0"/>
              <w:rPr>
                <w:rFonts w:ascii="Times New Roman" w:hAnsi="Times New Roman"/>
                <w:strike/>
                <w:color w:val="FF0000"/>
                <w:sz w:val="24"/>
                <w:szCs w:val="24"/>
                <w:lang w:val="en-US"/>
              </w:rPr>
            </w:pPr>
            <w:r>
              <w:rPr>
                <w:rFonts w:ascii="Times New Roman" w:hAnsi="Times New Roman"/>
                <w:strike/>
                <w:color w:val="FF0000"/>
                <w:sz w:val="20"/>
                <w:lang w:val="en-US"/>
              </w:rPr>
              <w:drawing>
                <wp:inline distT="0" distB="0" distL="0" distR="0">
                  <wp:extent cx="2056765" cy="58039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30"/>
                          <a:stretch>
                            <a:fillRect/>
                          </a:stretch>
                        </pic:blipFill>
                        <pic:spPr>
                          <a:xfrm>
                            <a:off x="0" y="0"/>
                            <a:ext cx="2057143" cy="580952"/>
                          </a:xfrm>
                          <a:prstGeom prst="rect">
                            <a:avLst/>
                          </a:prstGeom>
                        </pic:spPr>
                      </pic:pic>
                    </a:graphicData>
                  </a:graphic>
                </wp:inline>
              </w:drawing>
            </w:r>
          </w:p>
          <w:p w14:paraId="16E48F09">
            <w:pPr>
              <w:pStyle w:val="3"/>
              <w:ind w:left="0" w:firstLine="0"/>
              <w:rPr>
                <w:rFonts w:ascii="Times New Roman" w:hAnsi="Times New Roman"/>
                <w:strike/>
                <w:color w:val="FF0000"/>
                <w:sz w:val="24"/>
                <w:szCs w:val="24"/>
                <w:lang w:val="en-US"/>
              </w:rPr>
            </w:pPr>
            <w:r>
              <w:rPr>
                <w:rFonts w:ascii="Times New Roman" w:hAnsi="Times New Roman"/>
                <w:strike/>
                <w:color w:val="FF0000"/>
                <w:sz w:val="20"/>
                <w:lang w:val="en-US"/>
              </w:rPr>
              <w:drawing>
                <wp:inline distT="0" distB="0" distL="0" distR="0">
                  <wp:extent cx="1894840" cy="523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31"/>
                          <a:stretch>
                            <a:fillRect/>
                          </a:stretch>
                        </pic:blipFill>
                        <pic:spPr>
                          <a:xfrm>
                            <a:off x="0" y="0"/>
                            <a:ext cx="1895238" cy="523810"/>
                          </a:xfrm>
                          <a:prstGeom prst="rect">
                            <a:avLst/>
                          </a:prstGeom>
                        </pic:spPr>
                      </pic:pic>
                    </a:graphicData>
                  </a:graphic>
                </wp:inline>
              </w:drawing>
            </w:r>
          </w:p>
        </w:tc>
        <w:tc>
          <w:tcPr>
            <w:tcW w:w="1248" w:type="dxa"/>
          </w:tcPr>
          <w:p w14:paraId="59501B3E">
            <w:pPr>
              <w:pStyle w:val="3"/>
              <w:ind w:left="0" w:firstLine="0"/>
              <w:rPr>
                <w:rFonts w:ascii="Times New Roman" w:hAnsi="Times New Roman"/>
                <w:strike/>
                <w:color w:val="FF0000"/>
                <w:sz w:val="24"/>
                <w:szCs w:val="24"/>
                <w:lang w:val="en-US"/>
              </w:rPr>
            </w:pPr>
            <w:r>
              <w:rPr>
                <w:rFonts w:ascii="Times New Roman" w:hAnsi="Times New Roman"/>
                <w:strike/>
                <w:color w:val="FF0000"/>
                <w:sz w:val="24"/>
                <w:szCs w:val="24"/>
                <w:lang w:val="en-US"/>
              </w:rPr>
              <w:t>Label</w:t>
            </w:r>
          </w:p>
        </w:tc>
        <w:tc>
          <w:tcPr>
            <w:tcW w:w="1376" w:type="dxa"/>
          </w:tcPr>
          <w:p w14:paraId="71320498">
            <w:pPr>
              <w:pStyle w:val="3"/>
              <w:ind w:left="0" w:firstLine="0"/>
              <w:rPr>
                <w:rFonts w:ascii="Times New Roman" w:hAnsi="Times New Roman"/>
                <w:strike/>
                <w:color w:val="FF0000"/>
                <w:sz w:val="24"/>
                <w:szCs w:val="24"/>
                <w:lang w:val="en-US"/>
              </w:rPr>
            </w:pPr>
            <w:r>
              <w:rPr>
                <w:rFonts w:ascii="Times New Roman" w:hAnsi="Times New Roman"/>
                <w:strike/>
                <w:color w:val="FF0000"/>
                <w:sz w:val="24"/>
                <w:szCs w:val="24"/>
                <w:lang w:val="en-US"/>
              </w:rPr>
              <w:t>Y</w:t>
            </w:r>
          </w:p>
        </w:tc>
        <w:tc>
          <w:tcPr>
            <w:tcW w:w="5046" w:type="dxa"/>
          </w:tcPr>
          <w:p w14:paraId="26E72AB7">
            <w:pPr>
              <w:pStyle w:val="3"/>
              <w:numPr>
                <w:ilvl w:val="0"/>
                <w:numId w:val="116"/>
              </w:numPr>
              <w:rPr>
                <w:rFonts w:ascii="Times New Roman" w:hAnsi="Times New Roman"/>
                <w:strike/>
                <w:color w:val="FF0000"/>
                <w:sz w:val="24"/>
                <w:szCs w:val="24"/>
                <w:lang w:val="en-US"/>
              </w:rPr>
            </w:pPr>
            <w:r>
              <w:rPr>
                <w:rFonts w:ascii="Times New Roman" w:hAnsi="Times New Roman"/>
                <w:strike/>
                <w:color w:val="FF0000"/>
                <w:sz w:val="24"/>
                <w:szCs w:val="24"/>
                <w:lang w:val="en-US"/>
              </w:rPr>
              <w:t>Hiển thị loading progress bar tại màn hình chờ</w:t>
            </w:r>
          </w:p>
          <w:p w14:paraId="0D5E6CC0">
            <w:pPr>
              <w:pStyle w:val="3"/>
              <w:numPr>
                <w:ilvl w:val="0"/>
                <w:numId w:val="116"/>
              </w:numPr>
              <w:rPr>
                <w:rFonts w:ascii="Times New Roman" w:hAnsi="Times New Roman"/>
                <w:strike/>
                <w:color w:val="FF0000"/>
                <w:sz w:val="24"/>
                <w:szCs w:val="24"/>
                <w:lang w:val="en-US"/>
              </w:rPr>
            </w:pPr>
            <w:r>
              <w:rPr>
                <w:rFonts w:ascii="Times New Roman" w:hAnsi="Times New Roman"/>
                <w:strike/>
                <w:color w:val="FF0000"/>
                <w:sz w:val="24"/>
                <w:szCs w:val="24"/>
                <w:lang w:val="en-US"/>
              </w:rPr>
              <w:t>Thanh loading chạy liên tục, cho đến khi FE nhận được response thông tin hạn mức phê duyệt từ BE. Nếu đã load đến hết thanh mà vẫn chưa có response từ BE hoặc chưa đủ thời gian timeout thì loading lại từ đầu.</w:t>
            </w:r>
          </w:p>
          <w:p w14:paraId="7A7EB30D">
            <w:pPr>
              <w:pStyle w:val="3"/>
              <w:numPr>
                <w:ilvl w:val="0"/>
                <w:numId w:val="116"/>
              </w:numPr>
              <w:rPr>
                <w:rFonts w:ascii="Times New Roman" w:hAnsi="Times New Roman"/>
                <w:strike/>
                <w:color w:val="FF0000"/>
                <w:sz w:val="24"/>
                <w:szCs w:val="24"/>
                <w:lang w:val="en-US"/>
              </w:rPr>
            </w:pPr>
            <w:r>
              <w:rPr>
                <w:rFonts w:ascii="Times New Roman" w:hAnsi="Times New Roman"/>
                <w:strike/>
                <w:color w:val="FF0000"/>
                <w:sz w:val="24"/>
                <w:szCs w:val="24"/>
                <w:lang w:val="en-US"/>
              </w:rPr>
              <w:t>Trong thời gian loading, thanh loading progress hiển thị màu tím kèm dòng text được thay đổi mỗi X giây (hiện tại X=5) theo thứ tự như sau và quay vòng khi chạy hết lượt text:</w:t>
            </w:r>
          </w:p>
          <w:p w14:paraId="69A7E77E">
            <w:pPr>
              <w:pStyle w:val="3"/>
              <w:ind w:left="360" w:firstLine="0"/>
              <w:rPr>
                <w:rFonts w:ascii="Times New Roman" w:hAnsi="Times New Roman"/>
                <w:strike/>
                <w:color w:val="FF0000"/>
                <w:sz w:val="20"/>
              </w:rPr>
            </w:pPr>
            <w:r>
              <w:rPr>
                <w:rFonts w:ascii="Times New Roman" w:hAnsi="Times New Roman"/>
                <w:strike/>
                <w:color w:val="FF0000"/>
                <w:sz w:val="20"/>
              </w:rPr>
              <w:t>Đang tiếp nhận thông tin...</w:t>
            </w:r>
          </w:p>
          <w:p w14:paraId="6968AAA8">
            <w:pPr>
              <w:pStyle w:val="3"/>
              <w:ind w:left="360" w:firstLine="0"/>
              <w:rPr>
                <w:rFonts w:ascii="Times New Roman" w:hAnsi="Times New Roman"/>
                <w:strike/>
                <w:color w:val="FF0000"/>
                <w:sz w:val="20"/>
              </w:rPr>
            </w:pPr>
            <w:r>
              <w:rPr>
                <w:rFonts w:ascii="Times New Roman" w:hAnsi="Times New Roman"/>
                <w:strike/>
                <w:color w:val="FF0000"/>
                <w:sz w:val="20"/>
              </w:rPr>
              <w:t>Đang tìm kiếm hạn mức phù hợp với Bạn...</w:t>
            </w:r>
          </w:p>
          <w:p w14:paraId="6F67DFB9">
            <w:pPr>
              <w:pStyle w:val="3"/>
              <w:ind w:left="360" w:firstLine="0"/>
              <w:rPr>
                <w:rFonts w:ascii="Times New Roman" w:hAnsi="Times New Roman"/>
                <w:strike/>
                <w:color w:val="FF0000"/>
                <w:sz w:val="24"/>
                <w:szCs w:val="24"/>
                <w:lang w:val="en-US"/>
              </w:rPr>
            </w:pPr>
            <w:r>
              <w:rPr>
                <w:rFonts w:ascii="Times New Roman" w:hAnsi="Times New Roman"/>
                <w:strike/>
                <w:color w:val="FF0000"/>
                <w:sz w:val="20"/>
              </w:rPr>
              <w:t>Đang phê duyệt hạn mức...</w:t>
            </w:r>
          </w:p>
          <w:p w14:paraId="7EFE9D3C">
            <w:pPr>
              <w:pStyle w:val="3"/>
              <w:numPr>
                <w:ilvl w:val="0"/>
                <w:numId w:val="116"/>
              </w:numPr>
              <w:rPr>
                <w:rFonts w:ascii="Times New Roman" w:hAnsi="Times New Roman"/>
                <w:strike/>
                <w:color w:val="FF0000"/>
                <w:sz w:val="24"/>
                <w:szCs w:val="24"/>
                <w:lang w:val="en-US"/>
              </w:rPr>
            </w:pPr>
            <w:r>
              <w:rPr>
                <w:rFonts w:ascii="Times New Roman" w:hAnsi="Times New Roman"/>
                <w:strike/>
                <w:color w:val="FF0000"/>
                <w:sz w:val="24"/>
                <w:szCs w:val="24"/>
                <w:lang w:val="en-US"/>
              </w:rPr>
              <w:t>Khi FE nhận được response từ BE, thanh loading progress chuyển màu xanh, text đi kèm thay đổi thành Hoàn tất! đồng thời FE chuyển sang màn hình Xác nhận hạn mức thẻ hoặc báo lỗi tương ứng với response từ BE.</w:t>
            </w:r>
          </w:p>
        </w:tc>
      </w:tr>
      <w:tr w14:paraId="13C35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14:paraId="09DDCDC0">
            <w:pPr>
              <w:pStyle w:val="3"/>
              <w:numPr>
                <w:ilvl w:val="0"/>
                <w:numId w:val="123"/>
              </w:numPr>
              <w:rPr>
                <w:rFonts w:ascii="Times New Roman" w:hAnsi="Times New Roman"/>
                <w:strike/>
                <w:color w:val="FF0000"/>
                <w:sz w:val="24"/>
                <w:szCs w:val="24"/>
                <w:lang w:val="en-US"/>
              </w:rPr>
            </w:pPr>
          </w:p>
        </w:tc>
        <w:tc>
          <w:tcPr>
            <w:tcW w:w="4086" w:type="dxa"/>
          </w:tcPr>
          <w:p w14:paraId="1D2AE710">
            <w:pPr>
              <w:pStyle w:val="3"/>
              <w:ind w:left="0" w:firstLine="0"/>
              <w:rPr>
                <w:rFonts w:ascii="Times New Roman" w:hAnsi="Times New Roman"/>
                <w:strike/>
                <w:color w:val="FF0000"/>
                <w:sz w:val="24"/>
                <w:szCs w:val="24"/>
                <w:lang w:val="en-US"/>
              </w:rPr>
            </w:pPr>
            <w:r>
              <w:rPr>
                <w:rFonts w:ascii="Times New Roman" w:hAnsi="Times New Roman"/>
                <w:strike/>
                <w:color w:val="FF0000"/>
                <w:sz w:val="24"/>
                <w:szCs w:val="24"/>
                <w:lang w:val="en-US"/>
              </w:rPr>
              <w:t>Bạn có biết</w:t>
            </w:r>
          </w:p>
          <w:p w14:paraId="11EF2004">
            <w:pPr>
              <w:pStyle w:val="3"/>
              <w:ind w:left="0" w:firstLine="0"/>
              <w:rPr>
                <w:rFonts w:ascii="Times New Roman" w:hAnsi="Times New Roman"/>
                <w:strike/>
                <w:color w:val="FF0000"/>
                <w:sz w:val="24"/>
                <w:szCs w:val="24"/>
                <w:lang w:val="en-US"/>
              </w:rPr>
            </w:pPr>
            <w:r>
              <w:rPr>
                <w:rFonts w:ascii="Times New Roman" w:hAnsi="Times New Roman"/>
                <w:strike/>
                <w:color w:val="FF0000"/>
                <w:sz w:val="24"/>
                <w:szCs w:val="24"/>
                <w:lang w:val="en-US"/>
              </w:rPr>
              <w:drawing>
                <wp:inline distT="0" distB="0" distL="0" distR="0">
                  <wp:extent cx="2009140" cy="93281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32"/>
                          <a:stretch>
                            <a:fillRect/>
                          </a:stretch>
                        </pic:blipFill>
                        <pic:spPr>
                          <a:xfrm>
                            <a:off x="0" y="0"/>
                            <a:ext cx="2009524" cy="933333"/>
                          </a:xfrm>
                          <a:prstGeom prst="rect">
                            <a:avLst/>
                          </a:prstGeom>
                        </pic:spPr>
                      </pic:pic>
                    </a:graphicData>
                  </a:graphic>
                </wp:inline>
              </w:drawing>
            </w:r>
          </w:p>
        </w:tc>
        <w:tc>
          <w:tcPr>
            <w:tcW w:w="1248" w:type="dxa"/>
          </w:tcPr>
          <w:p w14:paraId="1DABECB5">
            <w:pPr>
              <w:pStyle w:val="3"/>
              <w:ind w:left="0" w:firstLine="0"/>
              <w:rPr>
                <w:rFonts w:ascii="Times New Roman" w:hAnsi="Times New Roman"/>
                <w:strike/>
                <w:color w:val="FF0000"/>
                <w:sz w:val="24"/>
                <w:szCs w:val="24"/>
                <w:lang w:val="en-US"/>
              </w:rPr>
            </w:pPr>
            <w:r>
              <w:rPr>
                <w:rFonts w:ascii="Times New Roman" w:hAnsi="Times New Roman"/>
                <w:strike/>
                <w:color w:val="FF0000"/>
                <w:sz w:val="24"/>
                <w:szCs w:val="24"/>
                <w:lang w:val="en-US"/>
              </w:rPr>
              <w:t>Label</w:t>
            </w:r>
          </w:p>
        </w:tc>
        <w:tc>
          <w:tcPr>
            <w:tcW w:w="1376" w:type="dxa"/>
          </w:tcPr>
          <w:p w14:paraId="67A49885">
            <w:pPr>
              <w:pStyle w:val="3"/>
              <w:ind w:left="0" w:firstLine="0"/>
              <w:rPr>
                <w:rFonts w:ascii="Times New Roman" w:hAnsi="Times New Roman"/>
                <w:strike/>
                <w:color w:val="FF0000"/>
                <w:sz w:val="24"/>
                <w:szCs w:val="24"/>
                <w:lang w:val="en-US"/>
              </w:rPr>
            </w:pPr>
            <w:r>
              <w:rPr>
                <w:rFonts w:ascii="Times New Roman" w:hAnsi="Times New Roman"/>
                <w:strike/>
                <w:color w:val="FF0000"/>
                <w:sz w:val="24"/>
                <w:szCs w:val="24"/>
                <w:lang w:val="en-US"/>
              </w:rPr>
              <w:t>Y</w:t>
            </w:r>
          </w:p>
          <w:p w14:paraId="307C0C12">
            <w:pPr>
              <w:pStyle w:val="3"/>
              <w:ind w:left="0" w:firstLine="0"/>
              <w:rPr>
                <w:rFonts w:ascii="Times New Roman" w:hAnsi="Times New Roman"/>
                <w:strike/>
                <w:color w:val="FF0000"/>
                <w:sz w:val="24"/>
                <w:szCs w:val="24"/>
                <w:lang w:val="en-US"/>
              </w:rPr>
            </w:pPr>
          </w:p>
        </w:tc>
        <w:tc>
          <w:tcPr>
            <w:tcW w:w="5046" w:type="dxa"/>
          </w:tcPr>
          <w:p w14:paraId="21E7DBA4">
            <w:pPr>
              <w:pStyle w:val="3"/>
              <w:numPr>
                <w:ilvl w:val="0"/>
                <w:numId w:val="116"/>
              </w:numPr>
              <w:ind w:right="106"/>
              <w:rPr>
                <w:rFonts w:ascii="Times New Roman" w:hAnsi="Times New Roman"/>
                <w:strike/>
                <w:color w:val="FF0000"/>
                <w:sz w:val="24"/>
                <w:szCs w:val="24"/>
                <w:lang w:val="en-US"/>
              </w:rPr>
            </w:pPr>
            <w:r>
              <w:rPr>
                <w:rFonts w:ascii="Times New Roman" w:hAnsi="Times New Roman"/>
                <w:strike/>
                <w:color w:val="FF0000"/>
                <w:sz w:val="24"/>
                <w:szCs w:val="24"/>
                <w:lang w:val="en-US"/>
              </w:rPr>
              <w:t>Hiển thị slide các tooltip (Label+Icon) hướng dẫn sử dụng thẻ tín dụng tại màn hình loading theo thứ tự như sau:</w:t>
            </w:r>
          </w:p>
          <w:p w14:paraId="56E1F8E5">
            <w:pPr>
              <w:pStyle w:val="3"/>
              <w:ind w:left="360" w:right="106" w:firstLine="0"/>
              <w:rPr>
                <w:rFonts w:ascii="Times New Roman" w:hAnsi="Times New Roman"/>
                <w:strike/>
                <w:color w:val="FF0000"/>
                <w:sz w:val="24"/>
                <w:szCs w:val="24"/>
                <w:lang w:val="en-US"/>
              </w:rPr>
            </w:pPr>
            <w:r>
              <w:rPr>
                <w:rFonts w:ascii="Times New Roman" w:hAnsi="Times New Roman"/>
                <w:strike/>
                <w:color w:val="FF0000"/>
                <w:sz w:val="24"/>
                <w:szCs w:val="24"/>
              </w:rPr>
              <w:t>Thanh toán đủ mỗi kỳ giúp bạn duy trì điểm tín dụng tốt.</w:t>
            </w:r>
          </w:p>
          <w:p w14:paraId="36164C9F">
            <w:pPr>
              <w:pStyle w:val="3"/>
              <w:ind w:left="360" w:right="106" w:firstLine="0"/>
              <w:rPr>
                <w:rFonts w:ascii="Times New Roman" w:hAnsi="Times New Roman"/>
                <w:strike/>
                <w:color w:val="FF0000"/>
                <w:sz w:val="24"/>
                <w:szCs w:val="24"/>
                <w:lang w:val="en-US"/>
              </w:rPr>
            </w:pPr>
            <w:r>
              <w:rPr>
                <w:rFonts w:ascii="Times New Roman" w:hAnsi="Times New Roman"/>
                <w:strike/>
                <w:color w:val="FF0000"/>
                <w:sz w:val="24"/>
                <w:szCs w:val="24"/>
              </w:rPr>
              <w:t>Chi tiêu dưới 30% hạn mức để kiểm soát tài chính thông minh.</w:t>
            </w:r>
          </w:p>
          <w:p w14:paraId="10864B07">
            <w:pPr>
              <w:pStyle w:val="3"/>
              <w:ind w:left="360" w:right="106" w:firstLine="0"/>
              <w:rPr>
                <w:rFonts w:ascii="Times New Roman" w:hAnsi="Times New Roman"/>
                <w:strike/>
                <w:color w:val="FF0000"/>
                <w:sz w:val="24"/>
                <w:szCs w:val="24"/>
                <w:lang w:val="en-US"/>
              </w:rPr>
            </w:pPr>
            <w:r>
              <w:rPr>
                <w:rFonts w:ascii="Times New Roman" w:hAnsi="Times New Roman"/>
                <w:strike/>
                <w:color w:val="FF0000"/>
                <w:sz w:val="24"/>
                <w:szCs w:val="24"/>
              </w:rPr>
              <w:t>Không chia sẻ thông tin thẻ để tránh rủi ro mất tiền.</w:t>
            </w:r>
          </w:p>
          <w:p w14:paraId="0AF9082A">
            <w:pPr>
              <w:pStyle w:val="3"/>
              <w:ind w:left="360" w:right="106" w:firstLine="0"/>
              <w:rPr>
                <w:rFonts w:ascii="Times New Roman" w:hAnsi="Times New Roman"/>
                <w:strike/>
                <w:color w:val="FF0000"/>
                <w:sz w:val="24"/>
                <w:szCs w:val="24"/>
                <w:lang w:val="en-US"/>
              </w:rPr>
            </w:pPr>
            <w:r>
              <w:rPr>
                <w:rFonts w:ascii="Times New Roman" w:hAnsi="Times New Roman"/>
                <w:strike/>
                <w:color w:val="FF0000"/>
                <w:sz w:val="24"/>
                <w:szCs w:val="24"/>
              </w:rPr>
              <w:t>Chi tiêu bằng thẻ tín dụng sẽ tích điểm nâng hạng thành viên TPBank.</w:t>
            </w:r>
          </w:p>
          <w:p w14:paraId="0EBAE4B7">
            <w:pPr>
              <w:pStyle w:val="3"/>
              <w:ind w:left="360" w:right="106" w:firstLine="0"/>
              <w:rPr>
                <w:rFonts w:ascii="Times New Roman" w:hAnsi="Times New Roman"/>
                <w:strike/>
                <w:color w:val="FF0000"/>
                <w:sz w:val="24"/>
                <w:szCs w:val="24"/>
                <w:lang w:val="en-US"/>
              </w:rPr>
            </w:pPr>
            <w:r>
              <w:rPr>
                <w:rFonts w:ascii="Times New Roman" w:hAnsi="Times New Roman"/>
                <w:strike/>
                <w:color w:val="FF0000"/>
                <w:sz w:val="24"/>
                <w:szCs w:val="24"/>
              </w:rPr>
              <w:t>Sử dụng App TPBank để quản lý giao dịch và thanh toán dư nợ thẻ tự động.</w:t>
            </w:r>
          </w:p>
          <w:p w14:paraId="32E4EF76">
            <w:pPr>
              <w:pStyle w:val="3"/>
              <w:numPr>
                <w:ilvl w:val="0"/>
                <w:numId w:val="116"/>
              </w:numPr>
              <w:ind w:right="106"/>
              <w:rPr>
                <w:rFonts w:ascii="Times New Roman" w:hAnsi="Times New Roman"/>
                <w:strike/>
                <w:color w:val="FF0000"/>
                <w:sz w:val="24"/>
                <w:szCs w:val="24"/>
                <w:lang w:val="en-US"/>
              </w:rPr>
            </w:pPr>
            <w:r>
              <w:rPr>
                <w:rFonts w:ascii="Times New Roman" w:hAnsi="Times New Roman"/>
                <w:strike/>
                <w:color w:val="FF0000"/>
                <w:sz w:val="24"/>
                <w:szCs w:val="24"/>
              </w:rPr>
              <w:t>KH có thể vuốt trái/phải để xem danh sách các tooltip. Tại tooltip đầu tiên chỉ có thể vuốt sang phải, tooltip cuối cùng chỉ có thể vuốt sang trái.</w:t>
            </w:r>
          </w:p>
        </w:tc>
      </w:tr>
      <w:tr w14:paraId="7C499B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267" w:type="dxa"/>
            <w:gridSpan w:val="5"/>
          </w:tcPr>
          <w:p w14:paraId="47FE27CC">
            <w:pPr>
              <w:pStyle w:val="3"/>
              <w:ind w:left="0" w:firstLine="0"/>
              <w:rPr>
                <w:rFonts w:ascii="Times New Roman" w:hAnsi="Times New Roman"/>
                <w:strike/>
                <w:sz w:val="24"/>
                <w:szCs w:val="24"/>
                <w:lang w:val="en-US"/>
              </w:rPr>
            </w:pPr>
            <w:r>
              <w:rPr>
                <w:rFonts w:ascii="Times New Roman" w:hAnsi="Times New Roman"/>
                <w:b/>
                <w:strike/>
                <w:color w:val="FF0000"/>
                <w:sz w:val="20"/>
                <w:lang w:val="en-US"/>
              </w:rPr>
              <w:t xml:space="preserve">WL_06: </w:t>
            </w:r>
            <w:r>
              <w:rPr>
                <w:rFonts w:ascii="Times New Roman" w:hAnsi="Times New Roman"/>
                <w:b/>
                <w:strike/>
                <w:color w:val="FF0000"/>
                <w:sz w:val="24"/>
                <w:szCs w:val="24"/>
                <w:lang w:val="en-US"/>
              </w:rPr>
              <w:t>Màn hình xác nhận hạn mức thẻ</w:t>
            </w:r>
          </w:p>
        </w:tc>
      </w:tr>
      <w:tr w14:paraId="1826D6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14:paraId="2ED49294">
            <w:pPr>
              <w:pStyle w:val="3"/>
              <w:numPr>
                <w:ilvl w:val="0"/>
                <w:numId w:val="123"/>
              </w:numPr>
              <w:rPr>
                <w:rFonts w:ascii="Times New Roman" w:hAnsi="Times New Roman"/>
                <w:sz w:val="24"/>
                <w:szCs w:val="24"/>
                <w:lang w:val="en-US"/>
              </w:rPr>
            </w:pPr>
          </w:p>
        </w:tc>
        <w:tc>
          <w:tcPr>
            <w:tcW w:w="4086" w:type="dxa"/>
          </w:tcPr>
          <w:p w14:paraId="2C080C83">
            <w:pPr>
              <w:pStyle w:val="3"/>
              <w:ind w:left="0" w:firstLine="0"/>
              <w:rPr>
                <w:rFonts w:ascii="Times New Roman" w:hAnsi="Times New Roman"/>
                <w:strike/>
                <w:sz w:val="24"/>
                <w:szCs w:val="24"/>
                <w:lang w:val="en-US"/>
              </w:rPr>
            </w:pPr>
            <w:r>
              <w:rPr>
                <w:rFonts w:ascii="Times New Roman" w:hAnsi="Times New Roman"/>
                <w:strike/>
                <w:sz w:val="24"/>
                <w:szCs w:val="24"/>
                <w:lang w:val="en-US"/>
              </w:rPr>
              <w:drawing>
                <wp:inline distT="0" distB="0" distL="0" distR="0">
                  <wp:extent cx="295275" cy="2762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4"/>
                          <a:stretch>
                            <a:fillRect/>
                          </a:stretch>
                        </pic:blipFill>
                        <pic:spPr>
                          <a:xfrm>
                            <a:off x="0" y="0"/>
                            <a:ext cx="295316" cy="276264"/>
                          </a:xfrm>
                          <a:prstGeom prst="rect">
                            <a:avLst/>
                          </a:prstGeom>
                        </pic:spPr>
                      </pic:pic>
                    </a:graphicData>
                  </a:graphic>
                </wp:inline>
              </w:drawing>
            </w:r>
          </w:p>
        </w:tc>
        <w:tc>
          <w:tcPr>
            <w:tcW w:w="1248" w:type="dxa"/>
          </w:tcPr>
          <w:p w14:paraId="4BD4C1C6">
            <w:pPr>
              <w:pStyle w:val="3"/>
              <w:ind w:left="0" w:firstLine="0"/>
              <w:rPr>
                <w:rFonts w:ascii="Times New Roman" w:hAnsi="Times New Roman"/>
                <w:strike/>
                <w:sz w:val="24"/>
                <w:szCs w:val="24"/>
                <w:lang w:val="en-US"/>
              </w:rPr>
            </w:pPr>
            <w:r>
              <w:rPr>
                <w:rFonts w:ascii="Times New Roman" w:hAnsi="Times New Roman"/>
                <w:strike/>
                <w:sz w:val="24"/>
                <w:szCs w:val="24"/>
                <w:lang w:val="en-US"/>
              </w:rPr>
              <w:t>Text</w:t>
            </w:r>
          </w:p>
        </w:tc>
        <w:tc>
          <w:tcPr>
            <w:tcW w:w="1376" w:type="dxa"/>
          </w:tcPr>
          <w:p w14:paraId="3C1AAE02">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5046" w:type="dxa"/>
          </w:tcPr>
          <w:p w14:paraId="66925DD6">
            <w:pPr>
              <w:pStyle w:val="3"/>
              <w:numPr>
                <w:ilvl w:val="0"/>
                <w:numId w:val="116"/>
              </w:numPr>
              <w:rPr>
                <w:rFonts w:ascii="Times New Roman" w:hAnsi="Times New Roman"/>
                <w:strike/>
                <w:sz w:val="24"/>
                <w:szCs w:val="24"/>
                <w:lang w:val="en-US"/>
              </w:rPr>
            </w:pPr>
            <w:r>
              <w:rPr>
                <w:rFonts w:ascii="Times New Roman" w:hAnsi="Times New Roman"/>
                <w:strike/>
                <w:sz w:val="24"/>
                <w:szCs w:val="24"/>
                <w:lang w:val="en-US"/>
              </w:rPr>
              <w:t>Khi nhấn, hệ thống quay về màn hình trước đó</w:t>
            </w:r>
          </w:p>
        </w:tc>
      </w:tr>
      <w:tr w14:paraId="49C5964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1" w:type="dxa"/>
          </w:tcPr>
          <w:p w14:paraId="24F24FDD">
            <w:pPr>
              <w:pStyle w:val="3"/>
              <w:numPr>
                <w:ilvl w:val="0"/>
                <w:numId w:val="123"/>
              </w:numPr>
              <w:rPr>
                <w:rFonts w:ascii="Times New Roman" w:hAnsi="Times New Roman"/>
                <w:sz w:val="24"/>
                <w:szCs w:val="24"/>
                <w:lang w:val="en-US"/>
              </w:rPr>
            </w:pPr>
          </w:p>
        </w:tc>
        <w:tc>
          <w:tcPr>
            <w:tcW w:w="4086" w:type="dxa"/>
          </w:tcPr>
          <w:p w14:paraId="7EEEA5E0">
            <w:pPr>
              <w:pStyle w:val="3"/>
              <w:ind w:left="0" w:firstLine="0"/>
              <w:rPr>
                <w:rFonts w:ascii="Times New Roman" w:hAnsi="Times New Roman"/>
                <w:strike/>
                <w:sz w:val="24"/>
                <w:szCs w:val="24"/>
                <w:lang w:val="en-US"/>
              </w:rPr>
            </w:pPr>
            <w:r>
              <w:rPr>
                <w:rFonts w:ascii="Times New Roman" w:hAnsi="Times New Roman"/>
                <w:strike/>
                <w:sz w:val="24"/>
                <w:szCs w:val="24"/>
                <w:lang w:val="en-US"/>
              </w:rPr>
              <w:t>Mã OTP đã được gửi tới số điện thoại: *** *** *567</w:t>
            </w:r>
          </w:p>
        </w:tc>
        <w:tc>
          <w:tcPr>
            <w:tcW w:w="1248" w:type="dxa"/>
          </w:tcPr>
          <w:p w14:paraId="245E855A">
            <w:pPr>
              <w:pStyle w:val="3"/>
              <w:ind w:left="0" w:firstLine="0"/>
              <w:rPr>
                <w:rFonts w:ascii="Times New Roman" w:hAnsi="Times New Roman"/>
                <w:strike/>
                <w:sz w:val="24"/>
                <w:szCs w:val="24"/>
                <w:lang w:val="en-US"/>
              </w:rPr>
            </w:pPr>
            <w:r>
              <w:rPr>
                <w:rFonts w:ascii="Times New Roman" w:hAnsi="Times New Roman"/>
                <w:strike/>
                <w:sz w:val="24"/>
                <w:szCs w:val="24"/>
                <w:lang w:val="en-US"/>
              </w:rPr>
              <w:t>Label</w:t>
            </w:r>
          </w:p>
        </w:tc>
        <w:tc>
          <w:tcPr>
            <w:tcW w:w="1376" w:type="dxa"/>
          </w:tcPr>
          <w:p w14:paraId="592E94A7">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5046" w:type="dxa"/>
          </w:tcPr>
          <w:p w14:paraId="6B09A507">
            <w:pPr>
              <w:pStyle w:val="3"/>
              <w:numPr>
                <w:ilvl w:val="0"/>
                <w:numId w:val="116"/>
              </w:numPr>
              <w:rPr>
                <w:rFonts w:ascii="Times New Roman" w:hAnsi="Times New Roman"/>
                <w:strike/>
                <w:sz w:val="24"/>
                <w:szCs w:val="24"/>
                <w:lang w:val="en-US"/>
              </w:rPr>
            </w:pPr>
            <w:r>
              <w:rPr>
                <w:rFonts w:ascii="Times New Roman" w:hAnsi="Times New Roman"/>
                <w:strike/>
                <w:sz w:val="24"/>
                <w:szCs w:val="24"/>
                <w:lang w:val="en-US"/>
              </w:rPr>
              <w:t>SĐT là SĐT của KH đã đăng ký ở ebank</w:t>
            </w:r>
          </w:p>
          <w:p w14:paraId="6C0CFFFE">
            <w:pPr>
              <w:pStyle w:val="3"/>
              <w:numPr>
                <w:ilvl w:val="0"/>
                <w:numId w:val="116"/>
              </w:numPr>
              <w:rPr>
                <w:rFonts w:ascii="Times New Roman" w:hAnsi="Times New Roman"/>
                <w:strike/>
                <w:sz w:val="24"/>
                <w:szCs w:val="24"/>
                <w:lang w:val="en-US"/>
              </w:rPr>
            </w:pPr>
            <w:r>
              <w:rPr>
                <w:rFonts w:ascii="Times New Roman" w:hAnsi="Times New Roman"/>
                <w:strike/>
                <w:sz w:val="24"/>
                <w:szCs w:val="24"/>
                <w:lang w:val="en-US"/>
              </w:rPr>
              <w:t>SĐT được mã hóa các ký tự tương tự rule của ebank</w:t>
            </w:r>
          </w:p>
        </w:tc>
      </w:tr>
      <w:tr w14:paraId="70475A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7" w:hRule="atLeast"/>
        </w:trPr>
        <w:tc>
          <w:tcPr>
            <w:tcW w:w="511" w:type="dxa"/>
          </w:tcPr>
          <w:p w14:paraId="3C221381">
            <w:pPr>
              <w:pStyle w:val="3"/>
              <w:numPr>
                <w:ilvl w:val="0"/>
                <w:numId w:val="123"/>
              </w:numPr>
              <w:jc w:val="left"/>
              <w:rPr>
                <w:rFonts w:ascii="Times New Roman" w:hAnsi="Times New Roman"/>
                <w:sz w:val="24"/>
                <w:szCs w:val="24"/>
                <w:lang w:val="en-US"/>
              </w:rPr>
            </w:pPr>
          </w:p>
        </w:tc>
        <w:tc>
          <w:tcPr>
            <w:tcW w:w="4086" w:type="dxa"/>
          </w:tcPr>
          <w:p w14:paraId="0253182E">
            <w:pPr>
              <w:pStyle w:val="3"/>
              <w:ind w:left="0" w:firstLine="0"/>
              <w:jc w:val="left"/>
              <w:rPr>
                <w:rFonts w:ascii="Times New Roman" w:hAnsi="Times New Roman"/>
                <w:strike/>
                <w:sz w:val="24"/>
                <w:szCs w:val="24"/>
                <w:lang w:val="en-US"/>
              </w:rPr>
            </w:pPr>
            <w:r>
              <w:rPr>
                <w:rFonts w:ascii="Times New Roman" w:hAnsi="Times New Roman"/>
                <w:strike/>
                <w:sz w:val="24"/>
                <w:szCs w:val="24"/>
              </w:rPr>
              <w:t>Các ô nhập mã OTP</w:t>
            </w:r>
          </w:p>
        </w:tc>
        <w:tc>
          <w:tcPr>
            <w:tcW w:w="1248" w:type="dxa"/>
          </w:tcPr>
          <w:p w14:paraId="48D347CB">
            <w:pPr>
              <w:pStyle w:val="3"/>
              <w:ind w:left="0" w:firstLine="0"/>
              <w:jc w:val="left"/>
              <w:rPr>
                <w:rFonts w:ascii="Times New Roman" w:hAnsi="Times New Roman"/>
                <w:strike/>
                <w:sz w:val="24"/>
                <w:szCs w:val="24"/>
                <w:lang w:val="en-US"/>
              </w:rPr>
            </w:pPr>
            <w:r>
              <w:rPr>
                <w:rFonts w:ascii="Times New Roman" w:hAnsi="Times New Roman"/>
                <w:strike/>
                <w:sz w:val="24"/>
                <w:szCs w:val="24"/>
              </w:rPr>
              <w:t>Number</w:t>
            </w:r>
          </w:p>
        </w:tc>
        <w:tc>
          <w:tcPr>
            <w:tcW w:w="1376" w:type="dxa"/>
          </w:tcPr>
          <w:p w14:paraId="6C762198">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t>Y</w:t>
            </w:r>
          </w:p>
        </w:tc>
        <w:tc>
          <w:tcPr>
            <w:tcW w:w="5046" w:type="dxa"/>
          </w:tcPr>
          <w:p w14:paraId="0AF3B5D0">
            <w:pPr>
              <w:pStyle w:val="3"/>
              <w:numPr>
                <w:ilvl w:val="0"/>
                <w:numId w:val="107"/>
              </w:numPr>
              <w:spacing w:line="276" w:lineRule="auto"/>
              <w:jc w:val="left"/>
              <w:rPr>
                <w:rFonts w:ascii="Times New Roman" w:hAnsi="Times New Roman"/>
                <w:strike/>
                <w:sz w:val="24"/>
                <w:szCs w:val="24"/>
              </w:rPr>
            </w:pPr>
            <w:r>
              <w:rPr>
                <w:rFonts w:ascii="Times New Roman" w:hAnsi="Times New Roman"/>
                <w:strike/>
                <w:sz w:val="24"/>
                <w:szCs w:val="24"/>
              </w:rPr>
              <w:t xml:space="preserve">Hiển thị rule nhập tương tự rule của ebank hiện tại </w:t>
            </w:r>
          </w:p>
          <w:p w14:paraId="4292AE20">
            <w:pPr>
              <w:pStyle w:val="3"/>
              <w:numPr>
                <w:ilvl w:val="0"/>
                <w:numId w:val="107"/>
              </w:numPr>
              <w:jc w:val="left"/>
              <w:rPr>
                <w:rFonts w:ascii="Times New Roman" w:hAnsi="Times New Roman"/>
                <w:strike/>
                <w:sz w:val="24"/>
                <w:szCs w:val="24"/>
                <w:lang w:val="en-US"/>
              </w:rPr>
            </w:pPr>
            <w:r>
              <w:rPr>
                <w:rFonts w:ascii="Times New Roman" w:hAnsi="Times New Roman"/>
                <w:strike/>
                <w:sz w:val="24"/>
                <w:szCs w:val="24"/>
              </w:rPr>
              <w:t>KH chỉ cần điền đủ mã, không check đúng sai</w:t>
            </w:r>
          </w:p>
          <w:p w14:paraId="102ED8FF">
            <w:pPr>
              <w:pStyle w:val="3"/>
              <w:numPr>
                <w:ilvl w:val="0"/>
                <w:numId w:val="107"/>
              </w:numPr>
              <w:jc w:val="left"/>
              <w:rPr>
                <w:rFonts w:ascii="Times New Roman" w:hAnsi="Times New Roman"/>
                <w:strike/>
                <w:sz w:val="24"/>
                <w:szCs w:val="24"/>
                <w:lang w:val="en-US"/>
              </w:rPr>
            </w:pPr>
            <w:r>
              <w:rPr>
                <w:rFonts w:ascii="Times New Roman" w:hAnsi="Times New Roman"/>
                <w:strike/>
                <w:sz w:val="24"/>
                <w:szCs w:val="24"/>
              </w:rPr>
              <w:t>Mã OTP KH nhập sẽ được gửi đến SLS để thực hiện scoring</w:t>
            </w:r>
          </w:p>
        </w:tc>
      </w:tr>
      <w:tr w14:paraId="16BC0D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0" w:hRule="atLeast"/>
        </w:trPr>
        <w:tc>
          <w:tcPr>
            <w:tcW w:w="511" w:type="dxa"/>
          </w:tcPr>
          <w:p w14:paraId="7C5B11EA">
            <w:pPr>
              <w:pStyle w:val="3"/>
              <w:numPr>
                <w:ilvl w:val="0"/>
                <w:numId w:val="123"/>
              </w:numPr>
              <w:rPr>
                <w:rFonts w:ascii="Times New Roman" w:hAnsi="Times New Roman"/>
                <w:strike/>
                <w:sz w:val="24"/>
                <w:szCs w:val="24"/>
                <w:lang w:val="en-US"/>
              </w:rPr>
            </w:pPr>
          </w:p>
        </w:tc>
        <w:tc>
          <w:tcPr>
            <w:tcW w:w="4086" w:type="dxa"/>
            <w:vAlign w:val="center"/>
          </w:tcPr>
          <w:p w14:paraId="4CCB263C">
            <w:pPr>
              <w:pStyle w:val="3"/>
              <w:ind w:left="0" w:firstLine="0"/>
              <w:rPr>
                <w:rFonts w:ascii="Times New Roman" w:hAnsi="Times New Roman"/>
                <w:strike/>
                <w:sz w:val="24"/>
                <w:szCs w:val="24"/>
                <w:highlight w:val="yellow"/>
              </w:rPr>
            </w:pPr>
            <w:r>
              <w:rPr>
                <w:rFonts w:ascii="Times New Roman" w:hAnsi="Times New Roman"/>
                <w:strike/>
                <w:sz w:val="24"/>
                <w:szCs w:val="24"/>
              </w:rPr>
              <w:t>Mã OTP sẽ hết hạn sau [x] s</w:t>
            </w:r>
          </w:p>
        </w:tc>
        <w:tc>
          <w:tcPr>
            <w:tcW w:w="1248" w:type="dxa"/>
            <w:vAlign w:val="center"/>
          </w:tcPr>
          <w:p w14:paraId="288698C0">
            <w:pPr>
              <w:pStyle w:val="3"/>
              <w:ind w:left="0" w:firstLine="0"/>
              <w:rPr>
                <w:rFonts w:ascii="Times New Roman" w:hAnsi="Times New Roman"/>
                <w:sz w:val="24"/>
                <w:szCs w:val="24"/>
                <w:highlight w:val="yellow"/>
              </w:rPr>
            </w:pPr>
          </w:p>
        </w:tc>
        <w:tc>
          <w:tcPr>
            <w:tcW w:w="1376" w:type="dxa"/>
            <w:vAlign w:val="center"/>
          </w:tcPr>
          <w:p w14:paraId="4E9EC621">
            <w:pPr>
              <w:pStyle w:val="3"/>
              <w:ind w:left="0" w:firstLine="0"/>
              <w:rPr>
                <w:rFonts w:ascii="Times New Roman" w:hAnsi="Times New Roman"/>
                <w:sz w:val="24"/>
                <w:szCs w:val="24"/>
                <w:highlight w:val="yellow"/>
                <w:lang w:val="en-US"/>
              </w:rPr>
            </w:pPr>
          </w:p>
        </w:tc>
        <w:tc>
          <w:tcPr>
            <w:tcW w:w="5046" w:type="dxa"/>
            <w:vAlign w:val="center"/>
          </w:tcPr>
          <w:p w14:paraId="3C23CBA9">
            <w:pPr>
              <w:pStyle w:val="3"/>
              <w:numPr>
                <w:ilvl w:val="0"/>
                <w:numId w:val="107"/>
              </w:numPr>
              <w:spacing w:line="276" w:lineRule="auto"/>
              <w:jc w:val="left"/>
              <w:rPr>
                <w:rFonts w:ascii="Times New Roman" w:hAnsi="Times New Roman"/>
                <w:strike/>
                <w:sz w:val="24"/>
                <w:szCs w:val="24"/>
              </w:rPr>
            </w:pPr>
            <w:r>
              <w:rPr>
                <w:rFonts w:ascii="Times New Roman" w:hAnsi="Times New Roman"/>
                <w:strike/>
                <w:sz w:val="24"/>
                <w:szCs w:val="24"/>
              </w:rPr>
              <w:t>Hệ thống tự động đếm ngược thời gian còn lại để nhập mã OTP</w:t>
            </w:r>
          </w:p>
          <w:p w14:paraId="4448ECE8">
            <w:pPr>
              <w:pStyle w:val="3"/>
              <w:numPr>
                <w:ilvl w:val="0"/>
                <w:numId w:val="107"/>
              </w:numPr>
              <w:spacing w:line="276" w:lineRule="auto"/>
              <w:jc w:val="left"/>
              <w:rPr>
                <w:rFonts w:ascii="Times New Roman" w:hAnsi="Times New Roman"/>
                <w:strike/>
                <w:sz w:val="24"/>
                <w:szCs w:val="24"/>
              </w:rPr>
            </w:pPr>
            <w:r>
              <w:rPr>
                <w:rFonts w:ascii="Times New Roman" w:hAnsi="Times New Roman"/>
                <w:strike/>
                <w:sz w:val="24"/>
                <w:szCs w:val="24"/>
              </w:rPr>
              <w:t>0 &lt; x ≤ 60</w:t>
            </w:r>
          </w:p>
          <w:p w14:paraId="3CB56A4E">
            <w:pPr>
              <w:pStyle w:val="3"/>
              <w:numPr>
                <w:ilvl w:val="0"/>
                <w:numId w:val="107"/>
              </w:numPr>
              <w:spacing w:line="276" w:lineRule="auto"/>
              <w:jc w:val="left"/>
              <w:rPr>
                <w:rFonts w:ascii="Times New Roman" w:hAnsi="Times New Roman"/>
                <w:strike/>
                <w:sz w:val="24"/>
                <w:szCs w:val="24"/>
              </w:rPr>
            </w:pPr>
            <w:r>
              <w:rPr>
                <w:rFonts w:ascii="Times New Roman" w:hAnsi="Times New Roman"/>
                <w:strike/>
                <w:sz w:val="24"/>
                <w:szCs w:val="24"/>
              </w:rPr>
              <w:t>Rule hiển thị và đếm ngược tương tự rule của ebank: chỉ hiển thị khi thời gian nhập OTP vẫn còn hiệu lực</w:t>
            </w:r>
          </w:p>
        </w:tc>
      </w:tr>
      <w:tr w14:paraId="1D9D3A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0" w:hRule="atLeast"/>
        </w:trPr>
        <w:tc>
          <w:tcPr>
            <w:tcW w:w="511" w:type="dxa"/>
          </w:tcPr>
          <w:p w14:paraId="474B8A99">
            <w:pPr>
              <w:pStyle w:val="3"/>
              <w:numPr>
                <w:ilvl w:val="0"/>
                <w:numId w:val="123"/>
              </w:numPr>
              <w:rPr>
                <w:rFonts w:ascii="Times New Roman" w:hAnsi="Times New Roman"/>
                <w:sz w:val="24"/>
                <w:szCs w:val="24"/>
                <w:lang w:val="en-US"/>
              </w:rPr>
            </w:pPr>
          </w:p>
        </w:tc>
        <w:tc>
          <w:tcPr>
            <w:tcW w:w="4086" w:type="dxa"/>
            <w:vAlign w:val="center"/>
          </w:tcPr>
          <w:p w14:paraId="3810E201">
            <w:pPr>
              <w:pStyle w:val="3"/>
              <w:ind w:left="0" w:firstLine="0"/>
              <w:rPr>
                <w:rFonts w:ascii="Times New Roman" w:hAnsi="Times New Roman"/>
                <w:strike/>
                <w:color w:val="FF0000"/>
                <w:sz w:val="24"/>
                <w:szCs w:val="24"/>
              </w:rPr>
            </w:pPr>
            <w:r>
              <w:rPr>
                <w:rFonts w:ascii="Times New Roman" w:hAnsi="Times New Roman"/>
                <w:strike/>
                <w:color w:val="FF0000"/>
                <w:sz w:val="24"/>
                <w:szCs w:val="24"/>
              </w:rPr>
              <w:t>Thông tin phê duyệt thẻ</w:t>
            </w:r>
          </w:p>
        </w:tc>
        <w:tc>
          <w:tcPr>
            <w:tcW w:w="1248" w:type="dxa"/>
            <w:vAlign w:val="center"/>
          </w:tcPr>
          <w:p w14:paraId="7ABB12B5">
            <w:pPr>
              <w:pStyle w:val="3"/>
              <w:ind w:left="0" w:firstLine="0"/>
              <w:rPr>
                <w:rFonts w:ascii="Times New Roman" w:hAnsi="Times New Roman"/>
                <w:strike/>
                <w:color w:val="FF0000"/>
                <w:sz w:val="24"/>
                <w:szCs w:val="24"/>
              </w:rPr>
            </w:pPr>
            <w:r>
              <w:rPr>
                <w:rFonts w:ascii="Times New Roman" w:hAnsi="Times New Roman"/>
                <w:strike/>
                <w:color w:val="FF0000"/>
                <w:sz w:val="24"/>
                <w:szCs w:val="24"/>
              </w:rPr>
              <w:t>Label</w:t>
            </w:r>
          </w:p>
        </w:tc>
        <w:tc>
          <w:tcPr>
            <w:tcW w:w="1376" w:type="dxa"/>
            <w:vAlign w:val="center"/>
          </w:tcPr>
          <w:p w14:paraId="75C99B7E">
            <w:pPr>
              <w:pStyle w:val="3"/>
              <w:ind w:left="0" w:firstLine="0"/>
              <w:rPr>
                <w:rFonts w:ascii="Times New Roman" w:hAnsi="Times New Roman"/>
                <w:strike/>
                <w:color w:val="FF0000"/>
                <w:sz w:val="24"/>
                <w:szCs w:val="24"/>
                <w:lang w:val="en-US"/>
              </w:rPr>
            </w:pPr>
            <w:r>
              <w:rPr>
                <w:rFonts w:ascii="Times New Roman" w:hAnsi="Times New Roman"/>
                <w:strike/>
                <w:color w:val="FF0000"/>
                <w:sz w:val="24"/>
                <w:szCs w:val="24"/>
                <w:lang w:val="en-US"/>
              </w:rPr>
              <w:t>Y</w:t>
            </w:r>
          </w:p>
        </w:tc>
        <w:tc>
          <w:tcPr>
            <w:tcW w:w="5046" w:type="dxa"/>
            <w:vAlign w:val="center"/>
          </w:tcPr>
          <w:p w14:paraId="525F26C9">
            <w:pPr>
              <w:pStyle w:val="3"/>
              <w:spacing w:line="276" w:lineRule="auto"/>
              <w:ind w:left="121" w:firstLine="0"/>
              <w:jc w:val="left"/>
              <w:rPr>
                <w:rFonts w:ascii="Times New Roman" w:hAnsi="Times New Roman"/>
                <w:strike/>
                <w:color w:val="FF0000"/>
                <w:sz w:val="24"/>
                <w:szCs w:val="24"/>
              </w:rPr>
            </w:pPr>
            <w:r>
              <w:rPr>
                <w:rFonts w:ascii="Times New Roman" w:hAnsi="Times New Roman"/>
                <w:strike/>
                <w:color w:val="FF0000"/>
                <w:sz w:val="24"/>
                <w:szCs w:val="24"/>
              </w:rPr>
              <w:t>Hiển thị thông tin phê duyệt hạn mức thẻ bao gồm:</w:t>
            </w:r>
          </w:p>
          <w:p w14:paraId="275FCA28">
            <w:pPr>
              <w:pStyle w:val="3"/>
              <w:numPr>
                <w:ilvl w:val="0"/>
                <w:numId w:val="107"/>
              </w:numPr>
              <w:spacing w:line="276" w:lineRule="auto"/>
              <w:jc w:val="left"/>
              <w:rPr>
                <w:rFonts w:ascii="Times New Roman" w:hAnsi="Times New Roman"/>
                <w:strike/>
                <w:color w:val="FF0000"/>
                <w:sz w:val="24"/>
                <w:szCs w:val="24"/>
                <w:lang w:val="en-US"/>
              </w:rPr>
            </w:pPr>
            <w:r>
              <w:rPr>
                <w:rFonts w:ascii="Times New Roman" w:hAnsi="Times New Roman"/>
                <w:strike/>
                <w:color w:val="FF0000"/>
                <w:sz w:val="24"/>
                <w:szCs w:val="24"/>
                <w:lang w:val="en-US"/>
              </w:rPr>
              <w:t>Hình ảnh thẻ theo thiết kế</w:t>
            </w:r>
          </w:p>
          <w:p w14:paraId="20DB31E8">
            <w:pPr>
              <w:pStyle w:val="3"/>
              <w:numPr>
                <w:ilvl w:val="0"/>
                <w:numId w:val="107"/>
              </w:numPr>
              <w:spacing w:line="276" w:lineRule="auto"/>
              <w:jc w:val="left"/>
              <w:rPr>
                <w:rFonts w:ascii="Times New Roman" w:hAnsi="Times New Roman"/>
                <w:strike/>
                <w:color w:val="FF0000"/>
                <w:sz w:val="24"/>
                <w:szCs w:val="24"/>
              </w:rPr>
            </w:pPr>
            <w:r>
              <w:rPr>
                <w:rFonts w:ascii="Times New Roman" w:hAnsi="Times New Roman"/>
                <w:strike/>
                <w:color w:val="FF0000"/>
                <w:sz w:val="20"/>
              </w:rPr>
              <w:t>Text thông báo phê duyệt hạn mức:</w:t>
            </w:r>
          </w:p>
          <w:p w14:paraId="14164ECD">
            <w:pPr>
              <w:pStyle w:val="3"/>
              <w:spacing w:line="276" w:lineRule="auto"/>
              <w:ind w:left="360" w:firstLine="0"/>
              <w:jc w:val="left"/>
              <w:rPr>
                <w:rFonts w:ascii="Times New Roman" w:hAnsi="Times New Roman"/>
                <w:strike/>
                <w:color w:val="FF0000"/>
                <w:sz w:val="24"/>
                <w:szCs w:val="24"/>
              </w:rPr>
            </w:pPr>
            <w:r>
              <w:rPr>
                <w:rFonts w:ascii="Times New Roman" w:hAnsi="Times New Roman"/>
                <w:strike/>
                <w:color w:val="FF0000"/>
                <w:sz w:val="20"/>
              </w:rPr>
              <w:t>Bạn đã được phê duyệt hạn mức</w:t>
            </w:r>
          </w:p>
          <w:p w14:paraId="36D9C6D2">
            <w:pPr>
              <w:pStyle w:val="3"/>
              <w:spacing w:line="276" w:lineRule="auto"/>
              <w:ind w:left="360" w:firstLine="0"/>
              <w:jc w:val="left"/>
              <w:rPr>
                <w:rFonts w:ascii="Times New Roman" w:hAnsi="Times New Roman"/>
                <w:strike/>
                <w:color w:val="FF0000"/>
                <w:sz w:val="24"/>
                <w:szCs w:val="24"/>
              </w:rPr>
            </w:pPr>
            <w:r>
              <w:rPr>
                <w:rFonts w:ascii="Times New Roman" w:hAnsi="Times New Roman"/>
                <w:strike/>
                <w:color w:val="FF0000"/>
                <w:sz w:val="24"/>
                <w:szCs w:val="24"/>
                <w:lang w:val="en-US"/>
              </w:rPr>
              <w:t>[Hạn mức được phê duyệt do SLS trả về]</w:t>
            </w:r>
          </w:p>
          <w:p w14:paraId="5BAD308B">
            <w:pPr>
              <w:pStyle w:val="3"/>
              <w:spacing w:line="276" w:lineRule="auto"/>
              <w:jc w:val="left"/>
              <w:rPr>
                <w:rFonts w:ascii="Times New Roman" w:hAnsi="Times New Roman"/>
                <w:strike/>
                <w:color w:val="FF0000"/>
                <w:sz w:val="20"/>
              </w:rPr>
            </w:pPr>
            <w:r>
              <w:rPr>
                <w:rFonts w:ascii="Times New Roman" w:hAnsi="Times New Roman"/>
                <w:strike/>
                <w:color w:val="FF0000"/>
                <w:sz w:val="20"/>
              </w:rPr>
              <w:t xml:space="preserve">Chỉ còn 1 bước để nhận thẻ. </w:t>
            </w:r>
          </w:p>
          <w:p w14:paraId="1E2C1E90">
            <w:pPr>
              <w:pStyle w:val="3"/>
              <w:spacing w:line="276" w:lineRule="auto"/>
              <w:jc w:val="left"/>
              <w:rPr>
                <w:rFonts w:ascii="Times New Roman" w:hAnsi="Times New Roman"/>
                <w:strike/>
                <w:color w:val="FF0000"/>
                <w:sz w:val="24"/>
                <w:szCs w:val="24"/>
              </w:rPr>
            </w:pPr>
            <w:r>
              <w:rPr>
                <w:rFonts w:ascii="Times New Roman" w:hAnsi="Times New Roman"/>
                <w:strike/>
                <w:color w:val="FF0000"/>
                <w:sz w:val="20"/>
              </w:rPr>
              <w:t>Ký hợp đồng mở thẻ ngay!</w:t>
            </w:r>
          </w:p>
        </w:tc>
      </w:tr>
      <w:tr w14:paraId="1FA70F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0" w:hRule="atLeast"/>
        </w:trPr>
        <w:tc>
          <w:tcPr>
            <w:tcW w:w="511" w:type="dxa"/>
          </w:tcPr>
          <w:p w14:paraId="33DB1A12">
            <w:pPr>
              <w:pStyle w:val="3"/>
              <w:numPr>
                <w:ilvl w:val="0"/>
                <w:numId w:val="123"/>
              </w:numPr>
              <w:rPr>
                <w:rFonts w:ascii="Times New Roman" w:hAnsi="Times New Roman"/>
                <w:sz w:val="24"/>
                <w:szCs w:val="24"/>
                <w:lang w:val="en-US"/>
              </w:rPr>
            </w:pPr>
          </w:p>
        </w:tc>
        <w:tc>
          <w:tcPr>
            <w:tcW w:w="4086" w:type="dxa"/>
            <w:vAlign w:val="center"/>
          </w:tcPr>
          <w:p w14:paraId="7783F3E3">
            <w:pPr>
              <w:pStyle w:val="3"/>
              <w:ind w:left="0" w:firstLine="0"/>
              <w:rPr>
                <w:rFonts w:ascii="Times New Roman" w:hAnsi="Times New Roman"/>
                <w:strike/>
                <w:color w:val="FF0000"/>
                <w:sz w:val="24"/>
                <w:szCs w:val="24"/>
              </w:rPr>
            </w:pPr>
            <w:r>
              <w:rPr>
                <w:rFonts w:ascii="Times New Roman" w:hAnsi="Times New Roman"/>
                <w:strike/>
                <w:color w:val="FF0000"/>
                <w:sz w:val="20"/>
                <w:lang w:val="en-US"/>
              </w:rPr>
              <w:drawing>
                <wp:inline distT="0" distB="0" distL="0" distR="0">
                  <wp:extent cx="1876425" cy="3714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133"/>
                          <a:stretch>
                            <a:fillRect/>
                          </a:stretch>
                        </pic:blipFill>
                        <pic:spPr>
                          <a:xfrm>
                            <a:off x="0" y="0"/>
                            <a:ext cx="1876425" cy="371475"/>
                          </a:xfrm>
                          <a:prstGeom prst="rect">
                            <a:avLst/>
                          </a:prstGeom>
                        </pic:spPr>
                      </pic:pic>
                    </a:graphicData>
                  </a:graphic>
                </wp:inline>
              </w:drawing>
            </w:r>
          </w:p>
        </w:tc>
        <w:tc>
          <w:tcPr>
            <w:tcW w:w="1248" w:type="dxa"/>
            <w:vAlign w:val="center"/>
          </w:tcPr>
          <w:p w14:paraId="1C303305">
            <w:pPr>
              <w:pStyle w:val="3"/>
              <w:ind w:left="0" w:firstLine="0"/>
              <w:rPr>
                <w:rFonts w:ascii="Times New Roman" w:hAnsi="Times New Roman"/>
                <w:strike/>
                <w:color w:val="FF0000"/>
                <w:sz w:val="24"/>
                <w:szCs w:val="24"/>
                <w:highlight w:val="yellow"/>
              </w:rPr>
            </w:pPr>
          </w:p>
        </w:tc>
        <w:tc>
          <w:tcPr>
            <w:tcW w:w="1376" w:type="dxa"/>
            <w:vAlign w:val="center"/>
          </w:tcPr>
          <w:p w14:paraId="0021FB7F">
            <w:pPr>
              <w:pStyle w:val="3"/>
              <w:ind w:left="0" w:firstLine="0"/>
              <w:rPr>
                <w:rFonts w:ascii="Times New Roman" w:hAnsi="Times New Roman"/>
                <w:strike/>
                <w:color w:val="FF0000"/>
                <w:sz w:val="24"/>
                <w:szCs w:val="24"/>
                <w:highlight w:val="yellow"/>
                <w:lang w:val="en-US"/>
              </w:rPr>
            </w:pPr>
          </w:p>
        </w:tc>
        <w:tc>
          <w:tcPr>
            <w:tcW w:w="5046" w:type="dxa"/>
            <w:vAlign w:val="center"/>
          </w:tcPr>
          <w:p w14:paraId="32B9DEDA">
            <w:pPr>
              <w:pStyle w:val="3"/>
              <w:numPr>
                <w:ilvl w:val="0"/>
                <w:numId w:val="107"/>
              </w:numPr>
              <w:spacing w:line="276" w:lineRule="auto"/>
              <w:jc w:val="left"/>
              <w:rPr>
                <w:rFonts w:ascii="Times New Roman" w:hAnsi="Times New Roman"/>
                <w:strike/>
                <w:color w:val="FF0000"/>
                <w:sz w:val="24"/>
                <w:szCs w:val="24"/>
              </w:rPr>
            </w:pPr>
            <w:r>
              <w:rPr>
                <w:rFonts w:ascii="Times New Roman" w:hAnsi="Times New Roman"/>
                <w:strike/>
                <w:color w:val="FF0000"/>
                <w:sz w:val="24"/>
                <w:szCs w:val="24"/>
              </w:rPr>
              <w:t>Chuyển sang màn hình xác nhận hợp đồng (WL_07)</w:t>
            </w:r>
          </w:p>
        </w:tc>
      </w:tr>
    </w:tbl>
    <w:p w14:paraId="66F7C8B2">
      <w:pPr>
        <w:widowControl/>
        <w:spacing w:before="0" w:after="0" w:line="276" w:lineRule="auto"/>
        <w:ind w:left="0" w:firstLine="0"/>
        <w:contextualSpacing/>
        <w:jc w:val="left"/>
        <w:rPr>
          <w:rFonts w:ascii="Times New Roman" w:hAnsi="Times New Roman"/>
          <w:sz w:val="24"/>
          <w:szCs w:val="24"/>
        </w:rPr>
      </w:pPr>
    </w:p>
    <w:tbl>
      <w:tblPr>
        <w:tblStyle w:val="64"/>
        <w:tblW w:w="1250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0"/>
        <w:gridCol w:w="4840"/>
        <w:gridCol w:w="1190"/>
        <w:gridCol w:w="1238"/>
        <w:gridCol w:w="1377"/>
        <w:gridCol w:w="937"/>
        <w:gridCol w:w="2410"/>
      </w:tblGrid>
      <w:tr w14:paraId="67FE4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blHeader/>
        </w:trPr>
        <w:tc>
          <w:tcPr>
            <w:tcW w:w="510" w:type="dxa"/>
          </w:tcPr>
          <w:p w14:paraId="4ADB3000">
            <w:pPr>
              <w:pStyle w:val="3"/>
              <w:ind w:left="0" w:firstLine="0"/>
              <w:rPr>
                <w:rFonts w:ascii="Times New Roman" w:hAnsi="Times New Roman"/>
                <w:sz w:val="24"/>
                <w:szCs w:val="24"/>
                <w:lang w:val="en-US"/>
              </w:rPr>
            </w:pPr>
            <w:r>
              <w:rPr>
                <w:rFonts w:ascii="Times New Roman" w:hAnsi="Times New Roman"/>
                <w:sz w:val="24"/>
                <w:szCs w:val="24"/>
                <w:lang w:val="en-US"/>
              </w:rPr>
              <w:t>No</w:t>
            </w:r>
          </w:p>
        </w:tc>
        <w:tc>
          <w:tcPr>
            <w:tcW w:w="4840" w:type="dxa"/>
          </w:tcPr>
          <w:p w14:paraId="55CD59F3">
            <w:pPr>
              <w:pStyle w:val="3"/>
              <w:ind w:left="0" w:firstLine="0"/>
              <w:rPr>
                <w:rFonts w:ascii="Times New Roman" w:hAnsi="Times New Roman"/>
                <w:sz w:val="24"/>
                <w:szCs w:val="24"/>
                <w:lang w:val="en-US"/>
              </w:rPr>
            </w:pPr>
            <w:r>
              <w:rPr>
                <w:rFonts w:ascii="Times New Roman" w:hAnsi="Times New Roman"/>
                <w:sz w:val="24"/>
                <w:szCs w:val="24"/>
                <w:lang w:val="en-US"/>
              </w:rPr>
              <w:t>Field Name</w:t>
            </w:r>
          </w:p>
        </w:tc>
        <w:tc>
          <w:tcPr>
            <w:tcW w:w="1190" w:type="dxa"/>
          </w:tcPr>
          <w:p w14:paraId="420092F9">
            <w:pPr>
              <w:pStyle w:val="3"/>
              <w:ind w:left="0" w:firstLine="0"/>
              <w:rPr>
                <w:rFonts w:ascii="Times New Roman" w:hAnsi="Times New Roman"/>
                <w:sz w:val="24"/>
                <w:szCs w:val="24"/>
                <w:lang w:val="en-US"/>
              </w:rPr>
            </w:pPr>
            <w:r>
              <w:rPr>
                <w:rFonts w:ascii="Times New Roman" w:hAnsi="Times New Roman"/>
                <w:sz w:val="24"/>
                <w:szCs w:val="24"/>
                <w:lang w:val="en-US"/>
              </w:rPr>
              <w:t>Data Type</w:t>
            </w:r>
          </w:p>
        </w:tc>
        <w:tc>
          <w:tcPr>
            <w:tcW w:w="1238" w:type="dxa"/>
          </w:tcPr>
          <w:p w14:paraId="2B13302D">
            <w:pPr>
              <w:pStyle w:val="3"/>
              <w:ind w:left="0" w:firstLine="0"/>
              <w:rPr>
                <w:rFonts w:ascii="Times New Roman" w:hAnsi="Times New Roman"/>
                <w:sz w:val="24"/>
                <w:szCs w:val="24"/>
                <w:lang w:val="en-US"/>
              </w:rPr>
            </w:pPr>
            <w:r>
              <w:rPr>
                <w:rFonts w:ascii="Times New Roman" w:hAnsi="Times New Roman"/>
                <w:sz w:val="24"/>
                <w:szCs w:val="24"/>
                <w:lang w:val="en-US"/>
              </w:rPr>
              <w:t>Field Validation Rule</w:t>
            </w:r>
          </w:p>
        </w:tc>
        <w:tc>
          <w:tcPr>
            <w:tcW w:w="1377" w:type="dxa"/>
          </w:tcPr>
          <w:p w14:paraId="1A2C0066">
            <w:pPr>
              <w:pStyle w:val="3"/>
              <w:ind w:left="0" w:firstLine="0"/>
              <w:rPr>
                <w:rFonts w:ascii="Times New Roman" w:hAnsi="Times New Roman"/>
                <w:sz w:val="24"/>
                <w:szCs w:val="24"/>
                <w:lang w:val="en-US"/>
              </w:rPr>
            </w:pPr>
            <w:r>
              <w:rPr>
                <w:rFonts w:ascii="Times New Roman" w:hAnsi="Times New Roman"/>
                <w:sz w:val="24"/>
                <w:szCs w:val="24"/>
                <w:lang w:val="en-US"/>
              </w:rPr>
              <w:t>Manadatory</w:t>
            </w:r>
          </w:p>
        </w:tc>
        <w:tc>
          <w:tcPr>
            <w:tcW w:w="937" w:type="dxa"/>
          </w:tcPr>
          <w:p w14:paraId="2517F890">
            <w:pPr>
              <w:pStyle w:val="3"/>
              <w:ind w:left="0" w:firstLine="0"/>
              <w:rPr>
                <w:rFonts w:ascii="Times New Roman" w:hAnsi="Times New Roman"/>
                <w:sz w:val="24"/>
                <w:szCs w:val="24"/>
                <w:lang w:val="en-US"/>
              </w:rPr>
            </w:pPr>
            <w:r>
              <w:rPr>
                <w:rFonts w:ascii="Times New Roman" w:hAnsi="Times New Roman"/>
                <w:sz w:val="24"/>
                <w:szCs w:val="24"/>
                <w:lang w:val="en-US"/>
              </w:rPr>
              <w:t>Default Value</w:t>
            </w:r>
          </w:p>
        </w:tc>
        <w:tc>
          <w:tcPr>
            <w:tcW w:w="2410" w:type="dxa"/>
          </w:tcPr>
          <w:p w14:paraId="23A765EF">
            <w:pPr>
              <w:pStyle w:val="3"/>
              <w:ind w:left="0" w:firstLine="0"/>
              <w:rPr>
                <w:rFonts w:ascii="Times New Roman" w:hAnsi="Times New Roman"/>
                <w:sz w:val="24"/>
                <w:szCs w:val="24"/>
                <w:lang w:val="en-US"/>
              </w:rPr>
            </w:pPr>
            <w:r>
              <w:rPr>
                <w:rFonts w:ascii="Times New Roman" w:hAnsi="Times New Roman"/>
                <w:sz w:val="24"/>
                <w:szCs w:val="24"/>
                <w:lang w:val="en-US"/>
              </w:rPr>
              <w:t>Remark</w:t>
            </w:r>
          </w:p>
        </w:tc>
      </w:tr>
      <w:tr w14:paraId="45379B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502" w:type="dxa"/>
            <w:gridSpan w:val="7"/>
          </w:tcPr>
          <w:p w14:paraId="223ACF83">
            <w:pPr>
              <w:pStyle w:val="3"/>
              <w:ind w:left="0" w:firstLine="0"/>
              <w:rPr>
                <w:rFonts w:ascii="Times New Roman" w:hAnsi="Times New Roman"/>
                <w:sz w:val="24"/>
                <w:szCs w:val="24"/>
                <w:lang w:val="en-US"/>
              </w:rPr>
            </w:pPr>
            <w:r>
              <w:rPr>
                <w:rFonts w:ascii="Times New Roman" w:hAnsi="Times New Roman"/>
                <w:b/>
                <w:sz w:val="24"/>
                <w:szCs w:val="24"/>
                <w:lang w:val="en-US"/>
              </w:rPr>
              <w:t>WL_07: Màn hình Xác nhận Hợp đồng điện tử</w:t>
            </w:r>
          </w:p>
        </w:tc>
      </w:tr>
      <w:tr w14:paraId="68584D0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14:paraId="0148C4E0">
            <w:pPr>
              <w:pStyle w:val="3"/>
              <w:numPr>
                <w:ilvl w:val="0"/>
                <w:numId w:val="124"/>
              </w:numPr>
              <w:rPr>
                <w:rFonts w:ascii="Times New Roman" w:hAnsi="Times New Roman"/>
                <w:sz w:val="24"/>
                <w:szCs w:val="24"/>
                <w:lang w:val="en-US"/>
              </w:rPr>
            </w:pPr>
          </w:p>
        </w:tc>
        <w:tc>
          <w:tcPr>
            <w:tcW w:w="4840" w:type="dxa"/>
          </w:tcPr>
          <w:p w14:paraId="5FB56957">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95275" cy="276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44"/>
                          <a:stretch>
                            <a:fillRect/>
                          </a:stretch>
                        </pic:blipFill>
                        <pic:spPr>
                          <a:xfrm>
                            <a:off x="0" y="0"/>
                            <a:ext cx="295316" cy="276264"/>
                          </a:xfrm>
                          <a:prstGeom prst="rect">
                            <a:avLst/>
                          </a:prstGeom>
                        </pic:spPr>
                      </pic:pic>
                    </a:graphicData>
                  </a:graphic>
                </wp:inline>
              </w:drawing>
            </w:r>
          </w:p>
        </w:tc>
        <w:tc>
          <w:tcPr>
            <w:tcW w:w="1190" w:type="dxa"/>
          </w:tcPr>
          <w:p w14:paraId="4D970FA3">
            <w:pPr>
              <w:pStyle w:val="3"/>
              <w:ind w:left="0" w:firstLine="0"/>
              <w:rPr>
                <w:rFonts w:ascii="Times New Roman" w:hAnsi="Times New Roman"/>
                <w:sz w:val="24"/>
                <w:szCs w:val="24"/>
                <w:lang w:val="en-US"/>
              </w:rPr>
            </w:pPr>
            <w:r>
              <w:rPr>
                <w:rFonts w:ascii="Times New Roman" w:hAnsi="Times New Roman"/>
                <w:sz w:val="24"/>
                <w:szCs w:val="24"/>
                <w:lang w:val="en-US"/>
              </w:rPr>
              <w:t>Text</w:t>
            </w:r>
          </w:p>
        </w:tc>
        <w:tc>
          <w:tcPr>
            <w:tcW w:w="1238" w:type="dxa"/>
          </w:tcPr>
          <w:p w14:paraId="373FCE23">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25D3DA1A">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4B62D290">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2410" w:type="dxa"/>
          </w:tcPr>
          <w:p w14:paraId="2934C437">
            <w:pPr>
              <w:pStyle w:val="3"/>
              <w:numPr>
                <w:ilvl w:val="0"/>
                <w:numId w:val="116"/>
              </w:numPr>
              <w:rPr>
                <w:rFonts w:ascii="Times New Roman" w:hAnsi="Times New Roman"/>
                <w:sz w:val="24"/>
                <w:szCs w:val="24"/>
                <w:lang w:val="en-US"/>
              </w:rPr>
            </w:pPr>
            <w:r>
              <w:rPr>
                <w:rFonts w:ascii="Times New Roman" w:hAnsi="Times New Roman"/>
                <w:sz w:val="24"/>
                <w:szCs w:val="24"/>
                <w:lang w:val="en-US"/>
              </w:rPr>
              <w:t>Khi nhấn, hệ thống quay về màn hình trước đó</w:t>
            </w:r>
          </w:p>
        </w:tc>
      </w:tr>
      <w:tr w14:paraId="51E02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14:paraId="1E8F86E5">
            <w:pPr>
              <w:pStyle w:val="3"/>
              <w:numPr>
                <w:ilvl w:val="0"/>
                <w:numId w:val="124"/>
              </w:numPr>
              <w:rPr>
                <w:rFonts w:ascii="Times New Roman" w:hAnsi="Times New Roman"/>
                <w:sz w:val="24"/>
                <w:szCs w:val="24"/>
                <w:lang w:val="en-US"/>
              </w:rPr>
            </w:pPr>
          </w:p>
        </w:tc>
        <w:tc>
          <w:tcPr>
            <w:tcW w:w="4840" w:type="dxa"/>
          </w:tcPr>
          <w:p w14:paraId="0336BD03">
            <w:pPr>
              <w:pStyle w:val="3"/>
              <w:ind w:left="0" w:firstLine="0"/>
              <w:rPr>
                <w:rFonts w:ascii="Times New Roman" w:hAnsi="Times New Roman"/>
                <w:sz w:val="24"/>
                <w:szCs w:val="24"/>
                <w:lang w:val="en-US"/>
              </w:rPr>
            </w:pPr>
            <w:r>
              <w:rPr>
                <w:rFonts w:ascii="Times New Roman" w:hAnsi="Times New Roman"/>
                <w:sz w:val="24"/>
                <w:szCs w:val="24"/>
                <w:lang w:val="en-US"/>
              </w:rPr>
              <w:t>Đăng ký thẻ tín dụng</w:t>
            </w:r>
          </w:p>
        </w:tc>
        <w:tc>
          <w:tcPr>
            <w:tcW w:w="1190" w:type="dxa"/>
          </w:tcPr>
          <w:p w14:paraId="65FDC9F2">
            <w:pPr>
              <w:pStyle w:val="3"/>
              <w:ind w:left="0" w:firstLine="0"/>
              <w:rPr>
                <w:rFonts w:ascii="Times New Roman" w:hAnsi="Times New Roman"/>
                <w:sz w:val="24"/>
                <w:szCs w:val="24"/>
                <w:lang w:val="en-US"/>
              </w:rPr>
            </w:pPr>
            <w:r>
              <w:rPr>
                <w:rFonts w:ascii="Times New Roman" w:hAnsi="Times New Roman"/>
                <w:sz w:val="24"/>
                <w:szCs w:val="24"/>
                <w:lang w:val="en-US"/>
              </w:rPr>
              <w:t>Label</w:t>
            </w:r>
          </w:p>
        </w:tc>
        <w:tc>
          <w:tcPr>
            <w:tcW w:w="1238" w:type="dxa"/>
          </w:tcPr>
          <w:p w14:paraId="5439290C">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377" w:type="dxa"/>
          </w:tcPr>
          <w:p w14:paraId="2FE8A3ED">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37" w:type="dxa"/>
          </w:tcPr>
          <w:p w14:paraId="0AE58A86">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2410" w:type="dxa"/>
          </w:tcPr>
          <w:p w14:paraId="22FFFED6">
            <w:pPr>
              <w:pStyle w:val="3"/>
              <w:numPr>
                <w:ilvl w:val="0"/>
                <w:numId w:val="116"/>
              </w:numPr>
              <w:rPr>
                <w:rFonts w:ascii="Times New Roman" w:hAnsi="Times New Roman"/>
                <w:sz w:val="24"/>
                <w:szCs w:val="24"/>
                <w:lang w:val="en-US"/>
              </w:rPr>
            </w:pPr>
            <w:r>
              <w:rPr>
                <w:rFonts w:ascii="Times New Roman" w:hAnsi="Times New Roman"/>
                <w:sz w:val="24"/>
                <w:szCs w:val="24"/>
                <w:lang w:val="en-US"/>
              </w:rPr>
              <w:t>Tiêu đề màn hình</w:t>
            </w:r>
          </w:p>
        </w:tc>
      </w:tr>
      <w:tr w14:paraId="05FA42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14:paraId="2065181B">
            <w:pPr>
              <w:pStyle w:val="3"/>
              <w:numPr>
                <w:ilvl w:val="0"/>
                <w:numId w:val="124"/>
              </w:numPr>
              <w:jc w:val="left"/>
              <w:rPr>
                <w:rFonts w:ascii="Times New Roman" w:hAnsi="Times New Roman"/>
                <w:strike/>
                <w:sz w:val="24"/>
                <w:szCs w:val="24"/>
                <w:lang w:val="en-US"/>
              </w:rPr>
            </w:pPr>
          </w:p>
        </w:tc>
        <w:tc>
          <w:tcPr>
            <w:tcW w:w="4840" w:type="dxa"/>
          </w:tcPr>
          <w:p w14:paraId="615A8658">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drawing>
                <wp:inline distT="0" distB="0" distL="0" distR="0">
                  <wp:extent cx="2295525" cy="49466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34"/>
                          <a:stretch>
                            <a:fillRect/>
                          </a:stretch>
                        </pic:blipFill>
                        <pic:spPr>
                          <a:xfrm>
                            <a:off x="0" y="0"/>
                            <a:ext cx="2382378" cy="514012"/>
                          </a:xfrm>
                          <a:prstGeom prst="rect">
                            <a:avLst/>
                          </a:prstGeom>
                        </pic:spPr>
                      </pic:pic>
                    </a:graphicData>
                  </a:graphic>
                </wp:inline>
              </w:drawing>
            </w:r>
            <w:r>
              <w:rPr>
                <w:rFonts w:ascii="Times New Roman" w:hAnsi="Times New Roman"/>
                <w:strike/>
                <w:sz w:val="24"/>
                <w:szCs w:val="24"/>
                <w:lang w:val="en-US"/>
              </w:rPr>
              <w:t>(bỏ)</w:t>
            </w:r>
          </w:p>
          <w:p w14:paraId="68E0C332">
            <w:pPr>
              <w:pStyle w:val="3"/>
              <w:ind w:left="0" w:firstLine="0"/>
              <w:jc w:val="left"/>
              <w:rPr>
                <w:rFonts w:ascii="Times New Roman" w:hAnsi="Times New Roman"/>
                <w:strike/>
                <w:sz w:val="24"/>
                <w:szCs w:val="24"/>
                <w:lang w:val="en-US"/>
              </w:rPr>
            </w:pPr>
            <w:r>
              <w:rPr>
                <w:rFonts w:ascii="Times New Roman" w:hAnsi="Times New Roman"/>
                <w:strike/>
                <w:sz w:val="20"/>
                <w:lang w:val="en-US"/>
              </w:rPr>
              <w:drawing>
                <wp:inline distT="0" distB="0" distL="0" distR="0">
                  <wp:extent cx="2247900" cy="487045"/>
                  <wp:effectExtent l="0" t="0" r="0" b="825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35"/>
                          <a:stretch>
                            <a:fillRect/>
                          </a:stretch>
                        </pic:blipFill>
                        <pic:spPr>
                          <a:xfrm>
                            <a:off x="0" y="0"/>
                            <a:ext cx="2285674" cy="495229"/>
                          </a:xfrm>
                          <a:prstGeom prst="rect">
                            <a:avLst/>
                          </a:prstGeom>
                        </pic:spPr>
                      </pic:pic>
                    </a:graphicData>
                  </a:graphic>
                </wp:inline>
              </w:drawing>
            </w:r>
          </w:p>
        </w:tc>
        <w:tc>
          <w:tcPr>
            <w:tcW w:w="1190" w:type="dxa"/>
          </w:tcPr>
          <w:p w14:paraId="11AD3E37">
            <w:pPr>
              <w:pStyle w:val="3"/>
              <w:ind w:left="0" w:firstLine="0"/>
              <w:jc w:val="left"/>
              <w:rPr>
                <w:rFonts w:ascii="Times New Roman" w:hAnsi="Times New Roman"/>
                <w:strike/>
                <w:sz w:val="24"/>
                <w:szCs w:val="24"/>
                <w:lang w:val="en-US"/>
              </w:rPr>
            </w:pPr>
            <w:r>
              <w:rPr>
                <w:rFonts w:ascii="Times New Roman" w:hAnsi="Times New Roman"/>
                <w:strike/>
                <w:sz w:val="24"/>
                <w:szCs w:val="24"/>
              </w:rPr>
              <w:t>Label</w:t>
            </w:r>
          </w:p>
        </w:tc>
        <w:tc>
          <w:tcPr>
            <w:tcW w:w="1238" w:type="dxa"/>
          </w:tcPr>
          <w:p w14:paraId="3E3890C8">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t>N/A</w:t>
            </w:r>
          </w:p>
        </w:tc>
        <w:tc>
          <w:tcPr>
            <w:tcW w:w="1377" w:type="dxa"/>
          </w:tcPr>
          <w:p w14:paraId="1B172977">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t>Y</w:t>
            </w:r>
          </w:p>
        </w:tc>
        <w:tc>
          <w:tcPr>
            <w:tcW w:w="937" w:type="dxa"/>
          </w:tcPr>
          <w:p w14:paraId="629E87C8">
            <w:pPr>
              <w:pStyle w:val="3"/>
              <w:ind w:left="0" w:firstLine="0"/>
              <w:jc w:val="left"/>
              <w:rPr>
                <w:rFonts w:ascii="Times New Roman" w:hAnsi="Times New Roman"/>
                <w:strike/>
                <w:sz w:val="24"/>
                <w:szCs w:val="24"/>
                <w:lang w:val="en-US"/>
              </w:rPr>
            </w:pPr>
            <w:r>
              <w:rPr>
                <w:rFonts w:ascii="Times New Roman" w:hAnsi="Times New Roman"/>
                <w:strike/>
                <w:sz w:val="24"/>
                <w:szCs w:val="24"/>
                <w:lang w:val="en-US"/>
              </w:rPr>
              <w:t>N/A</w:t>
            </w:r>
          </w:p>
        </w:tc>
        <w:tc>
          <w:tcPr>
            <w:tcW w:w="2410" w:type="dxa"/>
          </w:tcPr>
          <w:p w14:paraId="76CBDD6B">
            <w:pPr>
              <w:pStyle w:val="3"/>
              <w:numPr>
                <w:ilvl w:val="0"/>
                <w:numId w:val="107"/>
              </w:numPr>
              <w:jc w:val="left"/>
              <w:rPr>
                <w:rFonts w:ascii="Times New Roman" w:hAnsi="Times New Roman"/>
                <w:strike/>
                <w:sz w:val="24"/>
                <w:szCs w:val="24"/>
                <w:lang w:val="en-US"/>
              </w:rPr>
            </w:pPr>
            <w:r>
              <w:rPr>
                <w:rFonts w:ascii="Times New Roman" w:hAnsi="Times New Roman"/>
                <w:strike/>
                <w:sz w:val="24"/>
                <w:szCs w:val="24"/>
                <w:lang w:val="en-US"/>
              </w:rPr>
              <w:t>Hiển thị tên bước của tiến trình mở thẻ</w:t>
            </w:r>
          </w:p>
        </w:tc>
      </w:tr>
      <w:tr w14:paraId="53B69B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14:paraId="6CE6CEC5">
            <w:pPr>
              <w:pStyle w:val="3"/>
              <w:numPr>
                <w:ilvl w:val="0"/>
                <w:numId w:val="124"/>
              </w:numPr>
              <w:jc w:val="left"/>
              <w:rPr>
                <w:rFonts w:ascii="Times New Roman" w:hAnsi="Times New Roman"/>
                <w:sz w:val="24"/>
                <w:szCs w:val="24"/>
                <w:lang w:val="en-US"/>
              </w:rPr>
            </w:pPr>
          </w:p>
        </w:tc>
        <w:tc>
          <w:tcPr>
            <w:tcW w:w="4840" w:type="dxa"/>
          </w:tcPr>
          <w:p w14:paraId="6D9756BF">
            <w:pPr>
              <w:pStyle w:val="3"/>
              <w:ind w:left="0" w:firstLine="0"/>
              <w:jc w:val="left"/>
              <w:rPr>
                <w:rFonts w:ascii="Times New Roman" w:hAnsi="Times New Roman"/>
                <w:sz w:val="24"/>
                <w:szCs w:val="24"/>
              </w:rPr>
            </w:pPr>
            <w:r>
              <w:rPr>
                <w:rFonts w:ascii="Times New Roman" w:hAnsi="Times New Roman"/>
                <w:sz w:val="24"/>
                <w:szCs w:val="24"/>
              </w:rPr>
              <w:t>HỢP ĐỒNG ĐIỆN TỬ</w:t>
            </w:r>
          </w:p>
        </w:tc>
        <w:tc>
          <w:tcPr>
            <w:tcW w:w="1190" w:type="dxa"/>
          </w:tcPr>
          <w:p w14:paraId="61E7CEE7">
            <w:pPr>
              <w:pStyle w:val="3"/>
              <w:ind w:left="0" w:firstLine="0"/>
              <w:jc w:val="left"/>
              <w:rPr>
                <w:rFonts w:ascii="Times New Roman" w:hAnsi="Times New Roman"/>
                <w:sz w:val="24"/>
                <w:szCs w:val="24"/>
              </w:rPr>
            </w:pPr>
            <w:r>
              <w:rPr>
                <w:rFonts w:ascii="Times New Roman" w:hAnsi="Times New Roman"/>
                <w:sz w:val="24"/>
                <w:szCs w:val="24"/>
              </w:rPr>
              <w:t>Label</w:t>
            </w:r>
          </w:p>
        </w:tc>
        <w:tc>
          <w:tcPr>
            <w:tcW w:w="1238" w:type="dxa"/>
          </w:tcPr>
          <w:p w14:paraId="14F954F4">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3C3CD0BC">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37" w:type="dxa"/>
          </w:tcPr>
          <w:p w14:paraId="042089B4">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2410" w:type="dxa"/>
          </w:tcPr>
          <w:p w14:paraId="6F4F63DA">
            <w:pPr>
              <w:pStyle w:val="3"/>
              <w:numPr>
                <w:ilvl w:val="0"/>
                <w:numId w:val="107"/>
              </w:numPr>
              <w:jc w:val="left"/>
              <w:rPr>
                <w:rFonts w:ascii="Times New Roman" w:hAnsi="Times New Roman"/>
                <w:sz w:val="24"/>
                <w:szCs w:val="24"/>
                <w:lang w:val="en-US"/>
              </w:rPr>
            </w:pPr>
          </w:p>
        </w:tc>
      </w:tr>
      <w:tr w14:paraId="0B6583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14:paraId="1F7880B4">
            <w:pPr>
              <w:pStyle w:val="3"/>
              <w:numPr>
                <w:ilvl w:val="0"/>
                <w:numId w:val="124"/>
              </w:numPr>
              <w:jc w:val="left"/>
              <w:rPr>
                <w:rFonts w:ascii="Times New Roman" w:hAnsi="Times New Roman"/>
                <w:sz w:val="24"/>
                <w:szCs w:val="24"/>
                <w:lang w:val="en-US"/>
              </w:rPr>
            </w:pPr>
          </w:p>
        </w:tc>
        <w:tc>
          <w:tcPr>
            <w:tcW w:w="4840" w:type="dxa"/>
            <w:vAlign w:val="center"/>
          </w:tcPr>
          <w:p w14:paraId="6CEE2EE3">
            <w:pPr>
              <w:pStyle w:val="3"/>
              <w:ind w:left="0" w:firstLine="0"/>
              <w:jc w:val="left"/>
              <w:rPr>
                <w:rFonts w:ascii="Times New Roman" w:hAnsi="Times New Roman"/>
                <w:sz w:val="24"/>
                <w:szCs w:val="24"/>
              </w:rPr>
            </w:pPr>
            <w:r>
              <w:rPr>
                <w:rFonts w:ascii="Times New Roman" w:hAnsi="Times New Roman"/>
                <w:sz w:val="24"/>
                <w:szCs w:val="24"/>
              </w:rPr>
              <w:t>File hợp đồng được điền sẵn thông thông tin:</w:t>
            </w:r>
            <w:r>
              <w:rPr>
                <w:rFonts w:ascii="Times New Roman" w:hAnsi="Times New Roman"/>
                <w:sz w:val="24"/>
                <w:szCs w:val="24"/>
                <w:lang w:val="en-US"/>
              </w:rPr>
              <w:drawing>
                <wp:inline distT="0" distB="0" distL="0" distR="0">
                  <wp:extent cx="2867660" cy="3600450"/>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36"/>
                          <a:stretch>
                            <a:fillRect/>
                          </a:stretch>
                        </pic:blipFill>
                        <pic:spPr>
                          <a:xfrm>
                            <a:off x="0" y="0"/>
                            <a:ext cx="2875504" cy="3610180"/>
                          </a:xfrm>
                          <a:prstGeom prst="rect">
                            <a:avLst/>
                          </a:prstGeom>
                        </pic:spPr>
                      </pic:pic>
                    </a:graphicData>
                  </a:graphic>
                </wp:inline>
              </w:drawing>
            </w:r>
          </w:p>
        </w:tc>
        <w:tc>
          <w:tcPr>
            <w:tcW w:w="1190" w:type="dxa"/>
          </w:tcPr>
          <w:p w14:paraId="0889AED5">
            <w:pPr>
              <w:pStyle w:val="3"/>
              <w:ind w:left="0" w:firstLine="0"/>
              <w:jc w:val="left"/>
              <w:rPr>
                <w:rFonts w:ascii="Times New Roman" w:hAnsi="Times New Roman"/>
                <w:sz w:val="24"/>
                <w:szCs w:val="24"/>
              </w:rPr>
            </w:pPr>
            <w:r>
              <w:rPr>
                <w:rFonts w:ascii="Times New Roman" w:hAnsi="Times New Roman"/>
                <w:sz w:val="24"/>
                <w:szCs w:val="24"/>
              </w:rPr>
              <w:t>PDF</w:t>
            </w:r>
          </w:p>
        </w:tc>
        <w:tc>
          <w:tcPr>
            <w:tcW w:w="1238" w:type="dxa"/>
          </w:tcPr>
          <w:p w14:paraId="2504D84E">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45EAE148">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37" w:type="dxa"/>
          </w:tcPr>
          <w:p w14:paraId="5ED162CB">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2410" w:type="dxa"/>
          </w:tcPr>
          <w:p w14:paraId="21C7E535">
            <w:pPr>
              <w:pStyle w:val="3"/>
              <w:numPr>
                <w:ilvl w:val="0"/>
                <w:numId w:val="107"/>
              </w:numPr>
              <w:spacing w:line="276" w:lineRule="auto"/>
              <w:jc w:val="left"/>
              <w:rPr>
                <w:rFonts w:ascii="Times New Roman" w:hAnsi="Times New Roman"/>
                <w:sz w:val="24"/>
                <w:szCs w:val="24"/>
              </w:rPr>
            </w:pPr>
            <w:r>
              <w:rPr>
                <w:rFonts w:ascii="Times New Roman" w:hAnsi="Times New Roman"/>
                <w:bCs/>
                <w:sz w:val="24"/>
                <w:szCs w:val="24"/>
              </w:rPr>
              <w:t>Hiển thị form PDF Hợp đồng mở thẻ, các thông tin gồm:</w:t>
            </w:r>
          </w:p>
          <w:p w14:paraId="0CB0E578">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Họ và tên chủ thẻ</w:t>
            </w:r>
          </w:p>
          <w:p w14:paraId="795FDD72">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 xml:space="preserve">Số </w:t>
            </w:r>
            <w:r>
              <w:rPr>
                <w:rFonts w:ascii="Times New Roman" w:hAnsi="Times New Roman"/>
                <w:strike/>
                <w:sz w:val="24"/>
                <w:szCs w:val="24"/>
              </w:rPr>
              <w:t>CMND</w:t>
            </w:r>
            <w:r>
              <w:rPr>
                <w:rFonts w:ascii="Times New Roman" w:hAnsi="Times New Roman"/>
                <w:sz w:val="24"/>
                <w:szCs w:val="24"/>
              </w:rPr>
              <w:t>/CCCD</w:t>
            </w:r>
          </w:p>
          <w:p w14:paraId="6DBF48BC">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Ngày cấp</w:t>
            </w:r>
          </w:p>
          <w:p w14:paraId="5E564AE8">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Nơi cấp</w:t>
            </w:r>
          </w:p>
          <w:p w14:paraId="2F8494CD">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Ngày sinh</w:t>
            </w:r>
          </w:p>
          <w:p w14:paraId="0C4D533E">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Giới tính</w:t>
            </w:r>
          </w:p>
          <w:p w14:paraId="0D7F320A">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Quốc tịch</w:t>
            </w:r>
          </w:p>
          <w:p w14:paraId="63AF6C2B">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Tình trạng hôn nhân</w:t>
            </w:r>
          </w:p>
          <w:p w14:paraId="5BD592D9">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Trình độ học vấn</w:t>
            </w:r>
          </w:p>
          <w:p w14:paraId="2B6F77E2">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Địa chỉ thường trú</w:t>
            </w:r>
          </w:p>
          <w:p w14:paraId="6E56E5E7">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Nơi ở hiện tại</w:t>
            </w:r>
          </w:p>
          <w:p w14:paraId="16BEAFBA">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Số điện thoại</w:t>
            </w:r>
          </w:p>
          <w:p w14:paraId="2C68401F">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Email</w:t>
            </w:r>
          </w:p>
          <w:p w14:paraId="3670BF07">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Nghề nghiệp</w:t>
            </w:r>
          </w:p>
          <w:p w14:paraId="1E5D3A40">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Loại hợp đồng</w:t>
            </w:r>
          </w:p>
          <w:p w14:paraId="79906065">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Chức vụ hiện nay</w:t>
            </w:r>
          </w:p>
          <w:p w14:paraId="32CEF6E8">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Tên cơ quan</w:t>
            </w:r>
          </w:p>
          <w:p w14:paraId="48E2F1A1">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Điện thoại cơ quan</w:t>
            </w:r>
          </w:p>
          <w:p w14:paraId="455C950A">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Địa chỉ cơ quan</w:t>
            </w:r>
          </w:p>
          <w:p w14:paraId="0BCE7B86">
            <w:pPr>
              <w:widowControl/>
              <w:spacing w:before="0" w:after="0" w:line="276" w:lineRule="auto"/>
              <w:contextualSpacing/>
              <w:jc w:val="left"/>
              <w:rPr>
                <w:rFonts w:ascii="Times New Roman" w:hAnsi="Times New Roman"/>
                <w:sz w:val="24"/>
                <w:szCs w:val="24"/>
              </w:rPr>
            </w:pPr>
          </w:p>
        </w:tc>
      </w:tr>
      <w:tr w14:paraId="0FA028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14:paraId="507ED559">
            <w:pPr>
              <w:pStyle w:val="3"/>
              <w:numPr>
                <w:ilvl w:val="0"/>
                <w:numId w:val="124"/>
              </w:numPr>
              <w:jc w:val="left"/>
              <w:rPr>
                <w:rFonts w:ascii="Times New Roman" w:hAnsi="Times New Roman"/>
                <w:sz w:val="24"/>
                <w:szCs w:val="24"/>
                <w:lang w:val="en-US"/>
              </w:rPr>
            </w:pPr>
          </w:p>
        </w:tc>
        <w:tc>
          <w:tcPr>
            <w:tcW w:w="4840" w:type="dxa"/>
            <w:vAlign w:val="center"/>
          </w:tcPr>
          <w:p w14:paraId="2CCB8ACE">
            <w:pPr>
              <w:pStyle w:val="3"/>
              <w:ind w:left="0" w:firstLine="0"/>
              <w:jc w:val="left"/>
              <w:rPr>
                <w:rFonts w:ascii="Times New Roman" w:hAnsi="Times New Roman"/>
                <w:sz w:val="24"/>
                <w:szCs w:val="24"/>
              </w:rPr>
            </w:pPr>
            <w:r>
              <w:rPr>
                <w:rFonts w:ascii="Times New Roman" w:hAnsi="Times New Roman"/>
                <w:sz w:val="24"/>
                <w:szCs w:val="24"/>
              </w:rPr>
              <w:t>Khách hàng không có yếu tố Hoa Kỳ</w:t>
            </w:r>
          </w:p>
        </w:tc>
        <w:tc>
          <w:tcPr>
            <w:tcW w:w="1190" w:type="dxa"/>
          </w:tcPr>
          <w:p w14:paraId="1798C1A7">
            <w:pPr>
              <w:pStyle w:val="3"/>
              <w:ind w:left="0" w:firstLine="0"/>
              <w:jc w:val="left"/>
              <w:rPr>
                <w:rFonts w:ascii="Times New Roman" w:hAnsi="Times New Roman"/>
                <w:sz w:val="24"/>
                <w:szCs w:val="24"/>
              </w:rPr>
            </w:pPr>
            <w:r>
              <w:rPr>
                <w:rFonts w:ascii="Times New Roman" w:hAnsi="Times New Roman"/>
                <w:sz w:val="24"/>
                <w:szCs w:val="24"/>
              </w:rPr>
              <w:t>Checkbox</w:t>
            </w:r>
          </w:p>
        </w:tc>
        <w:tc>
          <w:tcPr>
            <w:tcW w:w="1238" w:type="dxa"/>
          </w:tcPr>
          <w:p w14:paraId="5A49DBB7">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5E7ED039">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37" w:type="dxa"/>
          </w:tcPr>
          <w:p w14:paraId="42070541">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2410" w:type="dxa"/>
          </w:tcPr>
          <w:p w14:paraId="226173B2">
            <w:pPr>
              <w:pStyle w:val="3"/>
              <w:numPr>
                <w:ilvl w:val="0"/>
                <w:numId w:val="107"/>
              </w:numPr>
              <w:spacing w:line="276" w:lineRule="auto"/>
              <w:jc w:val="left"/>
              <w:rPr>
                <w:rFonts w:ascii="Times New Roman" w:hAnsi="Times New Roman"/>
                <w:bCs/>
                <w:sz w:val="24"/>
                <w:szCs w:val="24"/>
              </w:rPr>
            </w:pPr>
          </w:p>
        </w:tc>
      </w:tr>
      <w:tr w14:paraId="69191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14:paraId="0E3B3F8E">
            <w:pPr>
              <w:pStyle w:val="3"/>
              <w:numPr>
                <w:ilvl w:val="0"/>
                <w:numId w:val="124"/>
              </w:numPr>
              <w:jc w:val="left"/>
              <w:rPr>
                <w:rFonts w:ascii="Times New Roman" w:hAnsi="Times New Roman"/>
                <w:sz w:val="24"/>
                <w:szCs w:val="24"/>
                <w:lang w:val="en-US"/>
              </w:rPr>
            </w:pPr>
          </w:p>
        </w:tc>
        <w:tc>
          <w:tcPr>
            <w:tcW w:w="4840" w:type="dxa"/>
          </w:tcPr>
          <w:p w14:paraId="1201E449">
            <w:pPr>
              <w:pStyle w:val="3"/>
              <w:ind w:left="0" w:firstLine="0"/>
              <w:jc w:val="left"/>
              <w:rPr>
                <w:rFonts w:ascii="Times New Roman" w:hAnsi="Times New Roman"/>
                <w:sz w:val="20"/>
              </w:rPr>
            </w:pPr>
            <w:r>
              <w:rPr>
                <w:rFonts w:ascii="Times New Roman" w:hAnsi="Times New Roman"/>
                <w:sz w:val="24"/>
                <w:szCs w:val="24"/>
                <w:lang w:val="en-US"/>
              </w:rPr>
              <w:drawing>
                <wp:inline distT="0" distB="0" distL="0" distR="0">
                  <wp:extent cx="1982470" cy="78803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pic:cNvPicPr>
                        </pic:nvPicPr>
                        <pic:blipFill>
                          <a:blip r:embed="rId122"/>
                          <a:stretch>
                            <a:fillRect/>
                          </a:stretch>
                        </pic:blipFill>
                        <pic:spPr>
                          <a:xfrm>
                            <a:off x="0" y="0"/>
                            <a:ext cx="1991040" cy="791520"/>
                          </a:xfrm>
                          <a:prstGeom prst="rect">
                            <a:avLst/>
                          </a:prstGeom>
                        </pic:spPr>
                      </pic:pic>
                    </a:graphicData>
                  </a:graphic>
                </wp:inline>
              </w:drawing>
            </w:r>
          </w:p>
        </w:tc>
        <w:tc>
          <w:tcPr>
            <w:tcW w:w="1190" w:type="dxa"/>
          </w:tcPr>
          <w:p w14:paraId="6D9F72BF">
            <w:pPr>
              <w:pStyle w:val="3"/>
              <w:ind w:left="0" w:firstLine="0"/>
              <w:jc w:val="left"/>
              <w:rPr>
                <w:rFonts w:ascii="Times New Roman" w:hAnsi="Times New Roman"/>
                <w:sz w:val="24"/>
                <w:szCs w:val="24"/>
              </w:rPr>
            </w:pPr>
            <w:r>
              <w:rPr>
                <w:rFonts w:ascii="Times New Roman" w:hAnsi="Times New Roman"/>
                <w:sz w:val="24"/>
                <w:szCs w:val="24"/>
              </w:rPr>
              <w:t>Button</w:t>
            </w:r>
          </w:p>
        </w:tc>
        <w:tc>
          <w:tcPr>
            <w:tcW w:w="1238" w:type="dxa"/>
          </w:tcPr>
          <w:p w14:paraId="19020C5D">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7EA112BD">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37" w:type="dxa"/>
          </w:tcPr>
          <w:p w14:paraId="0458DD64">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2410" w:type="dxa"/>
          </w:tcPr>
          <w:p w14:paraId="6031FB33">
            <w:pPr>
              <w:pStyle w:val="3"/>
              <w:numPr>
                <w:ilvl w:val="1"/>
                <w:numId w:val="107"/>
              </w:numPr>
              <w:jc w:val="left"/>
              <w:rPr>
                <w:rFonts w:ascii="Times New Roman" w:hAnsi="Times New Roman"/>
                <w:sz w:val="24"/>
                <w:szCs w:val="24"/>
                <w:lang w:val="en-US"/>
              </w:rPr>
            </w:pPr>
            <w:r>
              <w:rPr>
                <w:rFonts w:ascii="Times New Roman" w:hAnsi="Times New Roman"/>
                <w:sz w:val="24"/>
                <w:szCs w:val="24"/>
                <w:lang w:val="en-US"/>
              </w:rPr>
              <w:t>Nội dung:  “Quý khách chắc chắn muốn hủy bỏ?”</w:t>
            </w:r>
          </w:p>
          <w:p w14:paraId="787EC45E">
            <w:pPr>
              <w:pStyle w:val="3"/>
              <w:numPr>
                <w:ilvl w:val="1"/>
                <w:numId w:val="107"/>
              </w:numPr>
              <w:jc w:val="left"/>
              <w:rPr>
                <w:rFonts w:ascii="Times New Roman" w:hAnsi="Times New Roman"/>
                <w:sz w:val="24"/>
                <w:szCs w:val="24"/>
                <w:lang w:val="en-US"/>
              </w:rPr>
            </w:pPr>
            <w:r>
              <w:rPr>
                <w:rFonts w:ascii="Times New Roman" w:hAnsi="Times New Roman"/>
                <w:sz w:val="24"/>
                <w:szCs w:val="24"/>
                <w:lang w:val="en-US"/>
              </w:rPr>
              <w:t>Button action:</w:t>
            </w:r>
          </w:p>
          <w:p w14:paraId="3240391E">
            <w:pPr>
              <w:pStyle w:val="3"/>
              <w:numPr>
                <w:ilvl w:val="1"/>
                <w:numId w:val="107"/>
              </w:numPr>
              <w:jc w:val="left"/>
              <w:rPr>
                <w:rFonts w:ascii="Times New Roman" w:hAnsi="Times New Roman"/>
                <w:sz w:val="24"/>
                <w:szCs w:val="24"/>
                <w:lang w:val="en-US"/>
              </w:rPr>
            </w:pPr>
            <w:r>
              <w:rPr>
                <w:rFonts w:ascii="Times New Roman" w:hAnsi="Times New Roman"/>
                <w:sz w:val="24"/>
                <w:szCs w:val="24"/>
                <w:lang w:val="en-US"/>
              </w:rPr>
              <w:t>Chắc chắn: Quay lại màn hình quản lý thẻ</w:t>
            </w:r>
          </w:p>
          <w:p w14:paraId="64DC0E2F">
            <w:pPr>
              <w:pStyle w:val="3"/>
              <w:numPr>
                <w:ilvl w:val="0"/>
                <w:numId w:val="107"/>
              </w:numPr>
              <w:spacing w:line="276" w:lineRule="auto"/>
              <w:jc w:val="left"/>
              <w:rPr>
                <w:rFonts w:ascii="Times New Roman" w:hAnsi="Times New Roman"/>
                <w:bCs/>
                <w:sz w:val="24"/>
                <w:szCs w:val="24"/>
              </w:rPr>
            </w:pPr>
            <w:r>
              <w:rPr>
                <w:rFonts w:ascii="Times New Roman" w:hAnsi="Times New Roman"/>
                <w:sz w:val="24"/>
                <w:szCs w:val="24"/>
                <w:lang w:val="en-US"/>
              </w:rPr>
              <w:t>Trở lại: tắt thông báo, ở lại màn hình xác nhận</w:t>
            </w:r>
          </w:p>
        </w:tc>
      </w:tr>
      <w:tr w14:paraId="196284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0" w:type="dxa"/>
          </w:tcPr>
          <w:p w14:paraId="03695A9E">
            <w:pPr>
              <w:pStyle w:val="3"/>
              <w:numPr>
                <w:ilvl w:val="0"/>
                <w:numId w:val="124"/>
              </w:numPr>
              <w:jc w:val="left"/>
              <w:rPr>
                <w:rFonts w:ascii="Times New Roman" w:hAnsi="Times New Roman"/>
                <w:sz w:val="24"/>
                <w:szCs w:val="24"/>
                <w:lang w:val="en-US"/>
              </w:rPr>
            </w:pPr>
          </w:p>
        </w:tc>
        <w:tc>
          <w:tcPr>
            <w:tcW w:w="4840" w:type="dxa"/>
          </w:tcPr>
          <w:p w14:paraId="7BC60981">
            <w:pPr>
              <w:pStyle w:val="3"/>
              <w:ind w:left="0" w:firstLine="0"/>
              <w:jc w:val="left"/>
              <w:rPr>
                <w:rFonts w:ascii="Times New Roman" w:hAnsi="Times New Roman"/>
                <w:sz w:val="24"/>
                <w:szCs w:val="24"/>
                <w:highlight w:val="yellow"/>
              </w:rPr>
            </w:pPr>
            <w:r>
              <w:rPr>
                <w:rFonts w:ascii="Times New Roman" w:hAnsi="Times New Roman"/>
                <w:sz w:val="24"/>
                <w:szCs w:val="24"/>
                <w:lang w:val="en-US"/>
              </w:rPr>
              <w:drawing>
                <wp:inline distT="0" distB="0" distL="0" distR="0">
                  <wp:extent cx="2051685" cy="537210"/>
                  <wp:effectExtent l="0" t="0" r="571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pic:cNvPicPr>
                        </pic:nvPicPr>
                        <pic:blipFill>
                          <a:blip r:embed="rId123"/>
                          <a:stretch>
                            <a:fillRect/>
                          </a:stretch>
                        </pic:blipFill>
                        <pic:spPr>
                          <a:xfrm>
                            <a:off x="0" y="0"/>
                            <a:ext cx="2087474" cy="546860"/>
                          </a:xfrm>
                          <a:prstGeom prst="rect">
                            <a:avLst/>
                          </a:prstGeom>
                        </pic:spPr>
                      </pic:pic>
                    </a:graphicData>
                  </a:graphic>
                </wp:inline>
              </w:drawing>
            </w:r>
          </w:p>
        </w:tc>
        <w:tc>
          <w:tcPr>
            <w:tcW w:w="1190" w:type="dxa"/>
          </w:tcPr>
          <w:p w14:paraId="77679D36">
            <w:pPr>
              <w:pStyle w:val="3"/>
              <w:ind w:left="0" w:firstLine="0"/>
              <w:jc w:val="left"/>
              <w:rPr>
                <w:rFonts w:ascii="Times New Roman" w:hAnsi="Times New Roman"/>
                <w:sz w:val="24"/>
                <w:szCs w:val="24"/>
              </w:rPr>
            </w:pPr>
            <w:r>
              <w:rPr>
                <w:rFonts w:ascii="Times New Roman" w:hAnsi="Times New Roman"/>
                <w:sz w:val="24"/>
                <w:szCs w:val="24"/>
              </w:rPr>
              <w:t>Button</w:t>
            </w:r>
          </w:p>
        </w:tc>
        <w:tc>
          <w:tcPr>
            <w:tcW w:w="1238" w:type="dxa"/>
          </w:tcPr>
          <w:p w14:paraId="5D070A7D">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377" w:type="dxa"/>
          </w:tcPr>
          <w:p w14:paraId="722A5092">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37" w:type="dxa"/>
          </w:tcPr>
          <w:p w14:paraId="5C61F835">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2410" w:type="dxa"/>
          </w:tcPr>
          <w:p w14:paraId="357BFD2B">
            <w:pPr>
              <w:pStyle w:val="233"/>
              <w:widowControl/>
              <w:numPr>
                <w:ilvl w:val="0"/>
                <w:numId w:val="113"/>
              </w:numPr>
              <w:spacing w:before="0" w:after="0" w:line="276" w:lineRule="auto"/>
              <w:contextualSpacing/>
              <w:jc w:val="left"/>
              <w:rPr>
                <w:rFonts w:ascii="Times New Roman" w:hAnsi="Times New Roman"/>
                <w:sz w:val="24"/>
                <w:szCs w:val="24"/>
              </w:rPr>
            </w:pPr>
            <w:r>
              <w:rPr>
                <w:rFonts w:ascii="Times New Roman" w:hAnsi="Times New Roman"/>
                <w:sz w:val="24"/>
                <w:szCs w:val="24"/>
              </w:rPr>
              <w:t>Chỉ cho phép ấn “Xác nhận” khi đã click vào checkbox “Khách hàng không có yếu tố Hoa Kỳ.”</w:t>
            </w:r>
          </w:p>
          <w:p w14:paraId="70AC3462">
            <w:pPr>
              <w:pStyle w:val="233"/>
              <w:widowControl/>
              <w:numPr>
                <w:ilvl w:val="0"/>
                <w:numId w:val="113"/>
              </w:numPr>
              <w:spacing w:before="0" w:after="0" w:line="276" w:lineRule="auto"/>
              <w:contextualSpacing/>
              <w:jc w:val="left"/>
              <w:rPr>
                <w:rFonts w:ascii="Times New Roman" w:hAnsi="Times New Roman"/>
                <w:sz w:val="20"/>
              </w:rPr>
            </w:pPr>
            <w:r>
              <w:rPr>
                <w:rFonts w:ascii="Times New Roman" w:hAnsi="Times New Roman"/>
                <w:bCs/>
                <w:sz w:val="24"/>
                <w:szCs w:val="24"/>
              </w:rPr>
              <w:t>Khi nhấn button, hệ thống điều hướng đến màn hình Luồng xác thực khuôn mặt.</w:t>
            </w:r>
          </w:p>
        </w:tc>
      </w:tr>
    </w:tbl>
    <w:p w14:paraId="738871B4">
      <w:pPr>
        <w:pStyle w:val="3"/>
        <w:rPr>
          <w:rFonts w:ascii="Times New Roman" w:hAnsi="Times New Roman"/>
          <w:sz w:val="24"/>
          <w:szCs w:val="24"/>
          <w:lang w:val="en-US"/>
        </w:rPr>
      </w:pPr>
    </w:p>
    <w:p w14:paraId="547F0192">
      <w:pPr>
        <w:pStyle w:val="5"/>
        <w:numPr>
          <w:ilvl w:val="2"/>
          <w:numId w:val="1"/>
        </w:numPr>
        <w:ind w:left="720"/>
        <w:rPr>
          <w:strike/>
          <w:sz w:val="24"/>
          <w:lang w:val="en-US"/>
        </w:rPr>
      </w:pPr>
      <w:r>
        <w:rPr>
          <w:strike/>
          <w:sz w:val="24"/>
          <w:lang w:val="en-US"/>
        </w:rPr>
        <w:t>MH Chụp ảnh giấy tờ tùy thân</w:t>
      </w:r>
    </w:p>
    <w:tbl>
      <w:tblPr>
        <w:tblStyle w:val="6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5"/>
        <w:gridCol w:w="4382"/>
        <w:gridCol w:w="4389"/>
      </w:tblGrid>
      <w:tr w14:paraId="6BDD18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9" w:type="dxa"/>
            <w:vAlign w:val="center"/>
          </w:tcPr>
          <w:p w14:paraId="276C2F8F">
            <w:pPr>
              <w:pStyle w:val="3"/>
              <w:ind w:left="0" w:firstLine="0"/>
              <w:jc w:val="center"/>
              <w:rPr>
                <w:rFonts w:ascii="Times New Roman" w:hAnsi="Times New Roman"/>
                <w:b/>
                <w:strike/>
                <w:sz w:val="24"/>
                <w:szCs w:val="24"/>
                <w:lang w:val="en-US"/>
              </w:rPr>
            </w:pPr>
            <w:r>
              <w:rPr>
                <w:rFonts w:ascii="Times New Roman" w:hAnsi="Times New Roman"/>
                <w:strike/>
                <w:sz w:val="20"/>
                <w:lang w:val="en-US"/>
              </w:rPr>
              <w:drawing>
                <wp:inline distT="0" distB="0" distL="0" distR="0">
                  <wp:extent cx="2152015" cy="4628515"/>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37"/>
                          <a:stretch>
                            <a:fillRect/>
                          </a:stretch>
                        </pic:blipFill>
                        <pic:spPr>
                          <a:xfrm>
                            <a:off x="0" y="0"/>
                            <a:ext cx="2152381" cy="4628571"/>
                          </a:xfrm>
                          <a:prstGeom prst="rect">
                            <a:avLst/>
                          </a:prstGeom>
                        </pic:spPr>
                      </pic:pic>
                    </a:graphicData>
                  </a:graphic>
                </wp:inline>
              </w:drawing>
            </w:r>
          </w:p>
          <w:p w14:paraId="7C693B8A">
            <w:pPr>
              <w:pStyle w:val="3"/>
              <w:ind w:left="0" w:firstLine="0"/>
              <w:jc w:val="center"/>
              <w:rPr>
                <w:rFonts w:ascii="Times New Roman" w:hAnsi="Times New Roman"/>
                <w:b/>
                <w:strike/>
                <w:sz w:val="24"/>
                <w:szCs w:val="24"/>
                <w:lang w:val="en-US"/>
              </w:rPr>
            </w:pPr>
            <w:r>
              <w:rPr>
                <w:rFonts w:ascii="Times New Roman" w:hAnsi="Times New Roman"/>
                <w:b/>
                <w:strike/>
                <w:sz w:val="24"/>
                <w:szCs w:val="24"/>
                <w:lang w:val="en-US"/>
              </w:rPr>
              <w:t>Màn hình yêu cầu cung cấp thông tin</w:t>
            </w:r>
          </w:p>
        </w:tc>
        <w:tc>
          <w:tcPr>
            <w:tcW w:w="4650" w:type="dxa"/>
            <w:vAlign w:val="center"/>
          </w:tcPr>
          <w:p w14:paraId="6C1E1EFB">
            <w:pPr>
              <w:pStyle w:val="3"/>
              <w:ind w:left="0" w:firstLine="0"/>
              <w:jc w:val="center"/>
              <w:rPr>
                <w:rFonts w:ascii="Times New Roman" w:hAnsi="Times New Roman"/>
                <w:b/>
                <w:strike/>
                <w:sz w:val="24"/>
                <w:szCs w:val="24"/>
                <w:lang w:val="en-US"/>
              </w:rPr>
            </w:pPr>
            <w:r>
              <w:rPr>
                <w:rFonts w:ascii="Times New Roman" w:hAnsi="Times New Roman"/>
                <w:strike/>
                <w:sz w:val="20"/>
                <w:lang w:val="en-US"/>
              </w:rPr>
              <w:drawing>
                <wp:inline distT="0" distB="0" distL="0" distR="0">
                  <wp:extent cx="2085340" cy="4533265"/>
                  <wp:effectExtent l="0" t="0" r="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38"/>
                          <a:stretch>
                            <a:fillRect/>
                          </a:stretch>
                        </pic:blipFill>
                        <pic:spPr>
                          <a:xfrm>
                            <a:off x="0" y="0"/>
                            <a:ext cx="2085714" cy="4533333"/>
                          </a:xfrm>
                          <a:prstGeom prst="rect">
                            <a:avLst/>
                          </a:prstGeom>
                        </pic:spPr>
                      </pic:pic>
                    </a:graphicData>
                  </a:graphic>
                </wp:inline>
              </w:drawing>
            </w:r>
          </w:p>
          <w:p w14:paraId="5A977B24">
            <w:pPr>
              <w:pStyle w:val="3"/>
              <w:ind w:left="0" w:firstLine="0"/>
              <w:jc w:val="center"/>
              <w:rPr>
                <w:rFonts w:ascii="Times New Roman" w:hAnsi="Times New Roman"/>
                <w:b/>
                <w:strike/>
                <w:sz w:val="24"/>
                <w:szCs w:val="24"/>
                <w:lang w:val="en-US"/>
              </w:rPr>
            </w:pPr>
            <w:r>
              <w:rPr>
                <w:rFonts w:ascii="Times New Roman" w:hAnsi="Times New Roman"/>
                <w:b/>
                <w:strike/>
                <w:sz w:val="24"/>
                <w:szCs w:val="24"/>
                <w:lang w:val="en-US"/>
              </w:rPr>
              <w:t>Màn hình chụp CCCD mặt trước</w:t>
            </w:r>
          </w:p>
        </w:tc>
        <w:tc>
          <w:tcPr>
            <w:tcW w:w="4650" w:type="dxa"/>
            <w:vAlign w:val="center"/>
          </w:tcPr>
          <w:p w14:paraId="005C0CF1">
            <w:pPr>
              <w:pStyle w:val="3"/>
              <w:ind w:left="0" w:firstLine="0"/>
              <w:jc w:val="center"/>
              <w:rPr>
                <w:rFonts w:ascii="Times New Roman" w:hAnsi="Times New Roman"/>
                <w:b/>
                <w:strike/>
                <w:sz w:val="24"/>
                <w:szCs w:val="24"/>
                <w:lang w:val="en-US"/>
              </w:rPr>
            </w:pPr>
            <w:r>
              <w:rPr>
                <w:rFonts w:ascii="Times New Roman" w:hAnsi="Times New Roman"/>
                <w:strike/>
                <w:sz w:val="20"/>
                <w:lang w:val="en-US"/>
              </w:rPr>
              <w:drawing>
                <wp:inline distT="0" distB="0" distL="0" distR="0">
                  <wp:extent cx="2085340" cy="4495165"/>
                  <wp:effectExtent l="0" t="0" r="0"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39"/>
                          <a:stretch>
                            <a:fillRect/>
                          </a:stretch>
                        </pic:blipFill>
                        <pic:spPr>
                          <a:xfrm>
                            <a:off x="0" y="0"/>
                            <a:ext cx="2085714" cy="4495238"/>
                          </a:xfrm>
                          <a:prstGeom prst="rect">
                            <a:avLst/>
                          </a:prstGeom>
                        </pic:spPr>
                      </pic:pic>
                    </a:graphicData>
                  </a:graphic>
                </wp:inline>
              </w:drawing>
            </w:r>
          </w:p>
          <w:p w14:paraId="66692C80">
            <w:pPr>
              <w:pStyle w:val="3"/>
              <w:ind w:left="0" w:firstLine="0"/>
              <w:jc w:val="center"/>
              <w:rPr>
                <w:rFonts w:ascii="Times New Roman" w:hAnsi="Times New Roman"/>
                <w:b/>
                <w:strike/>
                <w:sz w:val="24"/>
                <w:szCs w:val="24"/>
                <w:lang w:val="en-US"/>
              </w:rPr>
            </w:pPr>
            <w:r>
              <w:rPr>
                <w:rFonts w:ascii="Times New Roman" w:hAnsi="Times New Roman"/>
                <w:b/>
                <w:strike/>
                <w:sz w:val="24"/>
                <w:szCs w:val="24"/>
                <w:lang w:val="en-US"/>
              </w:rPr>
              <w:t>Màn hình xem lại ảnh CCCD mặt trước</w:t>
            </w:r>
          </w:p>
        </w:tc>
      </w:tr>
      <w:tr w14:paraId="4A6F58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9" w:type="dxa"/>
            <w:vAlign w:val="center"/>
          </w:tcPr>
          <w:p w14:paraId="1BF33B86">
            <w:pPr>
              <w:pStyle w:val="3"/>
              <w:ind w:left="0" w:firstLine="0"/>
              <w:jc w:val="center"/>
              <w:rPr>
                <w:rFonts w:ascii="Times New Roman" w:hAnsi="Times New Roman"/>
                <w:b/>
                <w:strike/>
                <w:sz w:val="24"/>
                <w:szCs w:val="24"/>
                <w:lang w:val="en-US"/>
              </w:rPr>
            </w:pPr>
            <w:r>
              <w:rPr>
                <w:rFonts w:ascii="Times New Roman" w:hAnsi="Times New Roman"/>
                <w:strike/>
                <w:sz w:val="20"/>
                <w:lang w:val="en-US"/>
              </w:rPr>
              <w:drawing>
                <wp:inline distT="0" distB="0" distL="0" distR="0">
                  <wp:extent cx="2113915" cy="4533265"/>
                  <wp:effectExtent l="0" t="0" r="63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40"/>
                          <a:stretch>
                            <a:fillRect/>
                          </a:stretch>
                        </pic:blipFill>
                        <pic:spPr>
                          <a:xfrm>
                            <a:off x="0" y="0"/>
                            <a:ext cx="2114286" cy="4533333"/>
                          </a:xfrm>
                          <a:prstGeom prst="rect">
                            <a:avLst/>
                          </a:prstGeom>
                        </pic:spPr>
                      </pic:pic>
                    </a:graphicData>
                  </a:graphic>
                </wp:inline>
              </w:drawing>
            </w:r>
          </w:p>
          <w:p w14:paraId="5D3F4AA3">
            <w:pPr>
              <w:pStyle w:val="3"/>
              <w:ind w:left="0" w:firstLine="0"/>
              <w:jc w:val="center"/>
              <w:rPr>
                <w:rFonts w:ascii="Times New Roman" w:hAnsi="Times New Roman"/>
                <w:b/>
                <w:strike/>
                <w:sz w:val="24"/>
                <w:szCs w:val="24"/>
                <w:lang w:val="en-US"/>
              </w:rPr>
            </w:pPr>
            <w:r>
              <w:rPr>
                <w:rFonts w:ascii="Times New Roman" w:hAnsi="Times New Roman"/>
                <w:b/>
                <w:strike/>
                <w:sz w:val="24"/>
                <w:szCs w:val="24"/>
                <w:lang w:val="en-US"/>
              </w:rPr>
              <w:t>Màn hình chụp CCCD mặt sau</w:t>
            </w:r>
          </w:p>
        </w:tc>
        <w:tc>
          <w:tcPr>
            <w:tcW w:w="4650" w:type="dxa"/>
            <w:vAlign w:val="center"/>
          </w:tcPr>
          <w:p w14:paraId="601F2994">
            <w:pPr>
              <w:pStyle w:val="3"/>
              <w:ind w:left="0" w:firstLine="0"/>
              <w:jc w:val="center"/>
              <w:rPr>
                <w:rFonts w:ascii="Times New Roman" w:hAnsi="Times New Roman"/>
                <w:b/>
                <w:strike/>
                <w:sz w:val="24"/>
                <w:szCs w:val="24"/>
                <w:lang w:val="en-US"/>
              </w:rPr>
            </w:pPr>
            <w:r>
              <w:rPr>
                <w:rFonts w:ascii="Times New Roman" w:hAnsi="Times New Roman"/>
                <w:strike/>
                <w:sz w:val="20"/>
                <w:lang w:val="en-US"/>
              </w:rPr>
              <w:drawing>
                <wp:inline distT="0" distB="0" distL="0" distR="0">
                  <wp:extent cx="2085340" cy="449516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39"/>
                          <a:stretch>
                            <a:fillRect/>
                          </a:stretch>
                        </pic:blipFill>
                        <pic:spPr>
                          <a:xfrm>
                            <a:off x="0" y="0"/>
                            <a:ext cx="2085714" cy="4495238"/>
                          </a:xfrm>
                          <a:prstGeom prst="rect">
                            <a:avLst/>
                          </a:prstGeom>
                        </pic:spPr>
                      </pic:pic>
                    </a:graphicData>
                  </a:graphic>
                </wp:inline>
              </w:drawing>
            </w:r>
          </w:p>
          <w:p w14:paraId="268AEEDB">
            <w:pPr>
              <w:pStyle w:val="3"/>
              <w:ind w:left="0" w:firstLine="0"/>
              <w:jc w:val="center"/>
              <w:rPr>
                <w:rFonts w:ascii="Times New Roman" w:hAnsi="Times New Roman"/>
                <w:b/>
                <w:strike/>
                <w:sz w:val="24"/>
                <w:szCs w:val="24"/>
                <w:lang w:val="en-US"/>
              </w:rPr>
            </w:pPr>
            <w:r>
              <w:rPr>
                <w:rFonts w:ascii="Times New Roman" w:hAnsi="Times New Roman"/>
                <w:b/>
                <w:strike/>
                <w:sz w:val="24"/>
                <w:szCs w:val="24"/>
                <w:lang w:val="en-US"/>
              </w:rPr>
              <w:t>Màn hình xem lại ảnh CCCD mặt sau</w:t>
            </w:r>
          </w:p>
        </w:tc>
        <w:tc>
          <w:tcPr>
            <w:tcW w:w="4650" w:type="dxa"/>
            <w:vAlign w:val="center"/>
          </w:tcPr>
          <w:p w14:paraId="3AFA041A">
            <w:pPr>
              <w:pStyle w:val="3"/>
              <w:ind w:left="0" w:firstLine="0"/>
              <w:jc w:val="center"/>
              <w:rPr>
                <w:rFonts w:ascii="Times New Roman" w:hAnsi="Times New Roman"/>
                <w:b/>
                <w:strike/>
                <w:sz w:val="24"/>
                <w:szCs w:val="24"/>
                <w:lang w:val="en-US"/>
              </w:rPr>
            </w:pPr>
            <w:r>
              <w:rPr>
                <w:rFonts w:ascii="Times New Roman" w:hAnsi="Times New Roman"/>
                <w:strike/>
                <w:sz w:val="20"/>
                <w:lang w:val="en-US"/>
              </w:rPr>
              <w:drawing>
                <wp:inline distT="0" distB="0" distL="0" distR="0">
                  <wp:extent cx="2104390" cy="45332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41"/>
                          <a:stretch>
                            <a:fillRect/>
                          </a:stretch>
                        </pic:blipFill>
                        <pic:spPr>
                          <a:xfrm>
                            <a:off x="0" y="0"/>
                            <a:ext cx="2104762" cy="4533333"/>
                          </a:xfrm>
                          <a:prstGeom prst="rect">
                            <a:avLst/>
                          </a:prstGeom>
                        </pic:spPr>
                      </pic:pic>
                    </a:graphicData>
                  </a:graphic>
                </wp:inline>
              </w:drawing>
            </w:r>
          </w:p>
          <w:p w14:paraId="247C2A4C">
            <w:pPr>
              <w:pStyle w:val="3"/>
              <w:ind w:left="0" w:firstLine="0"/>
              <w:jc w:val="center"/>
              <w:rPr>
                <w:rFonts w:ascii="Times New Roman" w:hAnsi="Times New Roman"/>
                <w:b/>
                <w:strike/>
                <w:sz w:val="24"/>
                <w:szCs w:val="24"/>
                <w:lang w:val="en-US"/>
              </w:rPr>
            </w:pPr>
            <w:r>
              <w:rPr>
                <w:rFonts w:ascii="Times New Roman" w:hAnsi="Times New Roman"/>
                <w:b/>
                <w:strike/>
                <w:sz w:val="24"/>
                <w:szCs w:val="24"/>
                <w:lang w:val="en-US"/>
              </w:rPr>
              <w:t>Màn hình thông báo giấy tờ không hợp lệ</w:t>
            </w:r>
          </w:p>
        </w:tc>
      </w:tr>
    </w:tbl>
    <w:p w14:paraId="2CAB1350">
      <w:pPr>
        <w:pStyle w:val="3"/>
        <w:rPr>
          <w:rFonts w:ascii="Times New Roman" w:hAnsi="Times New Roman"/>
          <w:strike/>
          <w:sz w:val="24"/>
          <w:szCs w:val="24"/>
          <w:lang w:val="en-US"/>
        </w:rPr>
      </w:pPr>
    </w:p>
    <w:tbl>
      <w:tblPr>
        <w:tblStyle w:val="64"/>
        <w:tblW w:w="1472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15"/>
        <w:gridCol w:w="6120"/>
        <w:gridCol w:w="1080"/>
        <w:gridCol w:w="1145"/>
        <w:gridCol w:w="1279"/>
        <w:gridCol w:w="876"/>
        <w:gridCol w:w="3506"/>
      </w:tblGrid>
      <w:tr w14:paraId="7A88E6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715" w:type="dxa"/>
          </w:tcPr>
          <w:p w14:paraId="3A10ABB2">
            <w:pPr>
              <w:pStyle w:val="3"/>
              <w:ind w:left="0" w:firstLine="0"/>
              <w:rPr>
                <w:rFonts w:ascii="Times New Roman" w:hAnsi="Times New Roman"/>
                <w:strike/>
                <w:sz w:val="24"/>
                <w:szCs w:val="24"/>
                <w:lang w:val="en-US"/>
              </w:rPr>
            </w:pPr>
            <w:r>
              <w:rPr>
                <w:rFonts w:ascii="Times New Roman" w:hAnsi="Times New Roman"/>
                <w:strike/>
                <w:sz w:val="24"/>
                <w:szCs w:val="24"/>
                <w:lang w:val="en-US"/>
              </w:rPr>
              <w:t>No</w:t>
            </w:r>
          </w:p>
        </w:tc>
        <w:tc>
          <w:tcPr>
            <w:tcW w:w="6120" w:type="dxa"/>
          </w:tcPr>
          <w:p w14:paraId="2C979804">
            <w:pPr>
              <w:pStyle w:val="3"/>
              <w:ind w:left="0" w:firstLine="0"/>
              <w:rPr>
                <w:rFonts w:ascii="Times New Roman" w:hAnsi="Times New Roman"/>
                <w:strike/>
                <w:sz w:val="24"/>
                <w:szCs w:val="24"/>
                <w:lang w:val="en-US"/>
              </w:rPr>
            </w:pPr>
            <w:r>
              <w:rPr>
                <w:rFonts w:ascii="Times New Roman" w:hAnsi="Times New Roman"/>
                <w:strike/>
                <w:sz w:val="24"/>
                <w:szCs w:val="24"/>
                <w:lang w:val="en-US"/>
              </w:rPr>
              <w:t>Field Name</w:t>
            </w:r>
          </w:p>
        </w:tc>
        <w:tc>
          <w:tcPr>
            <w:tcW w:w="1080" w:type="dxa"/>
          </w:tcPr>
          <w:p w14:paraId="4EAFAED0">
            <w:pPr>
              <w:pStyle w:val="3"/>
              <w:ind w:left="0" w:firstLine="0"/>
              <w:rPr>
                <w:rFonts w:ascii="Times New Roman" w:hAnsi="Times New Roman"/>
                <w:strike/>
                <w:sz w:val="24"/>
                <w:szCs w:val="24"/>
                <w:lang w:val="en-US"/>
              </w:rPr>
            </w:pPr>
            <w:r>
              <w:rPr>
                <w:rFonts w:ascii="Times New Roman" w:hAnsi="Times New Roman"/>
                <w:strike/>
                <w:sz w:val="24"/>
                <w:szCs w:val="24"/>
                <w:lang w:val="en-US"/>
              </w:rPr>
              <w:t>Data Type</w:t>
            </w:r>
          </w:p>
        </w:tc>
        <w:tc>
          <w:tcPr>
            <w:tcW w:w="1145" w:type="dxa"/>
          </w:tcPr>
          <w:p w14:paraId="44D247D7">
            <w:pPr>
              <w:pStyle w:val="3"/>
              <w:ind w:left="0" w:firstLine="0"/>
              <w:rPr>
                <w:rFonts w:ascii="Times New Roman" w:hAnsi="Times New Roman"/>
                <w:strike/>
                <w:sz w:val="24"/>
                <w:szCs w:val="24"/>
                <w:lang w:val="en-US"/>
              </w:rPr>
            </w:pPr>
            <w:r>
              <w:rPr>
                <w:rFonts w:ascii="Times New Roman" w:hAnsi="Times New Roman"/>
                <w:strike/>
                <w:sz w:val="24"/>
                <w:szCs w:val="24"/>
                <w:lang w:val="en-US"/>
              </w:rPr>
              <w:t>Field Validation Rule</w:t>
            </w:r>
          </w:p>
        </w:tc>
        <w:tc>
          <w:tcPr>
            <w:tcW w:w="1279" w:type="dxa"/>
          </w:tcPr>
          <w:p w14:paraId="521ADA9F">
            <w:pPr>
              <w:pStyle w:val="3"/>
              <w:ind w:left="0" w:firstLine="0"/>
              <w:rPr>
                <w:rFonts w:ascii="Times New Roman" w:hAnsi="Times New Roman"/>
                <w:strike/>
                <w:sz w:val="24"/>
                <w:szCs w:val="24"/>
                <w:lang w:val="en-US"/>
              </w:rPr>
            </w:pPr>
            <w:r>
              <w:rPr>
                <w:rFonts w:ascii="Times New Roman" w:hAnsi="Times New Roman"/>
                <w:strike/>
                <w:sz w:val="24"/>
                <w:szCs w:val="24"/>
                <w:lang w:val="en-US"/>
              </w:rPr>
              <w:t>Manadatory</w:t>
            </w:r>
          </w:p>
        </w:tc>
        <w:tc>
          <w:tcPr>
            <w:tcW w:w="876" w:type="dxa"/>
          </w:tcPr>
          <w:p w14:paraId="6B41E598">
            <w:pPr>
              <w:pStyle w:val="3"/>
              <w:ind w:left="0" w:firstLine="0"/>
              <w:rPr>
                <w:rFonts w:ascii="Times New Roman" w:hAnsi="Times New Roman"/>
                <w:strike/>
                <w:sz w:val="24"/>
                <w:szCs w:val="24"/>
                <w:lang w:val="en-US"/>
              </w:rPr>
            </w:pPr>
            <w:r>
              <w:rPr>
                <w:rFonts w:ascii="Times New Roman" w:hAnsi="Times New Roman"/>
                <w:strike/>
                <w:sz w:val="24"/>
                <w:szCs w:val="24"/>
                <w:lang w:val="en-US"/>
              </w:rPr>
              <w:t>Default Value</w:t>
            </w:r>
          </w:p>
        </w:tc>
        <w:tc>
          <w:tcPr>
            <w:tcW w:w="3506" w:type="dxa"/>
          </w:tcPr>
          <w:p w14:paraId="5A11DE45">
            <w:pPr>
              <w:pStyle w:val="3"/>
              <w:ind w:left="0" w:firstLine="0"/>
              <w:rPr>
                <w:rFonts w:ascii="Times New Roman" w:hAnsi="Times New Roman"/>
                <w:strike/>
                <w:sz w:val="24"/>
                <w:szCs w:val="24"/>
                <w:lang w:val="en-US"/>
              </w:rPr>
            </w:pPr>
            <w:r>
              <w:rPr>
                <w:rFonts w:ascii="Times New Roman" w:hAnsi="Times New Roman"/>
                <w:strike/>
                <w:sz w:val="24"/>
                <w:szCs w:val="24"/>
                <w:lang w:val="en-US"/>
              </w:rPr>
              <w:t>Remark</w:t>
            </w:r>
          </w:p>
        </w:tc>
      </w:tr>
      <w:tr w14:paraId="25696F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721" w:type="dxa"/>
            <w:gridSpan w:val="7"/>
          </w:tcPr>
          <w:p w14:paraId="70F3B991">
            <w:pPr>
              <w:pStyle w:val="3"/>
              <w:ind w:left="0" w:firstLine="0"/>
              <w:rPr>
                <w:rFonts w:ascii="Times New Roman" w:hAnsi="Times New Roman"/>
                <w:b/>
                <w:strike/>
                <w:sz w:val="24"/>
                <w:szCs w:val="24"/>
                <w:lang w:val="en-US"/>
              </w:rPr>
            </w:pPr>
            <w:r>
              <w:rPr>
                <w:rFonts w:ascii="Times New Roman" w:hAnsi="Times New Roman"/>
                <w:b/>
                <w:strike/>
                <w:sz w:val="24"/>
                <w:szCs w:val="24"/>
                <w:lang w:val="en-US"/>
              </w:rPr>
              <w:t xml:space="preserve">Màn hình Yêu cầu cung cấp thông tin giấy tờ tùy thân </w:t>
            </w:r>
          </w:p>
          <w:p w14:paraId="5122F2E0">
            <w:pPr>
              <w:pStyle w:val="3"/>
              <w:ind w:left="0" w:firstLine="0"/>
              <w:rPr>
                <w:rFonts w:ascii="Times New Roman" w:hAnsi="Times New Roman"/>
                <w:strike/>
                <w:sz w:val="24"/>
                <w:szCs w:val="24"/>
                <w:lang w:val="en-US"/>
              </w:rPr>
            </w:pPr>
            <w:r>
              <w:rPr>
                <w:rFonts w:ascii="Times New Roman" w:hAnsi="Times New Roman"/>
                <w:strike/>
                <w:sz w:val="24"/>
                <w:szCs w:val="24"/>
                <w:lang w:val="en-US"/>
              </w:rPr>
              <w:t>Hiển thị khi hệ thống sẽ kiểm tra không có thông tin hình ảnh CCCD/CMND trong hệ thống</w:t>
            </w:r>
          </w:p>
          <w:p w14:paraId="44CC5750">
            <w:pPr>
              <w:pStyle w:val="233"/>
              <w:widowControl/>
              <w:numPr>
                <w:ilvl w:val="0"/>
                <w:numId w:val="84"/>
              </w:numPr>
              <w:spacing w:before="0" w:after="0" w:line="276" w:lineRule="auto"/>
              <w:ind w:left="720"/>
              <w:contextualSpacing/>
              <w:jc w:val="left"/>
              <w:rPr>
                <w:rFonts w:ascii="Times New Roman" w:hAnsi="Times New Roman"/>
                <w:strike/>
                <w:sz w:val="24"/>
                <w:szCs w:val="24"/>
                <w:lang w:val="en-US"/>
              </w:rPr>
            </w:pPr>
            <w:r>
              <w:rPr>
                <w:rFonts w:ascii="Times New Roman" w:hAnsi="Times New Roman"/>
                <w:strike/>
                <w:sz w:val="24"/>
                <w:szCs w:val="24"/>
                <w:lang w:val="en-US"/>
              </w:rPr>
              <w:t>Hệ thống yêu cầu KH chụp đầy đủ 2 mặt của CCCD/CMND của KH tương tự như luồng Đăng ký tài khoản ứng dụng (Onboarding)</w:t>
            </w:r>
          </w:p>
          <w:p w14:paraId="6E3E6D07">
            <w:pPr>
              <w:pStyle w:val="233"/>
              <w:widowControl/>
              <w:numPr>
                <w:ilvl w:val="0"/>
                <w:numId w:val="84"/>
              </w:numPr>
              <w:spacing w:before="0" w:after="0" w:line="276" w:lineRule="auto"/>
              <w:ind w:left="720"/>
              <w:contextualSpacing/>
              <w:jc w:val="left"/>
              <w:rPr>
                <w:rFonts w:ascii="Times New Roman" w:hAnsi="Times New Roman"/>
                <w:strike/>
                <w:sz w:val="24"/>
                <w:szCs w:val="24"/>
                <w:lang w:val="en-US"/>
              </w:rPr>
            </w:pPr>
            <w:r>
              <w:rPr>
                <w:rFonts w:ascii="Times New Roman" w:hAnsi="Times New Roman"/>
                <w:strike/>
                <w:sz w:val="24"/>
                <w:szCs w:val="24"/>
                <w:lang w:val="en-US"/>
              </w:rPr>
              <w:t>Sau khi KH chụp xong, hệ thống thực hiện job ID Tampering – Xác thực thông tin hình ảnh giấy tờ tùy thân tương tự tại luồng Onboarding.</w:t>
            </w:r>
          </w:p>
          <w:p w14:paraId="6BE9A4FE">
            <w:pPr>
              <w:pStyle w:val="233"/>
              <w:widowControl/>
              <w:numPr>
                <w:ilvl w:val="1"/>
                <w:numId w:val="84"/>
              </w:numPr>
              <w:spacing w:before="0" w:after="0" w:line="276" w:lineRule="auto"/>
              <w:contextualSpacing/>
              <w:jc w:val="left"/>
              <w:rPr>
                <w:rFonts w:ascii="Times New Roman" w:hAnsi="Times New Roman"/>
                <w:strike/>
                <w:sz w:val="24"/>
                <w:szCs w:val="24"/>
                <w:lang w:val="en-US"/>
              </w:rPr>
            </w:pPr>
            <w:r>
              <w:rPr>
                <w:rFonts w:ascii="Times New Roman" w:hAnsi="Times New Roman"/>
                <w:strike/>
                <w:sz w:val="24"/>
                <w:szCs w:val="24"/>
                <w:lang w:val="en-US"/>
              </w:rPr>
              <w:t>Nếu hệ thống xác thực thành công, đi đến màn hình Chữ ký số</w:t>
            </w:r>
          </w:p>
          <w:p w14:paraId="7D6BA36C">
            <w:pPr>
              <w:pStyle w:val="233"/>
              <w:widowControl/>
              <w:numPr>
                <w:ilvl w:val="1"/>
                <w:numId w:val="84"/>
              </w:numPr>
              <w:spacing w:before="0" w:after="0" w:line="276" w:lineRule="auto"/>
              <w:contextualSpacing/>
              <w:jc w:val="left"/>
              <w:rPr>
                <w:rFonts w:ascii="Times New Roman" w:hAnsi="Times New Roman"/>
                <w:strike/>
                <w:sz w:val="24"/>
                <w:szCs w:val="24"/>
                <w:lang w:val="en-US"/>
              </w:rPr>
            </w:pPr>
            <w:r>
              <w:rPr>
                <w:rFonts w:ascii="Times New Roman" w:hAnsi="Times New Roman"/>
                <w:strike/>
                <w:sz w:val="24"/>
                <w:szCs w:val="24"/>
                <w:lang w:val="en-US"/>
              </w:rPr>
              <w:t>Nếu hệ thống xác thực thất bại, hệ thống hiển thị báo lỗi và yêu cầu KH chụp lại.</w:t>
            </w:r>
          </w:p>
        </w:tc>
      </w:tr>
      <w:tr w14:paraId="597B78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58F5D823">
            <w:pPr>
              <w:pStyle w:val="3"/>
              <w:numPr>
                <w:ilvl w:val="0"/>
                <w:numId w:val="125"/>
              </w:numPr>
              <w:rPr>
                <w:rFonts w:ascii="Times New Roman" w:hAnsi="Times New Roman"/>
                <w:strike/>
                <w:sz w:val="24"/>
                <w:szCs w:val="24"/>
                <w:lang w:val="en-US"/>
              </w:rPr>
            </w:pPr>
          </w:p>
        </w:tc>
        <w:tc>
          <w:tcPr>
            <w:tcW w:w="6120" w:type="dxa"/>
          </w:tcPr>
          <w:p w14:paraId="6A71A8E7">
            <w:pPr>
              <w:pStyle w:val="3"/>
              <w:ind w:left="0" w:firstLine="0"/>
              <w:rPr>
                <w:rFonts w:ascii="Times New Roman" w:hAnsi="Times New Roman"/>
                <w:strike/>
                <w:sz w:val="24"/>
                <w:szCs w:val="24"/>
                <w:lang w:val="en-US"/>
              </w:rPr>
            </w:pPr>
            <w:r>
              <w:rPr>
                <w:rFonts w:ascii="Times New Roman" w:hAnsi="Times New Roman"/>
                <w:strike/>
                <w:sz w:val="24"/>
                <w:szCs w:val="24"/>
                <w:lang w:val="en-US"/>
              </w:rPr>
              <w:drawing>
                <wp:inline distT="0" distB="0" distL="0" distR="0">
                  <wp:extent cx="381000" cy="2762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pic:cNvPicPr>
                        </pic:nvPicPr>
                        <pic:blipFill>
                          <a:blip r:embed="rId117"/>
                          <a:stretch>
                            <a:fillRect/>
                          </a:stretch>
                        </pic:blipFill>
                        <pic:spPr>
                          <a:xfrm>
                            <a:off x="0" y="0"/>
                            <a:ext cx="381053" cy="276264"/>
                          </a:xfrm>
                          <a:prstGeom prst="rect">
                            <a:avLst/>
                          </a:prstGeom>
                        </pic:spPr>
                      </pic:pic>
                    </a:graphicData>
                  </a:graphic>
                </wp:inline>
              </w:drawing>
            </w:r>
          </w:p>
        </w:tc>
        <w:tc>
          <w:tcPr>
            <w:tcW w:w="1080" w:type="dxa"/>
          </w:tcPr>
          <w:p w14:paraId="25699F3B">
            <w:pPr>
              <w:pStyle w:val="3"/>
              <w:ind w:left="0" w:firstLine="0"/>
              <w:rPr>
                <w:rFonts w:ascii="Times New Roman" w:hAnsi="Times New Roman"/>
                <w:strike/>
                <w:sz w:val="24"/>
                <w:szCs w:val="24"/>
                <w:lang w:val="en-US"/>
              </w:rPr>
            </w:pPr>
            <w:r>
              <w:rPr>
                <w:rFonts w:ascii="Times New Roman" w:hAnsi="Times New Roman"/>
                <w:strike/>
                <w:sz w:val="24"/>
                <w:szCs w:val="24"/>
                <w:lang w:val="en-US"/>
              </w:rPr>
              <w:t>Text</w:t>
            </w:r>
          </w:p>
        </w:tc>
        <w:tc>
          <w:tcPr>
            <w:tcW w:w="1145" w:type="dxa"/>
          </w:tcPr>
          <w:p w14:paraId="600E50D4">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1279" w:type="dxa"/>
          </w:tcPr>
          <w:p w14:paraId="203FD046">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876" w:type="dxa"/>
          </w:tcPr>
          <w:p w14:paraId="4B25DF8D">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3506" w:type="dxa"/>
          </w:tcPr>
          <w:p w14:paraId="06FE0110">
            <w:pPr>
              <w:pStyle w:val="3"/>
              <w:numPr>
                <w:ilvl w:val="0"/>
                <w:numId w:val="116"/>
              </w:numPr>
              <w:rPr>
                <w:rFonts w:ascii="Times New Roman" w:hAnsi="Times New Roman"/>
                <w:strike/>
                <w:sz w:val="24"/>
                <w:szCs w:val="24"/>
                <w:lang w:val="en-US"/>
              </w:rPr>
            </w:pPr>
            <w:r>
              <w:rPr>
                <w:rFonts w:ascii="Times New Roman" w:hAnsi="Times New Roman"/>
                <w:strike/>
                <w:sz w:val="24"/>
                <w:szCs w:val="24"/>
                <w:lang w:val="en-US"/>
              </w:rPr>
              <w:t>Khi nhấn, quay về màn hình trước đó</w:t>
            </w:r>
          </w:p>
        </w:tc>
      </w:tr>
      <w:tr w14:paraId="764B3F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70C3630F">
            <w:pPr>
              <w:pStyle w:val="3"/>
              <w:numPr>
                <w:ilvl w:val="0"/>
                <w:numId w:val="125"/>
              </w:numPr>
              <w:rPr>
                <w:rFonts w:ascii="Times New Roman" w:hAnsi="Times New Roman"/>
                <w:strike/>
                <w:sz w:val="24"/>
                <w:szCs w:val="24"/>
                <w:lang w:val="en-US"/>
              </w:rPr>
            </w:pPr>
          </w:p>
        </w:tc>
        <w:tc>
          <w:tcPr>
            <w:tcW w:w="6120" w:type="dxa"/>
          </w:tcPr>
          <w:p w14:paraId="12BC3A07">
            <w:pPr>
              <w:pStyle w:val="3"/>
              <w:ind w:left="0" w:firstLine="0"/>
              <w:rPr>
                <w:rFonts w:ascii="Times New Roman" w:hAnsi="Times New Roman"/>
                <w:strike/>
                <w:sz w:val="24"/>
                <w:szCs w:val="24"/>
                <w:lang w:val="en-US"/>
              </w:rPr>
            </w:pPr>
            <w:r>
              <w:rPr>
                <w:rFonts w:ascii="Times New Roman" w:hAnsi="Times New Roman"/>
                <w:strike/>
                <w:sz w:val="20"/>
                <w:lang w:val="en-US"/>
              </w:rPr>
              <w:drawing>
                <wp:inline distT="0" distB="0" distL="0" distR="0">
                  <wp:extent cx="761365" cy="313690"/>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pic:cNvPicPr>
                        </pic:nvPicPr>
                        <pic:blipFill>
                          <a:blip r:embed="rId142"/>
                          <a:stretch>
                            <a:fillRect/>
                          </a:stretch>
                        </pic:blipFill>
                        <pic:spPr>
                          <a:xfrm>
                            <a:off x="0" y="0"/>
                            <a:ext cx="761905" cy="314286"/>
                          </a:xfrm>
                          <a:prstGeom prst="rect">
                            <a:avLst/>
                          </a:prstGeom>
                        </pic:spPr>
                      </pic:pic>
                    </a:graphicData>
                  </a:graphic>
                </wp:inline>
              </w:drawing>
            </w:r>
          </w:p>
        </w:tc>
        <w:tc>
          <w:tcPr>
            <w:tcW w:w="1080" w:type="dxa"/>
          </w:tcPr>
          <w:p w14:paraId="5A0AD085">
            <w:pPr>
              <w:pStyle w:val="3"/>
              <w:ind w:left="0" w:firstLine="0"/>
              <w:rPr>
                <w:rFonts w:ascii="Times New Roman" w:hAnsi="Times New Roman"/>
                <w:strike/>
                <w:sz w:val="24"/>
                <w:szCs w:val="24"/>
                <w:lang w:val="en-US"/>
              </w:rPr>
            </w:pPr>
            <w:r>
              <w:rPr>
                <w:rFonts w:ascii="Times New Roman" w:hAnsi="Times New Roman"/>
                <w:strike/>
                <w:sz w:val="24"/>
                <w:szCs w:val="24"/>
                <w:lang w:val="en-US"/>
              </w:rPr>
              <w:t>Button</w:t>
            </w:r>
          </w:p>
        </w:tc>
        <w:tc>
          <w:tcPr>
            <w:tcW w:w="1145" w:type="dxa"/>
          </w:tcPr>
          <w:p w14:paraId="6BEE5E13">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1279" w:type="dxa"/>
          </w:tcPr>
          <w:p w14:paraId="329BDDFD">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876" w:type="dxa"/>
          </w:tcPr>
          <w:p w14:paraId="209FF9B8">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3506" w:type="dxa"/>
          </w:tcPr>
          <w:p w14:paraId="343BD446">
            <w:pPr>
              <w:pStyle w:val="3"/>
              <w:numPr>
                <w:ilvl w:val="0"/>
                <w:numId w:val="116"/>
              </w:numPr>
              <w:rPr>
                <w:rFonts w:ascii="Times New Roman" w:hAnsi="Times New Roman"/>
                <w:strike/>
                <w:sz w:val="24"/>
                <w:szCs w:val="24"/>
                <w:lang w:val="en-US"/>
              </w:rPr>
            </w:pPr>
            <w:r>
              <w:rPr>
                <w:rFonts w:ascii="Times New Roman" w:hAnsi="Times New Roman"/>
                <w:strike/>
                <w:sz w:val="24"/>
                <w:szCs w:val="24"/>
                <w:lang w:val="en-US"/>
              </w:rPr>
              <w:t>Khi nhấn, quay về màn hình chụp CCCD</w:t>
            </w:r>
          </w:p>
        </w:tc>
      </w:tr>
      <w:tr w14:paraId="0D99F6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5" w:type="dxa"/>
          </w:tcPr>
          <w:p w14:paraId="3FCBE7D9">
            <w:pPr>
              <w:pStyle w:val="3"/>
              <w:numPr>
                <w:ilvl w:val="0"/>
                <w:numId w:val="125"/>
              </w:numPr>
              <w:rPr>
                <w:rFonts w:ascii="Times New Roman" w:hAnsi="Times New Roman"/>
                <w:strike/>
                <w:sz w:val="24"/>
                <w:szCs w:val="24"/>
                <w:lang w:val="en-US"/>
              </w:rPr>
            </w:pPr>
          </w:p>
        </w:tc>
        <w:tc>
          <w:tcPr>
            <w:tcW w:w="6120" w:type="dxa"/>
          </w:tcPr>
          <w:p w14:paraId="0C8A47E0">
            <w:pPr>
              <w:pStyle w:val="3"/>
              <w:ind w:left="0" w:firstLine="0"/>
              <w:rPr>
                <w:rFonts w:ascii="Times New Roman" w:hAnsi="Times New Roman"/>
                <w:strike/>
                <w:sz w:val="20"/>
                <w:lang w:val="en-US"/>
              </w:rPr>
            </w:pPr>
            <w:r>
              <w:rPr>
                <w:rFonts w:ascii="Times New Roman" w:hAnsi="Times New Roman"/>
                <w:strike/>
                <w:sz w:val="20"/>
                <w:lang w:val="en-US"/>
              </w:rPr>
              <w:drawing>
                <wp:inline distT="0" distB="0" distL="0" distR="0">
                  <wp:extent cx="1056640" cy="323215"/>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pic:cNvPicPr>
                        </pic:nvPicPr>
                        <pic:blipFill>
                          <a:blip r:embed="rId143"/>
                          <a:stretch>
                            <a:fillRect/>
                          </a:stretch>
                        </pic:blipFill>
                        <pic:spPr>
                          <a:xfrm>
                            <a:off x="0" y="0"/>
                            <a:ext cx="1057143" cy="323810"/>
                          </a:xfrm>
                          <a:prstGeom prst="rect">
                            <a:avLst/>
                          </a:prstGeom>
                        </pic:spPr>
                      </pic:pic>
                    </a:graphicData>
                  </a:graphic>
                </wp:inline>
              </w:drawing>
            </w:r>
          </w:p>
        </w:tc>
        <w:tc>
          <w:tcPr>
            <w:tcW w:w="1080" w:type="dxa"/>
          </w:tcPr>
          <w:p w14:paraId="2FF42043">
            <w:pPr>
              <w:pStyle w:val="3"/>
              <w:ind w:left="0" w:firstLine="0"/>
              <w:rPr>
                <w:rFonts w:ascii="Times New Roman" w:hAnsi="Times New Roman"/>
                <w:strike/>
                <w:sz w:val="24"/>
                <w:szCs w:val="24"/>
                <w:lang w:val="en-US"/>
              </w:rPr>
            </w:pPr>
            <w:r>
              <w:rPr>
                <w:rFonts w:ascii="Times New Roman" w:hAnsi="Times New Roman"/>
                <w:strike/>
                <w:sz w:val="24"/>
                <w:szCs w:val="24"/>
                <w:lang w:val="en-US"/>
              </w:rPr>
              <w:t>Button</w:t>
            </w:r>
          </w:p>
        </w:tc>
        <w:tc>
          <w:tcPr>
            <w:tcW w:w="1145" w:type="dxa"/>
          </w:tcPr>
          <w:p w14:paraId="4386738B">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1279" w:type="dxa"/>
          </w:tcPr>
          <w:p w14:paraId="180B8719">
            <w:pPr>
              <w:pStyle w:val="3"/>
              <w:ind w:left="0" w:firstLine="0"/>
              <w:rPr>
                <w:rFonts w:ascii="Times New Roman" w:hAnsi="Times New Roman"/>
                <w:strike/>
                <w:sz w:val="24"/>
                <w:szCs w:val="24"/>
                <w:lang w:val="en-US"/>
              </w:rPr>
            </w:pPr>
            <w:r>
              <w:rPr>
                <w:rFonts w:ascii="Times New Roman" w:hAnsi="Times New Roman"/>
                <w:strike/>
                <w:sz w:val="24"/>
                <w:szCs w:val="24"/>
                <w:lang w:val="en-US"/>
              </w:rPr>
              <w:t>Y</w:t>
            </w:r>
          </w:p>
        </w:tc>
        <w:tc>
          <w:tcPr>
            <w:tcW w:w="876" w:type="dxa"/>
          </w:tcPr>
          <w:p w14:paraId="0D4A7744">
            <w:pPr>
              <w:pStyle w:val="3"/>
              <w:ind w:left="0" w:firstLine="0"/>
              <w:rPr>
                <w:rFonts w:ascii="Times New Roman" w:hAnsi="Times New Roman"/>
                <w:strike/>
                <w:sz w:val="24"/>
                <w:szCs w:val="24"/>
                <w:lang w:val="en-US"/>
              </w:rPr>
            </w:pPr>
            <w:r>
              <w:rPr>
                <w:rFonts w:ascii="Times New Roman" w:hAnsi="Times New Roman"/>
                <w:strike/>
                <w:sz w:val="24"/>
                <w:szCs w:val="24"/>
                <w:lang w:val="en-US"/>
              </w:rPr>
              <w:t>N/A</w:t>
            </w:r>
          </w:p>
        </w:tc>
        <w:tc>
          <w:tcPr>
            <w:tcW w:w="3506" w:type="dxa"/>
          </w:tcPr>
          <w:p w14:paraId="7CCE337B">
            <w:pPr>
              <w:pStyle w:val="3"/>
              <w:numPr>
                <w:ilvl w:val="0"/>
                <w:numId w:val="116"/>
              </w:numPr>
              <w:rPr>
                <w:rFonts w:ascii="Times New Roman" w:hAnsi="Times New Roman"/>
                <w:strike/>
                <w:sz w:val="24"/>
                <w:szCs w:val="24"/>
                <w:lang w:val="en-US"/>
              </w:rPr>
            </w:pPr>
            <w:r>
              <w:rPr>
                <w:rFonts w:ascii="Times New Roman" w:hAnsi="Times New Roman"/>
                <w:strike/>
                <w:sz w:val="24"/>
                <w:szCs w:val="24"/>
                <w:lang w:val="en-US"/>
              </w:rPr>
              <w:t>Khi nhấn, đi đến màn hình chụp CCCD mặt sau</w:t>
            </w:r>
          </w:p>
        </w:tc>
      </w:tr>
    </w:tbl>
    <w:p w14:paraId="668C166F">
      <w:pPr>
        <w:pStyle w:val="3"/>
        <w:rPr>
          <w:rFonts w:ascii="Times New Roman" w:hAnsi="Times New Roman"/>
          <w:sz w:val="24"/>
          <w:szCs w:val="24"/>
          <w:lang w:val="en-US"/>
        </w:rPr>
      </w:pPr>
    </w:p>
    <w:p w14:paraId="27458E52">
      <w:pPr>
        <w:pStyle w:val="5"/>
        <w:numPr>
          <w:ilvl w:val="2"/>
          <w:numId w:val="1"/>
        </w:numPr>
        <w:ind w:left="720"/>
        <w:rPr>
          <w:sz w:val="24"/>
          <w:lang w:val="en-US"/>
        </w:rPr>
      </w:pPr>
      <w:bookmarkStart w:id="86" w:name="_Toc115447386"/>
      <w:r>
        <w:rPr>
          <w:sz w:val="24"/>
          <w:lang w:val="en-US"/>
        </w:rPr>
        <w:t xml:space="preserve">MH Xác thực giao dịch </w:t>
      </w:r>
      <w:bookmarkEnd w:id="86"/>
      <w:r>
        <w:rPr>
          <w:strike/>
          <w:sz w:val="24"/>
          <w:lang w:val="en-US"/>
        </w:rPr>
        <w:t xml:space="preserve">Webview Chữ ký số </w:t>
      </w:r>
    </w:p>
    <w:tbl>
      <w:tblPr>
        <w:tblStyle w:val="6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49"/>
        <w:gridCol w:w="4650"/>
        <w:gridCol w:w="3473"/>
      </w:tblGrid>
      <w:tr w14:paraId="354155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0" w:hRule="atLeast"/>
          <w:jc w:val="center"/>
        </w:trPr>
        <w:tc>
          <w:tcPr>
            <w:tcW w:w="4649" w:type="dxa"/>
            <w:vAlign w:val="center"/>
          </w:tcPr>
          <w:p w14:paraId="3271AC24">
            <w:pPr>
              <w:pStyle w:val="3"/>
              <w:ind w:left="0" w:firstLine="0"/>
              <w:jc w:val="center"/>
              <w:rPr>
                <w:rFonts w:ascii="Times New Roman" w:hAnsi="Times New Roman"/>
                <w:b/>
                <w:strike/>
                <w:sz w:val="24"/>
                <w:szCs w:val="24"/>
                <w:lang w:val="en-US"/>
              </w:rPr>
            </w:pPr>
            <w:r>
              <w:rPr>
                <w:rFonts w:ascii="Times New Roman" w:hAnsi="Times New Roman"/>
                <w:strike/>
                <w:sz w:val="20"/>
                <w:lang w:val="en-US"/>
              </w:rPr>
              <w:drawing>
                <wp:inline distT="0" distB="0" distL="0" distR="0">
                  <wp:extent cx="1945640" cy="41719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144"/>
                          <a:stretch>
                            <a:fillRect/>
                          </a:stretch>
                        </pic:blipFill>
                        <pic:spPr>
                          <a:xfrm>
                            <a:off x="0" y="0"/>
                            <a:ext cx="1960018" cy="4201446"/>
                          </a:xfrm>
                          <a:prstGeom prst="rect">
                            <a:avLst/>
                          </a:prstGeom>
                        </pic:spPr>
                      </pic:pic>
                    </a:graphicData>
                  </a:graphic>
                </wp:inline>
              </w:drawing>
            </w:r>
          </w:p>
          <w:p w14:paraId="4DE5BE70">
            <w:pPr>
              <w:pStyle w:val="3"/>
              <w:ind w:left="0" w:firstLine="0"/>
              <w:jc w:val="center"/>
              <w:rPr>
                <w:rFonts w:ascii="Times New Roman" w:hAnsi="Times New Roman"/>
                <w:b/>
                <w:strike/>
                <w:sz w:val="24"/>
                <w:szCs w:val="24"/>
                <w:lang w:val="en-US"/>
              </w:rPr>
            </w:pPr>
            <w:r>
              <w:rPr>
                <w:rFonts w:ascii="Times New Roman" w:hAnsi="Times New Roman"/>
                <w:b/>
                <w:strike/>
                <w:sz w:val="24"/>
                <w:szCs w:val="24"/>
                <w:lang w:val="en-US"/>
              </w:rPr>
              <w:t>Màn hình ký hợp đồng điện tử</w:t>
            </w:r>
          </w:p>
        </w:tc>
        <w:tc>
          <w:tcPr>
            <w:tcW w:w="4650" w:type="dxa"/>
            <w:vAlign w:val="center"/>
          </w:tcPr>
          <w:p w14:paraId="01C7B4F8">
            <w:pPr>
              <w:pStyle w:val="3"/>
              <w:ind w:left="0" w:firstLine="0"/>
              <w:jc w:val="center"/>
              <w:rPr>
                <w:rFonts w:ascii="Times New Roman" w:hAnsi="Times New Roman"/>
                <w:b/>
                <w:strike/>
                <w:sz w:val="24"/>
                <w:szCs w:val="24"/>
                <w:lang w:val="en-US"/>
              </w:rPr>
            </w:pPr>
            <w:r>
              <w:rPr>
                <w:rFonts w:ascii="Times New Roman" w:hAnsi="Times New Roman"/>
                <w:strike/>
                <w:sz w:val="20"/>
                <w:lang w:val="en-US"/>
              </w:rPr>
              <w:drawing>
                <wp:inline distT="0" distB="0" distL="0" distR="0">
                  <wp:extent cx="1894840" cy="393382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145"/>
                          <a:stretch>
                            <a:fillRect/>
                          </a:stretch>
                        </pic:blipFill>
                        <pic:spPr>
                          <a:xfrm>
                            <a:off x="0" y="0"/>
                            <a:ext cx="1896935" cy="3937834"/>
                          </a:xfrm>
                          <a:prstGeom prst="rect">
                            <a:avLst/>
                          </a:prstGeom>
                        </pic:spPr>
                      </pic:pic>
                    </a:graphicData>
                  </a:graphic>
                </wp:inline>
              </w:drawing>
            </w:r>
          </w:p>
          <w:p w14:paraId="65763F3F">
            <w:pPr>
              <w:pStyle w:val="3"/>
              <w:ind w:left="0" w:firstLine="0"/>
              <w:jc w:val="center"/>
              <w:rPr>
                <w:rFonts w:ascii="Times New Roman" w:hAnsi="Times New Roman"/>
                <w:b/>
                <w:strike/>
                <w:sz w:val="24"/>
                <w:szCs w:val="24"/>
                <w:lang w:val="en-US"/>
              </w:rPr>
            </w:pPr>
            <w:r>
              <w:rPr>
                <w:rFonts w:ascii="Times New Roman" w:hAnsi="Times New Roman"/>
                <w:b/>
                <w:strike/>
                <w:sz w:val="24"/>
                <w:szCs w:val="24"/>
                <w:lang w:val="en-US"/>
              </w:rPr>
              <w:t>Màn hình xác nhận ký đề nghị kiêm HĐ phát hành thẻ</w:t>
            </w:r>
          </w:p>
        </w:tc>
        <w:tc>
          <w:tcPr>
            <w:tcW w:w="3473" w:type="dxa"/>
          </w:tcPr>
          <w:p w14:paraId="046533BA">
            <w:pPr>
              <w:pStyle w:val="3"/>
              <w:ind w:left="0" w:firstLine="0"/>
              <w:jc w:val="center"/>
              <w:rPr>
                <w:rFonts w:ascii="Times New Roman" w:hAnsi="Times New Roman"/>
                <w:strike/>
                <w:sz w:val="20"/>
                <w:lang w:val="en-US"/>
              </w:rPr>
            </w:pPr>
            <w:r>
              <w:rPr>
                <w:rFonts w:ascii="Times New Roman" w:hAnsi="Times New Roman"/>
                <w:sz w:val="20"/>
                <w:lang w:val="en-US"/>
              </w:rPr>
              <w:drawing>
                <wp:inline distT="0" distB="0" distL="0" distR="0">
                  <wp:extent cx="1310005" cy="3162300"/>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pic:cNvPicPr>
                        </pic:nvPicPr>
                        <pic:blipFill>
                          <a:blip r:embed="rId127"/>
                          <a:stretch>
                            <a:fillRect/>
                          </a:stretch>
                        </pic:blipFill>
                        <pic:spPr>
                          <a:xfrm>
                            <a:off x="0" y="0"/>
                            <a:ext cx="1314804" cy="3173460"/>
                          </a:xfrm>
                          <a:prstGeom prst="rect">
                            <a:avLst/>
                          </a:prstGeom>
                        </pic:spPr>
                      </pic:pic>
                    </a:graphicData>
                  </a:graphic>
                </wp:inline>
              </w:drawing>
            </w:r>
          </w:p>
          <w:p w14:paraId="397E16E6">
            <w:pPr>
              <w:pStyle w:val="3"/>
              <w:ind w:left="0" w:firstLine="0"/>
              <w:jc w:val="center"/>
              <w:rPr>
                <w:rFonts w:ascii="Times New Roman" w:hAnsi="Times New Roman"/>
                <w:sz w:val="20"/>
                <w:lang w:val="en-US"/>
              </w:rPr>
            </w:pPr>
            <w:r>
              <w:rPr>
                <w:rFonts w:ascii="Times New Roman" w:hAnsi="Times New Roman"/>
                <w:sz w:val="20"/>
                <w:lang w:val="en-US"/>
              </w:rPr>
              <w:t>WL_08: MH Xác thực giao dịch</w:t>
            </w:r>
          </w:p>
        </w:tc>
      </w:tr>
    </w:tbl>
    <w:tbl>
      <w:tblPr>
        <w:tblStyle w:val="782"/>
        <w:tblW w:w="1295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
        <w:gridCol w:w="4780"/>
        <w:gridCol w:w="1190"/>
        <w:gridCol w:w="910"/>
        <w:gridCol w:w="630"/>
        <w:gridCol w:w="810"/>
        <w:gridCol w:w="4140"/>
      </w:tblGrid>
      <w:tr w14:paraId="2524AC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2952" w:type="dxa"/>
            <w:gridSpan w:val="7"/>
          </w:tcPr>
          <w:p w14:paraId="26787CE4">
            <w:pPr>
              <w:pStyle w:val="3"/>
              <w:ind w:left="0" w:firstLine="0"/>
              <w:rPr>
                <w:rFonts w:ascii="Times New Roman" w:hAnsi="Times New Roman"/>
                <w:b/>
                <w:sz w:val="24"/>
                <w:szCs w:val="24"/>
                <w:lang w:val="en-US"/>
              </w:rPr>
            </w:pPr>
            <w:r>
              <w:rPr>
                <w:rFonts w:ascii="Times New Roman" w:hAnsi="Times New Roman"/>
                <w:b/>
                <w:sz w:val="24"/>
                <w:szCs w:val="24"/>
                <w:lang w:val="en-US"/>
              </w:rPr>
              <w:t>Màn hình Hợp đồng điện tử</w:t>
            </w:r>
          </w:p>
          <w:p w14:paraId="775BF551">
            <w:pPr>
              <w:pStyle w:val="233"/>
              <w:widowControl/>
              <w:numPr>
                <w:ilvl w:val="0"/>
                <w:numId w:val="84"/>
              </w:numPr>
              <w:spacing w:before="0" w:after="0" w:line="276" w:lineRule="auto"/>
              <w:ind w:left="720"/>
              <w:contextualSpacing/>
              <w:jc w:val="left"/>
              <w:rPr>
                <w:rFonts w:ascii="Times New Roman" w:hAnsi="Times New Roman"/>
                <w:sz w:val="24"/>
                <w:szCs w:val="24"/>
                <w:lang w:val="en-US"/>
              </w:rPr>
            </w:pPr>
            <w:r>
              <w:rPr>
                <w:rFonts w:ascii="Times New Roman" w:hAnsi="Times New Roman"/>
                <w:sz w:val="24"/>
                <w:szCs w:val="24"/>
                <w:lang w:val="en-US"/>
              </w:rPr>
              <w:t xml:space="preserve">Hệ thống cho phép truy cập màn hình </w:t>
            </w:r>
            <w:r>
              <w:rPr>
                <w:rFonts w:ascii="Times New Roman" w:hAnsi="Times New Roman"/>
                <w:strike/>
                <w:sz w:val="24"/>
                <w:szCs w:val="24"/>
                <w:lang w:val="en-US"/>
              </w:rPr>
              <w:t xml:space="preserve">Chữ ký số </w:t>
            </w:r>
            <w:r>
              <w:rPr>
                <w:rFonts w:ascii="Times New Roman" w:hAnsi="Times New Roman"/>
                <w:sz w:val="24"/>
                <w:szCs w:val="24"/>
                <w:lang w:val="en-US"/>
              </w:rPr>
              <w:t xml:space="preserve"> “Ký hợp đồng mở thẻ” nếu KH đảm bảo các điều kiện sau:</w:t>
            </w:r>
          </w:p>
          <w:p w14:paraId="1DDF1100">
            <w:pPr>
              <w:pStyle w:val="233"/>
              <w:widowControl/>
              <w:numPr>
                <w:ilvl w:val="1"/>
                <w:numId w:val="84"/>
              </w:numPr>
              <w:spacing w:before="0" w:after="0" w:line="276" w:lineRule="auto"/>
              <w:contextualSpacing/>
              <w:jc w:val="left"/>
              <w:rPr>
                <w:rFonts w:ascii="Times New Roman" w:hAnsi="Times New Roman"/>
                <w:strike/>
                <w:sz w:val="24"/>
                <w:szCs w:val="24"/>
                <w:lang w:val="en-US"/>
              </w:rPr>
            </w:pPr>
            <w:r>
              <w:rPr>
                <w:rFonts w:ascii="Times New Roman" w:hAnsi="Times New Roman"/>
                <w:strike/>
                <w:sz w:val="24"/>
                <w:szCs w:val="24"/>
                <w:lang w:val="en-US"/>
              </w:rPr>
              <w:t>KH có thông tin hình ảnh CCCD/CMND trong hệ thống và hệ thống view được ảnh của KH thành công. , bao gồm cả đã tồn tại và đã cung cấp hình ảnh tại bước (h)</w:t>
            </w:r>
          </w:p>
          <w:p w14:paraId="119BE81F">
            <w:pPr>
              <w:pStyle w:val="233"/>
              <w:widowControl/>
              <w:numPr>
                <w:ilvl w:val="1"/>
                <w:numId w:val="84"/>
              </w:numPr>
              <w:spacing w:before="0" w:after="0" w:line="276" w:lineRule="auto"/>
              <w:contextualSpacing/>
              <w:jc w:val="left"/>
              <w:rPr>
                <w:rFonts w:ascii="Times New Roman" w:hAnsi="Times New Roman"/>
                <w:sz w:val="24"/>
                <w:szCs w:val="24"/>
                <w:lang w:val="en-US"/>
              </w:rPr>
            </w:pPr>
            <w:r>
              <w:rPr>
                <w:rFonts w:ascii="Times New Roman" w:hAnsi="Times New Roman"/>
                <w:sz w:val="24"/>
                <w:szCs w:val="24"/>
                <w:lang w:val="en-US"/>
              </w:rPr>
              <w:t>KH chưa có thông tin phê duyệt hoặc đã có kết quả phê duyệt được phép mở thẻ của hệ thống SLS.</w:t>
            </w:r>
          </w:p>
        </w:tc>
      </w:tr>
      <w:tr w14:paraId="3D5BE6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14:paraId="0B060F84">
            <w:pPr>
              <w:pStyle w:val="3"/>
              <w:ind w:left="0" w:firstLine="0"/>
              <w:rPr>
                <w:rFonts w:ascii="Times New Roman" w:hAnsi="Times New Roman"/>
                <w:sz w:val="24"/>
                <w:szCs w:val="24"/>
                <w:lang w:val="en-US"/>
              </w:rPr>
            </w:pPr>
            <w:r>
              <w:rPr>
                <w:rFonts w:ascii="Times New Roman" w:hAnsi="Times New Roman"/>
                <w:sz w:val="24"/>
                <w:szCs w:val="24"/>
                <w:lang w:val="en-US"/>
              </w:rPr>
              <w:t>1</w:t>
            </w:r>
          </w:p>
        </w:tc>
        <w:tc>
          <w:tcPr>
            <w:tcW w:w="4780" w:type="dxa"/>
          </w:tcPr>
          <w:p w14:paraId="028DE2AB">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295275" cy="27622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44"/>
                          <a:stretch>
                            <a:fillRect/>
                          </a:stretch>
                        </pic:blipFill>
                        <pic:spPr>
                          <a:xfrm>
                            <a:off x="0" y="0"/>
                            <a:ext cx="295316" cy="276264"/>
                          </a:xfrm>
                          <a:prstGeom prst="rect">
                            <a:avLst/>
                          </a:prstGeom>
                        </pic:spPr>
                      </pic:pic>
                    </a:graphicData>
                  </a:graphic>
                </wp:inline>
              </w:drawing>
            </w:r>
          </w:p>
        </w:tc>
        <w:tc>
          <w:tcPr>
            <w:tcW w:w="1190" w:type="dxa"/>
          </w:tcPr>
          <w:p w14:paraId="183D77F1">
            <w:pPr>
              <w:pStyle w:val="3"/>
              <w:ind w:left="0" w:firstLine="0"/>
              <w:rPr>
                <w:rFonts w:ascii="Times New Roman" w:hAnsi="Times New Roman"/>
                <w:sz w:val="24"/>
                <w:szCs w:val="24"/>
                <w:lang w:val="en-US"/>
              </w:rPr>
            </w:pPr>
            <w:r>
              <w:rPr>
                <w:rFonts w:ascii="Times New Roman" w:hAnsi="Times New Roman"/>
                <w:sz w:val="24"/>
                <w:szCs w:val="24"/>
                <w:lang w:val="en-US"/>
              </w:rPr>
              <w:t>Text</w:t>
            </w:r>
          </w:p>
        </w:tc>
        <w:tc>
          <w:tcPr>
            <w:tcW w:w="910" w:type="dxa"/>
          </w:tcPr>
          <w:p w14:paraId="092F066A">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630" w:type="dxa"/>
          </w:tcPr>
          <w:p w14:paraId="6C15BAEA">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810" w:type="dxa"/>
          </w:tcPr>
          <w:p w14:paraId="18B09BDF">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140" w:type="dxa"/>
          </w:tcPr>
          <w:p w14:paraId="4A586D0A">
            <w:pPr>
              <w:pStyle w:val="3"/>
              <w:numPr>
                <w:ilvl w:val="0"/>
                <w:numId w:val="116"/>
              </w:numPr>
              <w:rPr>
                <w:rFonts w:ascii="Times New Roman" w:hAnsi="Times New Roman"/>
                <w:sz w:val="24"/>
                <w:szCs w:val="24"/>
                <w:lang w:val="en-US"/>
              </w:rPr>
            </w:pPr>
            <w:r>
              <w:rPr>
                <w:rFonts w:ascii="Times New Roman" w:hAnsi="Times New Roman"/>
                <w:sz w:val="24"/>
                <w:szCs w:val="24"/>
                <w:lang w:val="en-US"/>
              </w:rPr>
              <w:t>Khi nhấn, hệ thống quay về màn hình trước đó</w:t>
            </w:r>
          </w:p>
        </w:tc>
      </w:tr>
      <w:tr w14:paraId="4C463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14:paraId="09B451AE">
            <w:pPr>
              <w:pStyle w:val="3"/>
              <w:ind w:left="0" w:firstLine="0"/>
              <w:rPr>
                <w:rFonts w:ascii="Times New Roman" w:hAnsi="Times New Roman"/>
                <w:sz w:val="24"/>
                <w:szCs w:val="24"/>
                <w:lang w:val="en-US"/>
              </w:rPr>
            </w:pPr>
            <w:r>
              <w:rPr>
                <w:rFonts w:ascii="Times New Roman" w:hAnsi="Times New Roman"/>
                <w:sz w:val="24"/>
                <w:szCs w:val="24"/>
                <w:lang w:val="en-US"/>
              </w:rPr>
              <w:t>2</w:t>
            </w:r>
          </w:p>
        </w:tc>
        <w:tc>
          <w:tcPr>
            <w:tcW w:w="4780" w:type="dxa"/>
          </w:tcPr>
          <w:p w14:paraId="65AE25D3">
            <w:pPr>
              <w:pStyle w:val="3"/>
              <w:ind w:left="0" w:firstLine="0"/>
              <w:rPr>
                <w:rFonts w:ascii="Times New Roman" w:hAnsi="Times New Roman"/>
                <w:strike/>
                <w:sz w:val="24"/>
                <w:szCs w:val="24"/>
                <w:lang w:val="en-US"/>
              </w:rPr>
            </w:pPr>
            <w:r>
              <w:rPr>
                <w:rFonts w:ascii="Times New Roman" w:hAnsi="Times New Roman"/>
                <w:strike/>
                <w:sz w:val="24"/>
                <w:szCs w:val="24"/>
                <w:lang w:val="en-US"/>
              </w:rPr>
              <w:t xml:space="preserve">Hợp đồng điện tử </w:t>
            </w:r>
            <w:r>
              <w:rPr>
                <w:rFonts w:ascii="Times New Roman" w:hAnsi="Times New Roman"/>
                <w:sz w:val="24"/>
                <w:szCs w:val="24"/>
                <w:lang w:val="en-US"/>
              </w:rPr>
              <w:t>Ký hợp đồng mở thẻ</w:t>
            </w:r>
          </w:p>
        </w:tc>
        <w:tc>
          <w:tcPr>
            <w:tcW w:w="1190" w:type="dxa"/>
          </w:tcPr>
          <w:p w14:paraId="64EDF088">
            <w:pPr>
              <w:pStyle w:val="3"/>
              <w:ind w:left="0" w:firstLine="0"/>
              <w:rPr>
                <w:rFonts w:ascii="Times New Roman" w:hAnsi="Times New Roman"/>
                <w:sz w:val="24"/>
                <w:szCs w:val="24"/>
                <w:lang w:val="en-US"/>
              </w:rPr>
            </w:pPr>
            <w:r>
              <w:rPr>
                <w:rFonts w:ascii="Times New Roman" w:hAnsi="Times New Roman"/>
                <w:sz w:val="24"/>
                <w:szCs w:val="24"/>
                <w:lang w:val="en-US"/>
              </w:rPr>
              <w:t>Label</w:t>
            </w:r>
          </w:p>
        </w:tc>
        <w:tc>
          <w:tcPr>
            <w:tcW w:w="910" w:type="dxa"/>
          </w:tcPr>
          <w:p w14:paraId="17318C4B">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630" w:type="dxa"/>
          </w:tcPr>
          <w:p w14:paraId="62DFC886">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810" w:type="dxa"/>
          </w:tcPr>
          <w:p w14:paraId="3E1CAE1F">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4140" w:type="dxa"/>
          </w:tcPr>
          <w:p w14:paraId="6D50B540">
            <w:pPr>
              <w:pStyle w:val="3"/>
              <w:numPr>
                <w:ilvl w:val="0"/>
                <w:numId w:val="116"/>
              </w:numPr>
              <w:rPr>
                <w:rFonts w:ascii="Times New Roman" w:hAnsi="Times New Roman"/>
                <w:sz w:val="24"/>
                <w:szCs w:val="24"/>
                <w:lang w:val="en-US"/>
              </w:rPr>
            </w:pPr>
            <w:r>
              <w:rPr>
                <w:rFonts w:ascii="Times New Roman" w:hAnsi="Times New Roman"/>
                <w:sz w:val="24"/>
                <w:szCs w:val="24"/>
                <w:lang w:val="en-US"/>
              </w:rPr>
              <w:t>Tiêu đề màn hình</w:t>
            </w:r>
          </w:p>
        </w:tc>
      </w:tr>
      <w:tr w14:paraId="2763CB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14:paraId="3CD9C412">
            <w:pPr>
              <w:pStyle w:val="3"/>
              <w:ind w:left="0" w:firstLine="0"/>
              <w:jc w:val="left"/>
              <w:rPr>
                <w:rFonts w:ascii="Times New Roman" w:hAnsi="Times New Roman"/>
                <w:sz w:val="24"/>
                <w:szCs w:val="24"/>
                <w:lang w:val="en-US"/>
              </w:rPr>
            </w:pPr>
            <w:r>
              <w:rPr>
                <w:rFonts w:ascii="Times New Roman" w:hAnsi="Times New Roman"/>
                <w:sz w:val="24"/>
                <w:szCs w:val="24"/>
                <w:lang w:val="en-US"/>
              </w:rPr>
              <w:t>3</w:t>
            </w:r>
          </w:p>
        </w:tc>
        <w:tc>
          <w:tcPr>
            <w:tcW w:w="4780" w:type="dxa"/>
          </w:tcPr>
          <w:p w14:paraId="0943B584">
            <w:pPr>
              <w:pStyle w:val="3"/>
              <w:ind w:left="0" w:firstLine="0"/>
              <w:jc w:val="left"/>
              <w:rPr>
                <w:rFonts w:ascii="Times New Roman" w:hAnsi="Times New Roman"/>
                <w:sz w:val="24"/>
                <w:szCs w:val="24"/>
              </w:rPr>
            </w:pPr>
            <w:r>
              <w:rPr>
                <w:rFonts w:ascii="Times New Roman" w:hAnsi="Times New Roman"/>
                <w:sz w:val="24"/>
                <w:szCs w:val="24"/>
              </w:rPr>
              <w:t>HỢP ĐỒNG  ĐIỆN TỬ</w:t>
            </w:r>
          </w:p>
        </w:tc>
        <w:tc>
          <w:tcPr>
            <w:tcW w:w="1190" w:type="dxa"/>
          </w:tcPr>
          <w:p w14:paraId="05974DAB">
            <w:pPr>
              <w:pStyle w:val="3"/>
              <w:ind w:left="0" w:firstLine="0"/>
              <w:jc w:val="left"/>
              <w:rPr>
                <w:rFonts w:ascii="Times New Roman" w:hAnsi="Times New Roman"/>
                <w:sz w:val="24"/>
                <w:szCs w:val="24"/>
              </w:rPr>
            </w:pPr>
            <w:r>
              <w:rPr>
                <w:rFonts w:ascii="Times New Roman" w:hAnsi="Times New Roman"/>
                <w:sz w:val="24"/>
                <w:szCs w:val="24"/>
              </w:rPr>
              <w:t>Label</w:t>
            </w:r>
          </w:p>
        </w:tc>
        <w:tc>
          <w:tcPr>
            <w:tcW w:w="910" w:type="dxa"/>
          </w:tcPr>
          <w:p w14:paraId="188B3BE4">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630" w:type="dxa"/>
          </w:tcPr>
          <w:p w14:paraId="30855818">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810" w:type="dxa"/>
          </w:tcPr>
          <w:p w14:paraId="06916864">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4140" w:type="dxa"/>
          </w:tcPr>
          <w:p w14:paraId="135E6560">
            <w:pPr>
              <w:pStyle w:val="3"/>
              <w:numPr>
                <w:ilvl w:val="0"/>
                <w:numId w:val="107"/>
              </w:numPr>
              <w:jc w:val="left"/>
              <w:rPr>
                <w:rFonts w:ascii="Times New Roman" w:hAnsi="Times New Roman"/>
                <w:sz w:val="24"/>
                <w:szCs w:val="24"/>
                <w:lang w:val="en-US"/>
              </w:rPr>
            </w:pPr>
          </w:p>
        </w:tc>
      </w:tr>
      <w:tr w14:paraId="2AFE2B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14:paraId="3A7BF283">
            <w:pPr>
              <w:pStyle w:val="3"/>
              <w:ind w:left="0" w:firstLine="0"/>
              <w:jc w:val="left"/>
              <w:rPr>
                <w:rFonts w:ascii="Times New Roman" w:hAnsi="Times New Roman"/>
                <w:sz w:val="24"/>
                <w:szCs w:val="24"/>
                <w:lang w:val="en-US"/>
              </w:rPr>
            </w:pPr>
            <w:r>
              <w:rPr>
                <w:rFonts w:ascii="Times New Roman" w:hAnsi="Times New Roman"/>
                <w:sz w:val="24"/>
                <w:szCs w:val="24"/>
                <w:lang w:val="en-US"/>
              </w:rPr>
              <w:t>4</w:t>
            </w:r>
          </w:p>
        </w:tc>
        <w:tc>
          <w:tcPr>
            <w:tcW w:w="4780" w:type="dxa"/>
            <w:vAlign w:val="center"/>
          </w:tcPr>
          <w:p w14:paraId="401370BE">
            <w:pPr>
              <w:pStyle w:val="3"/>
              <w:ind w:left="0" w:firstLine="0"/>
              <w:jc w:val="left"/>
              <w:rPr>
                <w:rFonts w:ascii="Times New Roman" w:hAnsi="Times New Roman"/>
                <w:sz w:val="24"/>
                <w:szCs w:val="24"/>
              </w:rPr>
            </w:pPr>
            <w:r>
              <w:rPr>
                <w:rFonts w:ascii="Times New Roman" w:hAnsi="Times New Roman"/>
                <w:sz w:val="24"/>
                <w:szCs w:val="24"/>
              </w:rPr>
              <w:t>File hợp đồng được điền sẵn thông thông tin:</w:t>
            </w:r>
            <w:r>
              <w:rPr>
                <w:rFonts w:ascii="Times New Roman" w:hAnsi="Times New Roman"/>
                <w:sz w:val="24"/>
                <w:szCs w:val="24"/>
                <w:lang w:val="en-US"/>
              </w:rPr>
              <w:drawing>
                <wp:inline distT="0" distB="0" distL="0" distR="0">
                  <wp:extent cx="2685415" cy="3371850"/>
                  <wp:effectExtent l="0" t="0" r="63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pic:cNvPicPr>
                        </pic:nvPicPr>
                        <pic:blipFill>
                          <a:blip r:embed="rId136"/>
                          <a:stretch>
                            <a:fillRect/>
                          </a:stretch>
                        </pic:blipFill>
                        <pic:spPr>
                          <a:xfrm>
                            <a:off x="0" y="0"/>
                            <a:ext cx="2692804" cy="3380800"/>
                          </a:xfrm>
                          <a:prstGeom prst="rect">
                            <a:avLst/>
                          </a:prstGeom>
                        </pic:spPr>
                      </pic:pic>
                    </a:graphicData>
                  </a:graphic>
                </wp:inline>
              </w:drawing>
            </w:r>
          </w:p>
        </w:tc>
        <w:tc>
          <w:tcPr>
            <w:tcW w:w="1190" w:type="dxa"/>
          </w:tcPr>
          <w:p w14:paraId="44D90B1B">
            <w:pPr>
              <w:pStyle w:val="3"/>
              <w:ind w:left="0" w:firstLine="0"/>
              <w:jc w:val="left"/>
              <w:rPr>
                <w:rFonts w:ascii="Times New Roman" w:hAnsi="Times New Roman"/>
                <w:sz w:val="24"/>
                <w:szCs w:val="24"/>
              </w:rPr>
            </w:pPr>
            <w:r>
              <w:rPr>
                <w:rFonts w:ascii="Times New Roman" w:hAnsi="Times New Roman"/>
                <w:sz w:val="24"/>
                <w:szCs w:val="24"/>
              </w:rPr>
              <w:t>PDF</w:t>
            </w:r>
          </w:p>
        </w:tc>
        <w:tc>
          <w:tcPr>
            <w:tcW w:w="910" w:type="dxa"/>
          </w:tcPr>
          <w:p w14:paraId="558BDBBB">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630" w:type="dxa"/>
          </w:tcPr>
          <w:p w14:paraId="7179755D">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810" w:type="dxa"/>
          </w:tcPr>
          <w:p w14:paraId="5B986838">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4140" w:type="dxa"/>
          </w:tcPr>
          <w:p w14:paraId="00E31ADE">
            <w:pPr>
              <w:pStyle w:val="3"/>
              <w:numPr>
                <w:ilvl w:val="0"/>
                <w:numId w:val="107"/>
              </w:numPr>
              <w:spacing w:line="276" w:lineRule="auto"/>
              <w:jc w:val="left"/>
              <w:rPr>
                <w:rFonts w:ascii="Times New Roman" w:hAnsi="Times New Roman"/>
                <w:sz w:val="24"/>
                <w:szCs w:val="24"/>
              </w:rPr>
            </w:pPr>
            <w:r>
              <w:rPr>
                <w:rFonts w:ascii="Times New Roman" w:hAnsi="Times New Roman"/>
                <w:bCs/>
                <w:sz w:val="24"/>
                <w:szCs w:val="24"/>
              </w:rPr>
              <w:t>Hiển thị form PDF Hợp đồng mở thẻ, các thông tin gồm:</w:t>
            </w:r>
          </w:p>
          <w:p w14:paraId="238A670E">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Họ và tên chủ thẻ</w:t>
            </w:r>
          </w:p>
          <w:p w14:paraId="0FA0449B">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 xml:space="preserve">Số </w:t>
            </w:r>
            <w:r>
              <w:rPr>
                <w:rFonts w:ascii="Times New Roman" w:hAnsi="Times New Roman"/>
                <w:strike/>
                <w:sz w:val="24"/>
                <w:szCs w:val="24"/>
              </w:rPr>
              <w:t>CMND</w:t>
            </w:r>
            <w:r>
              <w:rPr>
                <w:rFonts w:ascii="Times New Roman" w:hAnsi="Times New Roman"/>
                <w:sz w:val="24"/>
                <w:szCs w:val="24"/>
              </w:rPr>
              <w:t>/CCCD</w:t>
            </w:r>
          </w:p>
          <w:p w14:paraId="127495FC">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Ngày cấp</w:t>
            </w:r>
          </w:p>
          <w:p w14:paraId="1DAAB210">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Nơi cấp</w:t>
            </w:r>
          </w:p>
          <w:p w14:paraId="387DD2E9">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Ngày sinh</w:t>
            </w:r>
          </w:p>
          <w:p w14:paraId="4E111497">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Giới tính</w:t>
            </w:r>
          </w:p>
          <w:p w14:paraId="004FC238">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Quốc tịch</w:t>
            </w:r>
          </w:p>
          <w:p w14:paraId="0EDA9E43">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Tình trạng hôn nhân</w:t>
            </w:r>
          </w:p>
          <w:p w14:paraId="73F6217E">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Trình độ học vấn</w:t>
            </w:r>
          </w:p>
          <w:p w14:paraId="446FCCF9">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Địa chỉ thường trú</w:t>
            </w:r>
          </w:p>
          <w:p w14:paraId="10175596">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Nơi ở hiện tại</w:t>
            </w:r>
          </w:p>
          <w:p w14:paraId="6A3B08E6">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Số điện thoại</w:t>
            </w:r>
          </w:p>
          <w:p w14:paraId="75D13C3D">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Email</w:t>
            </w:r>
          </w:p>
          <w:p w14:paraId="7700E472">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Nghề nghiệp</w:t>
            </w:r>
          </w:p>
          <w:p w14:paraId="7848E604">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Loại hợp đồng</w:t>
            </w:r>
          </w:p>
          <w:p w14:paraId="1FAD2A5B">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Chức vụ hiện nay</w:t>
            </w:r>
          </w:p>
          <w:p w14:paraId="513EA51F">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Tên cơ quan</w:t>
            </w:r>
          </w:p>
          <w:p w14:paraId="6B517BB6">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Điện thoại cơ quan</w:t>
            </w:r>
          </w:p>
          <w:p w14:paraId="3003F313">
            <w:pPr>
              <w:pStyle w:val="233"/>
              <w:widowControl/>
              <w:numPr>
                <w:ilvl w:val="1"/>
                <w:numId w:val="107"/>
              </w:numPr>
              <w:spacing w:before="0" w:after="0" w:line="276" w:lineRule="auto"/>
              <w:contextualSpacing/>
              <w:jc w:val="left"/>
              <w:rPr>
                <w:rFonts w:ascii="Times New Roman" w:hAnsi="Times New Roman"/>
                <w:sz w:val="24"/>
                <w:szCs w:val="24"/>
              </w:rPr>
            </w:pPr>
            <w:r>
              <w:rPr>
                <w:rFonts w:ascii="Times New Roman" w:hAnsi="Times New Roman"/>
                <w:sz w:val="24"/>
                <w:szCs w:val="24"/>
              </w:rPr>
              <w:t>Địa chỉ cơ quan</w:t>
            </w:r>
          </w:p>
          <w:p w14:paraId="2290E06B">
            <w:pPr>
              <w:widowControl/>
              <w:spacing w:before="0" w:after="0" w:line="276" w:lineRule="auto"/>
              <w:contextualSpacing/>
              <w:jc w:val="left"/>
              <w:rPr>
                <w:rFonts w:ascii="Times New Roman" w:hAnsi="Times New Roman"/>
                <w:sz w:val="24"/>
                <w:szCs w:val="24"/>
              </w:rPr>
            </w:pPr>
          </w:p>
        </w:tc>
      </w:tr>
      <w:tr w14:paraId="3373A3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14:paraId="73D41A02">
            <w:pPr>
              <w:pStyle w:val="3"/>
              <w:ind w:left="0" w:firstLine="0"/>
              <w:jc w:val="left"/>
              <w:rPr>
                <w:rFonts w:ascii="Times New Roman" w:hAnsi="Times New Roman"/>
                <w:sz w:val="24"/>
                <w:szCs w:val="24"/>
                <w:lang w:val="en-US"/>
              </w:rPr>
            </w:pPr>
          </w:p>
        </w:tc>
        <w:tc>
          <w:tcPr>
            <w:tcW w:w="4780" w:type="dxa"/>
            <w:vAlign w:val="center"/>
          </w:tcPr>
          <w:p w14:paraId="2AF6A7C7">
            <w:pPr>
              <w:pStyle w:val="3"/>
              <w:ind w:left="0" w:firstLine="0"/>
              <w:jc w:val="left"/>
              <w:rPr>
                <w:rFonts w:ascii="Times New Roman" w:hAnsi="Times New Roman"/>
                <w:sz w:val="24"/>
                <w:szCs w:val="24"/>
                <w:highlight w:val="yellow"/>
              </w:rPr>
            </w:pPr>
            <w:r>
              <w:rPr>
                <w:rFonts w:ascii="Times New Roman" w:hAnsi="Times New Roman"/>
                <w:sz w:val="20"/>
              </w:rPr>
              <w:t>Khách hàng không có yếu tố Hoa Kỳ</w:t>
            </w:r>
          </w:p>
        </w:tc>
        <w:tc>
          <w:tcPr>
            <w:tcW w:w="1190" w:type="dxa"/>
          </w:tcPr>
          <w:p w14:paraId="538F4A3E">
            <w:pPr>
              <w:pStyle w:val="3"/>
              <w:ind w:left="0" w:firstLine="0"/>
              <w:jc w:val="left"/>
              <w:rPr>
                <w:rFonts w:ascii="Times New Roman" w:hAnsi="Times New Roman"/>
                <w:sz w:val="24"/>
                <w:szCs w:val="24"/>
              </w:rPr>
            </w:pPr>
            <w:r>
              <w:rPr>
                <w:rFonts w:ascii="Times New Roman" w:hAnsi="Times New Roman"/>
                <w:sz w:val="24"/>
                <w:szCs w:val="24"/>
              </w:rPr>
              <w:t>Checkbox</w:t>
            </w:r>
          </w:p>
        </w:tc>
        <w:tc>
          <w:tcPr>
            <w:tcW w:w="910" w:type="dxa"/>
          </w:tcPr>
          <w:p w14:paraId="3B201B45">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630" w:type="dxa"/>
          </w:tcPr>
          <w:p w14:paraId="59C2EB60">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810" w:type="dxa"/>
          </w:tcPr>
          <w:p w14:paraId="25CC9C64">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4140" w:type="dxa"/>
          </w:tcPr>
          <w:p w14:paraId="35986BFD">
            <w:pPr>
              <w:pStyle w:val="3"/>
              <w:numPr>
                <w:ilvl w:val="0"/>
                <w:numId w:val="117"/>
              </w:numPr>
              <w:spacing w:line="276" w:lineRule="auto"/>
              <w:jc w:val="left"/>
              <w:rPr>
                <w:rFonts w:ascii="Times New Roman" w:hAnsi="Times New Roman"/>
                <w:bCs/>
                <w:sz w:val="24"/>
                <w:szCs w:val="24"/>
              </w:rPr>
            </w:pPr>
            <w:r>
              <w:rPr>
                <w:rFonts w:ascii="Times New Roman" w:hAnsi="Times New Roman"/>
                <w:bCs/>
                <w:sz w:val="24"/>
                <w:szCs w:val="24"/>
              </w:rPr>
              <w:t>Xác nhận khách hàng không có yếu tố Hoa Kỳ</w:t>
            </w:r>
          </w:p>
        </w:tc>
      </w:tr>
      <w:tr w14:paraId="58DB11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14:paraId="76570FFF">
            <w:pPr>
              <w:pStyle w:val="3"/>
              <w:ind w:left="0" w:firstLine="0"/>
              <w:jc w:val="left"/>
              <w:rPr>
                <w:rFonts w:ascii="Times New Roman" w:hAnsi="Times New Roman"/>
                <w:strike/>
                <w:sz w:val="24"/>
                <w:szCs w:val="24"/>
                <w:lang w:val="en-US"/>
              </w:rPr>
            </w:pPr>
          </w:p>
        </w:tc>
        <w:tc>
          <w:tcPr>
            <w:tcW w:w="4780" w:type="dxa"/>
          </w:tcPr>
          <w:p w14:paraId="050DA26D">
            <w:pPr>
              <w:pStyle w:val="3"/>
              <w:ind w:left="0" w:firstLine="0"/>
              <w:jc w:val="left"/>
              <w:rPr>
                <w:rFonts w:ascii="Times New Roman" w:hAnsi="Times New Roman"/>
                <w:strike/>
                <w:sz w:val="24"/>
                <w:szCs w:val="24"/>
                <w:lang w:val="en-US"/>
              </w:rPr>
            </w:pPr>
            <w:r>
              <w:rPr>
                <w:rFonts w:ascii="Times New Roman" w:hAnsi="Times New Roman"/>
                <w:sz w:val="24"/>
                <w:szCs w:val="24"/>
                <w:lang w:val="en-US"/>
              </w:rPr>
              <w:drawing>
                <wp:inline distT="0" distB="0" distL="0" distR="0">
                  <wp:extent cx="1982470" cy="78803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pic:cNvPicPr>
                        </pic:nvPicPr>
                        <pic:blipFill>
                          <a:blip r:embed="rId122"/>
                          <a:stretch>
                            <a:fillRect/>
                          </a:stretch>
                        </pic:blipFill>
                        <pic:spPr>
                          <a:xfrm>
                            <a:off x="0" y="0"/>
                            <a:ext cx="1991040" cy="791520"/>
                          </a:xfrm>
                          <a:prstGeom prst="rect">
                            <a:avLst/>
                          </a:prstGeom>
                        </pic:spPr>
                      </pic:pic>
                    </a:graphicData>
                  </a:graphic>
                </wp:inline>
              </w:drawing>
            </w:r>
          </w:p>
        </w:tc>
        <w:tc>
          <w:tcPr>
            <w:tcW w:w="1190" w:type="dxa"/>
          </w:tcPr>
          <w:p w14:paraId="771CDB94">
            <w:pPr>
              <w:pStyle w:val="3"/>
              <w:ind w:left="0" w:firstLine="0"/>
              <w:jc w:val="left"/>
              <w:rPr>
                <w:rFonts w:ascii="Times New Roman" w:hAnsi="Times New Roman"/>
                <w:strike/>
                <w:sz w:val="24"/>
                <w:szCs w:val="24"/>
              </w:rPr>
            </w:pPr>
            <w:r>
              <w:rPr>
                <w:rFonts w:ascii="Times New Roman" w:hAnsi="Times New Roman"/>
                <w:sz w:val="24"/>
                <w:szCs w:val="24"/>
              </w:rPr>
              <w:t>Button</w:t>
            </w:r>
          </w:p>
        </w:tc>
        <w:tc>
          <w:tcPr>
            <w:tcW w:w="910" w:type="dxa"/>
          </w:tcPr>
          <w:p w14:paraId="2920AE82">
            <w:pPr>
              <w:pStyle w:val="3"/>
              <w:ind w:left="0" w:firstLine="0"/>
              <w:jc w:val="left"/>
              <w:rPr>
                <w:rFonts w:ascii="Times New Roman" w:hAnsi="Times New Roman"/>
                <w:strike/>
                <w:sz w:val="24"/>
                <w:szCs w:val="24"/>
                <w:lang w:val="en-US"/>
              </w:rPr>
            </w:pPr>
            <w:r>
              <w:rPr>
                <w:rFonts w:ascii="Times New Roman" w:hAnsi="Times New Roman"/>
                <w:sz w:val="24"/>
                <w:szCs w:val="24"/>
                <w:lang w:val="en-US"/>
              </w:rPr>
              <w:t>N/A</w:t>
            </w:r>
          </w:p>
        </w:tc>
        <w:tc>
          <w:tcPr>
            <w:tcW w:w="630" w:type="dxa"/>
          </w:tcPr>
          <w:p w14:paraId="65D380E0">
            <w:pPr>
              <w:pStyle w:val="3"/>
              <w:ind w:left="0" w:firstLine="0"/>
              <w:jc w:val="left"/>
              <w:rPr>
                <w:rFonts w:ascii="Times New Roman" w:hAnsi="Times New Roman"/>
                <w:strike/>
                <w:sz w:val="24"/>
                <w:szCs w:val="24"/>
                <w:lang w:val="en-US"/>
              </w:rPr>
            </w:pPr>
            <w:r>
              <w:rPr>
                <w:rFonts w:ascii="Times New Roman" w:hAnsi="Times New Roman"/>
                <w:sz w:val="24"/>
                <w:szCs w:val="24"/>
                <w:lang w:val="en-US"/>
              </w:rPr>
              <w:t>Y</w:t>
            </w:r>
          </w:p>
        </w:tc>
        <w:tc>
          <w:tcPr>
            <w:tcW w:w="810" w:type="dxa"/>
          </w:tcPr>
          <w:p w14:paraId="7E03EE6F">
            <w:pPr>
              <w:pStyle w:val="3"/>
              <w:ind w:left="0" w:firstLine="0"/>
              <w:jc w:val="left"/>
              <w:rPr>
                <w:rFonts w:ascii="Times New Roman" w:hAnsi="Times New Roman"/>
                <w:strike/>
                <w:sz w:val="24"/>
                <w:szCs w:val="24"/>
                <w:lang w:val="en-US"/>
              </w:rPr>
            </w:pPr>
            <w:r>
              <w:rPr>
                <w:rFonts w:ascii="Times New Roman" w:hAnsi="Times New Roman"/>
                <w:sz w:val="24"/>
                <w:szCs w:val="24"/>
                <w:lang w:val="en-US"/>
              </w:rPr>
              <w:t>N/A</w:t>
            </w:r>
          </w:p>
        </w:tc>
        <w:tc>
          <w:tcPr>
            <w:tcW w:w="4140" w:type="dxa"/>
          </w:tcPr>
          <w:p w14:paraId="77DF0917">
            <w:pPr>
              <w:pStyle w:val="3"/>
              <w:numPr>
                <w:ilvl w:val="1"/>
                <w:numId w:val="107"/>
              </w:numPr>
              <w:jc w:val="left"/>
              <w:rPr>
                <w:rFonts w:ascii="Times New Roman" w:hAnsi="Times New Roman"/>
                <w:sz w:val="24"/>
                <w:szCs w:val="24"/>
                <w:lang w:val="en-US"/>
              </w:rPr>
            </w:pPr>
            <w:r>
              <w:rPr>
                <w:rFonts w:ascii="Times New Roman" w:hAnsi="Times New Roman"/>
                <w:sz w:val="24"/>
                <w:szCs w:val="24"/>
                <w:lang w:val="en-US"/>
              </w:rPr>
              <w:t>Nội dung:  “Quý khách chắc chắn muốn hủy bỏ?”</w:t>
            </w:r>
          </w:p>
          <w:p w14:paraId="426C9F6E">
            <w:pPr>
              <w:pStyle w:val="3"/>
              <w:numPr>
                <w:ilvl w:val="1"/>
                <w:numId w:val="107"/>
              </w:numPr>
              <w:jc w:val="left"/>
              <w:rPr>
                <w:rFonts w:ascii="Times New Roman" w:hAnsi="Times New Roman"/>
                <w:sz w:val="24"/>
                <w:szCs w:val="24"/>
                <w:lang w:val="en-US"/>
              </w:rPr>
            </w:pPr>
            <w:r>
              <w:rPr>
                <w:rFonts w:ascii="Times New Roman" w:hAnsi="Times New Roman"/>
                <w:sz w:val="24"/>
                <w:szCs w:val="24"/>
                <w:lang w:val="en-US"/>
              </w:rPr>
              <w:t>Button action:</w:t>
            </w:r>
          </w:p>
          <w:p w14:paraId="5C2D2456">
            <w:pPr>
              <w:pStyle w:val="3"/>
              <w:numPr>
                <w:ilvl w:val="1"/>
                <w:numId w:val="107"/>
              </w:numPr>
              <w:jc w:val="left"/>
              <w:rPr>
                <w:rFonts w:ascii="Times New Roman" w:hAnsi="Times New Roman"/>
                <w:sz w:val="24"/>
                <w:szCs w:val="24"/>
                <w:lang w:val="en-US"/>
              </w:rPr>
            </w:pPr>
            <w:r>
              <w:rPr>
                <w:rFonts w:ascii="Times New Roman" w:hAnsi="Times New Roman"/>
                <w:sz w:val="24"/>
                <w:szCs w:val="24"/>
                <w:lang w:val="en-US"/>
              </w:rPr>
              <w:t>Chắc chắn: Quay lại màn hình quản lý thẻ</w:t>
            </w:r>
          </w:p>
          <w:p w14:paraId="4AD7EE3A">
            <w:pPr>
              <w:pStyle w:val="3"/>
              <w:numPr>
                <w:ilvl w:val="0"/>
                <w:numId w:val="117"/>
              </w:numPr>
              <w:spacing w:line="276" w:lineRule="auto"/>
              <w:jc w:val="left"/>
              <w:rPr>
                <w:rFonts w:ascii="Times New Roman" w:hAnsi="Times New Roman"/>
                <w:bCs/>
                <w:strike/>
                <w:sz w:val="24"/>
                <w:szCs w:val="24"/>
              </w:rPr>
            </w:pPr>
            <w:r>
              <w:rPr>
                <w:rFonts w:ascii="Times New Roman" w:hAnsi="Times New Roman"/>
                <w:sz w:val="24"/>
                <w:szCs w:val="24"/>
                <w:lang w:val="en-US"/>
              </w:rPr>
              <w:t>Trở lại: tắt thông báo, ở lại màn hình xác nhận</w:t>
            </w:r>
          </w:p>
        </w:tc>
      </w:tr>
      <w:tr w14:paraId="231D3A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 w:type="dxa"/>
          </w:tcPr>
          <w:p w14:paraId="674E1ED4">
            <w:pPr>
              <w:pStyle w:val="3"/>
              <w:ind w:left="0" w:firstLine="0"/>
              <w:jc w:val="left"/>
              <w:rPr>
                <w:rFonts w:ascii="Times New Roman" w:hAnsi="Times New Roman"/>
                <w:strike/>
                <w:sz w:val="24"/>
                <w:szCs w:val="24"/>
                <w:lang w:val="en-US"/>
              </w:rPr>
            </w:pPr>
          </w:p>
        </w:tc>
        <w:tc>
          <w:tcPr>
            <w:tcW w:w="4780" w:type="dxa"/>
          </w:tcPr>
          <w:p w14:paraId="3B0197E3">
            <w:pPr>
              <w:pStyle w:val="3"/>
              <w:ind w:left="0" w:firstLine="0"/>
              <w:jc w:val="left"/>
              <w:rPr>
                <w:rFonts w:ascii="Times New Roman" w:hAnsi="Times New Roman"/>
                <w:sz w:val="24"/>
                <w:szCs w:val="24"/>
                <w:lang w:val="en-US"/>
              </w:rPr>
            </w:pPr>
            <w:r>
              <w:rPr>
                <w:rFonts w:ascii="Times New Roman" w:hAnsi="Times New Roman"/>
                <w:sz w:val="24"/>
                <w:szCs w:val="24"/>
                <w:lang w:val="en-US"/>
              </w:rPr>
              <w:drawing>
                <wp:inline distT="0" distB="0" distL="0" distR="0">
                  <wp:extent cx="2051685" cy="537210"/>
                  <wp:effectExtent l="0" t="0" r="571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pic:cNvPicPr>
                        </pic:nvPicPr>
                        <pic:blipFill>
                          <a:blip r:embed="rId123"/>
                          <a:stretch>
                            <a:fillRect/>
                          </a:stretch>
                        </pic:blipFill>
                        <pic:spPr>
                          <a:xfrm>
                            <a:off x="0" y="0"/>
                            <a:ext cx="2087474" cy="546860"/>
                          </a:xfrm>
                          <a:prstGeom prst="rect">
                            <a:avLst/>
                          </a:prstGeom>
                        </pic:spPr>
                      </pic:pic>
                    </a:graphicData>
                  </a:graphic>
                </wp:inline>
              </w:drawing>
            </w:r>
          </w:p>
        </w:tc>
        <w:tc>
          <w:tcPr>
            <w:tcW w:w="1190" w:type="dxa"/>
          </w:tcPr>
          <w:p w14:paraId="472CB662">
            <w:pPr>
              <w:pStyle w:val="3"/>
              <w:ind w:left="0" w:firstLine="0"/>
              <w:jc w:val="left"/>
              <w:rPr>
                <w:rFonts w:ascii="Times New Roman" w:hAnsi="Times New Roman"/>
                <w:sz w:val="24"/>
                <w:szCs w:val="24"/>
              </w:rPr>
            </w:pPr>
            <w:r>
              <w:rPr>
                <w:rFonts w:ascii="Times New Roman" w:hAnsi="Times New Roman"/>
                <w:sz w:val="24"/>
                <w:szCs w:val="24"/>
              </w:rPr>
              <w:t>Button</w:t>
            </w:r>
          </w:p>
        </w:tc>
        <w:tc>
          <w:tcPr>
            <w:tcW w:w="910" w:type="dxa"/>
          </w:tcPr>
          <w:p w14:paraId="195D9C0E">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630" w:type="dxa"/>
          </w:tcPr>
          <w:p w14:paraId="37387F62">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810" w:type="dxa"/>
          </w:tcPr>
          <w:p w14:paraId="0D7B9238">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4140" w:type="dxa"/>
          </w:tcPr>
          <w:p w14:paraId="58A529FC">
            <w:pPr>
              <w:pStyle w:val="233"/>
              <w:widowControl/>
              <w:numPr>
                <w:ilvl w:val="0"/>
                <w:numId w:val="113"/>
              </w:numPr>
              <w:spacing w:before="0" w:after="0" w:line="276" w:lineRule="auto"/>
              <w:contextualSpacing/>
              <w:jc w:val="left"/>
              <w:rPr>
                <w:rFonts w:ascii="Times New Roman" w:hAnsi="Times New Roman"/>
                <w:sz w:val="24"/>
                <w:szCs w:val="24"/>
              </w:rPr>
            </w:pPr>
            <w:r>
              <w:rPr>
                <w:rFonts w:ascii="Times New Roman" w:hAnsi="Times New Roman"/>
                <w:sz w:val="24"/>
                <w:szCs w:val="24"/>
              </w:rPr>
              <w:t>Chỉ cho phép ấn “Xác nhận” khi đã click vào checkbox “Khách hàng không có yếu tố Hoa Kỳ.”</w:t>
            </w:r>
          </w:p>
          <w:p w14:paraId="534898DD">
            <w:pPr>
              <w:pStyle w:val="3"/>
              <w:numPr>
                <w:ilvl w:val="1"/>
                <w:numId w:val="107"/>
              </w:numPr>
              <w:jc w:val="left"/>
              <w:rPr>
                <w:rFonts w:ascii="Times New Roman" w:hAnsi="Times New Roman"/>
                <w:sz w:val="24"/>
                <w:szCs w:val="24"/>
                <w:lang w:val="en-US"/>
              </w:rPr>
            </w:pPr>
            <w:r>
              <w:rPr>
                <w:rFonts w:ascii="Times New Roman" w:hAnsi="Times New Roman"/>
                <w:bCs/>
                <w:sz w:val="24"/>
                <w:szCs w:val="24"/>
              </w:rPr>
              <w:t>Khi nhấn button, hệ thống điều hướng đến màn hình Luồng xác thực khuôn mặt</w:t>
            </w:r>
          </w:p>
        </w:tc>
      </w:tr>
    </w:tbl>
    <w:p w14:paraId="33671ACE">
      <w:pPr>
        <w:pStyle w:val="3"/>
        <w:rPr>
          <w:rFonts w:ascii="Times New Roman" w:hAnsi="Times New Roman"/>
          <w:lang w:val="en-US"/>
        </w:rPr>
      </w:pPr>
    </w:p>
    <w:p w14:paraId="157C1C5E">
      <w:pPr>
        <w:pStyle w:val="233"/>
        <w:widowControl/>
        <w:numPr>
          <w:ilvl w:val="0"/>
          <w:numId w:val="126"/>
        </w:numPr>
        <w:spacing w:before="0" w:after="0" w:line="276" w:lineRule="auto"/>
        <w:ind w:firstLine="0"/>
        <w:contextualSpacing/>
        <w:jc w:val="left"/>
        <w:rPr>
          <w:rFonts w:ascii="Times New Roman" w:hAnsi="Times New Roman"/>
          <w:b/>
          <w:bCs/>
          <w:sz w:val="24"/>
          <w:szCs w:val="24"/>
        </w:rPr>
      </w:pPr>
      <w:r>
        <w:rPr>
          <w:rFonts w:ascii="Times New Roman" w:hAnsi="Times New Roman"/>
          <w:b/>
          <w:bCs/>
          <w:sz w:val="24"/>
          <w:szCs w:val="24"/>
        </w:rPr>
        <w:t>Màn hình Phương thức xác thực highrisk</w:t>
      </w:r>
    </w:p>
    <w:p w14:paraId="5558F938">
      <w:pPr>
        <w:pStyle w:val="233"/>
        <w:widowControl/>
        <w:spacing w:before="0" w:after="0" w:line="276" w:lineRule="auto"/>
        <w:ind w:firstLine="0"/>
        <w:contextualSpacing/>
        <w:jc w:val="center"/>
        <w:rPr>
          <w:rFonts w:ascii="Times New Roman" w:hAnsi="Times New Roman"/>
          <w:b/>
          <w:bCs/>
          <w:sz w:val="24"/>
          <w:szCs w:val="24"/>
        </w:rPr>
      </w:pPr>
      <w:r>
        <w:rPr>
          <w:rFonts w:ascii="Times New Roman" w:hAnsi="Times New Roman"/>
          <w:lang w:val="en-US"/>
        </w:rPr>
        <w:drawing>
          <wp:inline distT="0" distB="0" distL="0" distR="0">
            <wp:extent cx="1910080" cy="40582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46"/>
                    <a:stretch>
                      <a:fillRect/>
                    </a:stretch>
                  </pic:blipFill>
                  <pic:spPr>
                    <a:xfrm>
                      <a:off x="0" y="0"/>
                      <a:ext cx="1916151" cy="4070169"/>
                    </a:xfrm>
                    <a:prstGeom prst="rect">
                      <a:avLst/>
                    </a:prstGeom>
                  </pic:spPr>
                </pic:pic>
              </a:graphicData>
            </a:graphic>
          </wp:inline>
        </w:drawing>
      </w:r>
    </w:p>
    <w:p w14:paraId="515DC697">
      <w:pPr>
        <w:pStyle w:val="233"/>
        <w:widowControl/>
        <w:spacing w:before="0" w:after="0" w:line="276" w:lineRule="auto"/>
        <w:ind w:firstLine="0"/>
        <w:contextualSpacing/>
        <w:rPr>
          <w:rFonts w:ascii="Times New Roman" w:hAnsi="Times New Roman"/>
          <w:b/>
          <w:bCs/>
          <w:sz w:val="24"/>
          <w:szCs w:val="24"/>
        </w:rPr>
      </w:pPr>
      <w:r>
        <w:rPr>
          <w:rFonts w:ascii="Times New Roman" w:hAnsi="Times New Roman"/>
          <w:b/>
          <w:bCs/>
          <w:sz w:val="24"/>
          <w:szCs w:val="24"/>
        </w:rPr>
        <w:t>Xác thực giao dịch với phương thức xác thực highrisk, KH đang đăng ký sử dụng ở trên App</w:t>
      </w:r>
    </w:p>
    <w:p w14:paraId="15986241">
      <w:pPr>
        <w:pStyle w:val="233"/>
        <w:widowControl/>
        <w:spacing w:before="0" w:after="0" w:line="276" w:lineRule="auto"/>
        <w:ind w:firstLine="0"/>
        <w:contextualSpacing/>
        <w:rPr>
          <w:rFonts w:ascii="Times New Roman" w:hAnsi="Times New Roman"/>
          <w:b/>
          <w:bCs/>
          <w:sz w:val="24"/>
          <w:szCs w:val="24"/>
        </w:rPr>
      </w:pPr>
      <w:r>
        <w:rPr>
          <w:rFonts w:ascii="Times New Roman" w:hAnsi="Times New Roman"/>
          <w:b/>
          <w:bCs/>
          <w:sz w:val="24"/>
          <w:szCs w:val="24"/>
        </w:rPr>
        <w:t xml:space="preserve">Xác thực thành công </w:t>
      </w:r>
      <w:r>
        <w:rPr>
          <w:rFonts w:ascii="Times New Roman" w:hAnsi="Times New Roman"/>
          <w:b/>
          <w:bCs/>
          <w:sz w:val="24"/>
          <w:szCs w:val="24"/>
        </w:rPr>
        <w:sym w:font="Wingdings" w:char="F0E0"/>
      </w:r>
      <w:r>
        <w:rPr>
          <w:rFonts w:ascii="Times New Roman" w:hAnsi="Times New Roman"/>
          <w:b/>
          <w:bCs/>
          <w:sz w:val="24"/>
          <w:szCs w:val="24"/>
        </w:rPr>
        <w:t xml:space="preserve"> Chuyển sang xác thực khuôn mặt</w:t>
      </w:r>
    </w:p>
    <w:p w14:paraId="11FE1176">
      <w:pPr>
        <w:pStyle w:val="233"/>
        <w:widowControl/>
        <w:spacing w:before="0" w:after="0" w:line="276" w:lineRule="auto"/>
        <w:ind w:firstLine="0"/>
        <w:contextualSpacing/>
        <w:jc w:val="left"/>
        <w:rPr>
          <w:rFonts w:ascii="Times New Roman" w:hAnsi="Times New Roman"/>
          <w:b/>
          <w:bCs/>
          <w:sz w:val="24"/>
          <w:szCs w:val="24"/>
        </w:rPr>
      </w:pPr>
    </w:p>
    <w:p w14:paraId="5AF09809">
      <w:pPr>
        <w:pStyle w:val="233"/>
        <w:widowControl/>
        <w:numPr>
          <w:ilvl w:val="0"/>
          <w:numId w:val="126"/>
        </w:numPr>
        <w:spacing w:before="0" w:after="0" w:line="276" w:lineRule="auto"/>
        <w:ind w:firstLine="0"/>
        <w:contextualSpacing/>
        <w:jc w:val="left"/>
        <w:rPr>
          <w:rFonts w:ascii="Times New Roman" w:hAnsi="Times New Roman"/>
          <w:b/>
          <w:bCs/>
          <w:sz w:val="24"/>
          <w:szCs w:val="24"/>
        </w:rPr>
      </w:pPr>
      <w:r>
        <w:rPr>
          <w:rFonts w:ascii="Times New Roman" w:hAnsi="Times New Roman"/>
          <w:b/>
          <w:bCs/>
          <w:sz w:val="24"/>
          <w:szCs w:val="24"/>
        </w:rPr>
        <w:t>Màn hình xác thực khuôn mặt</w:t>
      </w:r>
    </w:p>
    <w:p w14:paraId="5B0565A3">
      <w:pPr>
        <w:pStyle w:val="233"/>
        <w:widowControl/>
        <w:spacing w:before="0" w:after="0" w:line="276" w:lineRule="auto"/>
        <w:ind w:firstLine="0"/>
        <w:contextualSpacing/>
        <w:jc w:val="left"/>
        <w:rPr>
          <w:rFonts w:ascii="Times New Roman" w:hAnsi="Times New Roman"/>
          <w:b/>
          <w:bCs/>
          <w:sz w:val="24"/>
          <w:szCs w:val="24"/>
        </w:rPr>
      </w:pPr>
      <w:r>
        <w:rPr>
          <w:rFonts w:ascii="Times New Roman" w:hAnsi="Times New Roman"/>
          <w:lang w:val="en-US"/>
        </w:rPr>
        <w:drawing>
          <wp:inline distT="0" distB="0" distL="0" distR="0">
            <wp:extent cx="8077200" cy="271462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147"/>
                    <a:stretch>
                      <a:fillRect/>
                    </a:stretch>
                  </pic:blipFill>
                  <pic:spPr>
                    <a:xfrm>
                      <a:off x="0" y="0"/>
                      <a:ext cx="8077200" cy="2714625"/>
                    </a:xfrm>
                    <a:prstGeom prst="rect">
                      <a:avLst/>
                    </a:prstGeom>
                  </pic:spPr>
                </pic:pic>
              </a:graphicData>
            </a:graphic>
          </wp:inline>
        </w:drawing>
      </w:r>
    </w:p>
    <w:p w14:paraId="79190C48">
      <w:pPr>
        <w:widowControl/>
        <w:spacing w:before="0" w:after="0" w:line="276" w:lineRule="auto"/>
        <w:ind w:left="0" w:firstLine="0"/>
        <w:contextualSpacing/>
        <w:jc w:val="left"/>
        <w:rPr>
          <w:rFonts w:ascii="Times New Roman" w:hAnsi="Times New Roman"/>
          <w:b/>
          <w:bCs/>
          <w:sz w:val="24"/>
          <w:szCs w:val="24"/>
        </w:rPr>
      </w:pPr>
    </w:p>
    <w:p w14:paraId="50F91FD7">
      <w:pPr>
        <w:pStyle w:val="3"/>
        <w:rPr>
          <w:rFonts w:ascii="Times New Roman" w:hAnsi="Times New Roman"/>
          <w:sz w:val="24"/>
          <w:szCs w:val="24"/>
          <w:lang w:val="en-US"/>
        </w:rPr>
      </w:pPr>
      <w:r>
        <w:rPr>
          <w:rFonts w:ascii="Times New Roman" w:hAnsi="Times New Roman"/>
          <w:sz w:val="24"/>
          <w:szCs w:val="24"/>
          <w:lang w:val="en-US"/>
        </w:rPr>
        <w:t>Refer mục 3.2.1 tài liệu “Đề xuất_Xác thực giao dịch.Ver3.1 tại \\10.1.12.27\Du an\Du An Dang Trien Khai\18.NHCN.02-Hydro Bank\Working\Khac\08. QBA\6. Giai đoạn 6 - 2024\5. PTXT\PTXT SmartFace Bio</w:t>
      </w:r>
    </w:p>
    <w:p w14:paraId="00475459">
      <w:pPr>
        <w:pStyle w:val="3"/>
        <w:rPr>
          <w:rFonts w:ascii="Times New Roman" w:hAnsi="Times New Roman"/>
          <w:sz w:val="24"/>
          <w:szCs w:val="24"/>
          <w:lang w:val="en-US"/>
        </w:rPr>
      </w:pPr>
      <w:r>
        <w:rPr>
          <w:rFonts w:ascii="Times New Roman" w:hAnsi="Times New Roman"/>
          <w:sz w:val="24"/>
          <w:szCs w:val="24"/>
          <w:lang w:val="en-US"/>
        </w:rPr>
        <w:t xml:space="preserve">Xác thực khuôn mặt thành công </w:t>
      </w:r>
      <w:r>
        <w:rPr>
          <w:rFonts w:ascii="Times New Roman" w:hAnsi="Times New Roman"/>
          <w:sz w:val="24"/>
          <w:szCs w:val="24"/>
          <w:lang w:val="en-US"/>
        </w:rPr>
        <w:sym w:font="Wingdings" w:char="F0E0"/>
      </w:r>
      <w:r>
        <w:rPr>
          <w:rFonts w:ascii="Times New Roman" w:hAnsi="Times New Roman"/>
          <w:sz w:val="24"/>
          <w:szCs w:val="24"/>
          <w:lang w:val="en-US"/>
        </w:rPr>
        <w:t xml:space="preserve"> Hiển thị MH trạng thái kết quả mở thẻ</w:t>
      </w:r>
    </w:p>
    <w:p w14:paraId="4B7B9A9F">
      <w:pPr>
        <w:pStyle w:val="5"/>
        <w:numPr>
          <w:ilvl w:val="2"/>
          <w:numId w:val="1"/>
        </w:numPr>
        <w:ind w:left="720"/>
        <w:rPr>
          <w:sz w:val="24"/>
          <w:lang w:val="en-US"/>
        </w:rPr>
      </w:pPr>
      <w:r>
        <w:rPr>
          <w:sz w:val="24"/>
          <w:lang w:val="en-US"/>
        </w:rPr>
        <w:t>MH trạng thái kết quả mở thẻ</w:t>
      </w:r>
    </w:p>
    <w:p w14:paraId="5FE799C2">
      <w:pPr>
        <w:pStyle w:val="3"/>
        <w:ind w:left="0" w:firstLine="0"/>
        <w:rPr>
          <w:rFonts w:ascii="Times New Roman" w:hAnsi="Times New Roman"/>
          <w:color w:val="FF0000"/>
          <w:sz w:val="24"/>
          <w:szCs w:val="24"/>
          <w:lang w:val="en-US"/>
        </w:rPr>
      </w:pPr>
      <w:r>
        <w:rPr>
          <w:rFonts w:ascii="Times New Roman" w:hAnsi="Times New Roman"/>
          <w:color w:val="FF0000"/>
          <w:sz w:val="24"/>
          <w:szCs w:val="24"/>
          <w:lang w:val="en-US"/>
        </w:rPr>
        <w:t>Hệ thống hiển thị các màn hình trạng thái kết quả mở thẻ trong các trường hợp sau:</w:t>
      </w:r>
    </w:p>
    <w:p w14:paraId="53028117">
      <w:pPr>
        <w:pStyle w:val="3"/>
        <w:numPr>
          <w:ilvl w:val="0"/>
          <w:numId w:val="113"/>
        </w:numPr>
        <w:rPr>
          <w:rFonts w:ascii="Times New Roman" w:hAnsi="Times New Roman"/>
          <w:color w:val="FF0000"/>
          <w:sz w:val="24"/>
          <w:szCs w:val="24"/>
          <w:lang w:val="en-US"/>
        </w:rPr>
      </w:pPr>
      <w:r>
        <w:rPr>
          <w:rFonts w:ascii="Times New Roman" w:hAnsi="Times New Roman"/>
          <w:color w:val="FF0000"/>
          <w:sz w:val="24"/>
          <w:szCs w:val="24"/>
          <w:lang w:val="en-US"/>
        </w:rPr>
        <w:t>Khách hàng trong luồng đăng ký thẻ, đã ký Hợp đồng và xác thực FaceBiO xong, Ebank kiểm tra kết quả phê duyệt từ SLS.</w:t>
      </w:r>
    </w:p>
    <w:p w14:paraId="221F327D">
      <w:pPr>
        <w:pStyle w:val="3"/>
        <w:numPr>
          <w:ilvl w:val="0"/>
          <w:numId w:val="113"/>
        </w:numPr>
        <w:rPr>
          <w:rFonts w:ascii="Times New Roman" w:hAnsi="Times New Roman"/>
          <w:color w:val="FF0000"/>
          <w:sz w:val="24"/>
          <w:szCs w:val="24"/>
          <w:lang w:val="en-US"/>
        </w:rPr>
      </w:pPr>
      <w:commentRangeStart w:id="122"/>
      <w:commentRangeStart w:id="123"/>
      <w:r>
        <w:rPr>
          <w:rFonts w:ascii="Times New Roman" w:hAnsi="Times New Roman"/>
          <w:color w:val="FF0000"/>
          <w:sz w:val="24"/>
          <w:szCs w:val="24"/>
          <w:lang w:val="en-US"/>
        </w:rPr>
        <w:t xml:space="preserve">Khách hàng </w:t>
      </w:r>
      <w:commentRangeEnd w:id="122"/>
      <w:r>
        <w:rPr>
          <w:rStyle w:val="24"/>
        </w:rPr>
        <w:commentReference w:id="122"/>
      </w:r>
      <w:commentRangeEnd w:id="123"/>
      <w:r>
        <w:rPr>
          <w:rStyle w:val="24"/>
        </w:rPr>
        <w:commentReference w:id="123"/>
      </w:r>
      <w:r>
        <w:rPr>
          <w:rFonts w:ascii="Times New Roman" w:hAnsi="Times New Roman"/>
          <w:color w:val="FF0000"/>
          <w:sz w:val="24"/>
          <w:szCs w:val="24"/>
          <w:lang w:val="en-US"/>
        </w:rPr>
        <w:t>nhận được thông báo hướng dẫn kiểm tra trạng thái mở thẻ, KH click vào thông báo, Ebank kiểm tra kết quả phê duyệt từ SLS.</w:t>
      </w:r>
    </w:p>
    <w:p w14:paraId="549D350D">
      <w:pPr>
        <w:pStyle w:val="3"/>
        <w:ind w:firstLine="0"/>
        <w:rPr>
          <w:rFonts w:ascii="Times New Roman" w:hAnsi="Times New Roman"/>
          <w:i/>
          <w:color w:val="FF0000"/>
          <w:sz w:val="24"/>
          <w:szCs w:val="24"/>
          <w:lang w:val="en-US"/>
        </w:rPr>
      </w:pPr>
      <w:r>
        <w:rPr>
          <w:rFonts w:ascii="Times New Roman" w:hAnsi="Times New Roman"/>
          <w:i/>
          <w:color w:val="FF0000"/>
          <w:sz w:val="24"/>
          <w:szCs w:val="24"/>
          <w:lang w:val="en-US"/>
        </w:rPr>
        <w:t>Refer tài liệu: \\10.1.12.27\Du an\Du An Dang Trien Khai\18.NHCN.02-Hydro Bank\Working\Khac\08. QBA\7. Giai đoạn 7 - 2025\20. Notifications</w:t>
      </w:r>
    </w:p>
    <w:p w14:paraId="052F6F15">
      <w:pPr>
        <w:pStyle w:val="3"/>
        <w:ind w:firstLine="0"/>
        <w:rPr>
          <w:rFonts w:ascii="Times New Roman" w:hAnsi="Times New Roman"/>
          <w:i/>
          <w:color w:val="FF0000"/>
          <w:sz w:val="24"/>
          <w:szCs w:val="24"/>
          <w:lang w:val="en-US"/>
        </w:rPr>
      </w:pPr>
      <w:r>
        <w:rPr>
          <w:rFonts w:ascii="Times New Roman" w:hAnsi="Times New Roman"/>
          <w:i/>
          <w:color w:val="FF0000"/>
          <w:sz w:val="24"/>
          <w:szCs w:val="24"/>
          <w:lang w:val="en-US"/>
        </w:rPr>
        <w:t>Mục 3.2.3. Personal Noti</w:t>
      </w:r>
    </w:p>
    <w:p w14:paraId="21E0A4CD">
      <w:pPr>
        <w:pStyle w:val="3"/>
        <w:numPr>
          <w:ilvl w:val="0"/>
          <w:numId w:val="113"/>
        </w:numPr>
        <w:rPr>
          <w:rFonts w:ascii="Times New Roman" w:hAnsi="Times New Roman"/>
          <w:color w:val="FF0000"/>
          <w:sz w:val="24"/>
          <w:szCs w:val="24"/>
          <w:lang w:val="en-US"/>
        </w:rPr>
      </w:pPr>
      <w:r>
        <w:rPr>
          <w:rFonts w:ascii="Times New Roman" w:hAnsi="Times New Roman"/>
          <w:color w:val="FF0000"/>
          <w:sz w:val="24"/>
          <w:szCs w:val="24"/>
          <w:lang w:val="en-US"/>
        </w:rPr>
        <w:t xml:space="preserve">Khách hàng click vào block “Chờ phê duyệt” ở màn hình </w:t>
      </w:r>
      <w:commentRangeStart w:id="124"/>
      <w:commentRangeStart w:id="125"/>
      <w:r>
        <w:rPr>
          <w:rFonts w:ascii="Times New Roman" w:hAnsi="Times New Roman"/>
          <w:color w:val="FF0000"/>
          <w:sz w:val="24"/>
          <w:szCs w:val="24"/>
          <w:lang w:val="en-US"/>
        </w:rPr>
        <w:t xml:space="preserve">Quản lý </w:t>
      </w:r>
      <w:commentRangeEnd w:id="124"/>
      <w:r>
        <w:rPr>
          <w:rStyle w:val="24"/>
        </w:rPr>
        <w:commentReference w:id="124"/>
      </w:r>
      <w:commentRangeEnd w:id="125"/>
      <w:r>
        <w:rPr>
          <w:rStyle w:val="24"/>
        </w:rPr>
        <w:commentReference w:id="125"/>
      </w:r>
      <w:r>
        <w:rPr>
          <w:rFonts w:ascii="Times New Roman" w:hAnsi="Times New Roman"/>
          <w:color w:val="FF0000"/>
          <w:sz w:val="24"/>
          <w:szCs w:val="24"/>
          <w:lang w:val="en-US"/>
        </w:rPr>
        <w:t>thẻ, Ebank kiểm tra kết quả phê duyệt từ SLS.</w:t>
      </w:r>
    </w:p>
    <w:p w14:paraId="421F1993">
      <w:pPr>
        <w:pStyle w:val="3"/>
        <w:ind w:firstLine="0"/>
        <w:rPr>
          <w:rFonts w:ascii="Times New Roman" w:hAnsi="Times New Roman"/>
          <w:color w:val="FF0000"/>
          <w:sz w:val="24"/>
          <w:szCs w:val="24"/>
          <w:lang w:val="en-US"/>
        </w:rPr>
      </w:pPr>
      <w:r>
        <w:rPr>
          <w:rFonts w:ascii="Times New Roman" w:hAnsi="Times New Roman"/>
          <w:lang w:val="en-US"/>
        </w:rPr>
        <w:drawing>
          <wp:inline distT="0" distB="0" distL="0" distR="0">
            <wp:extent cx="1685925" cy="763905"/>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48"/>
                    <a:stretch>
                      <a:fillRect/>
                    </a:stretch>
                  </pic:blipFill>
                  <pic:spPr>
                    <a:xfrm>
                      <a:off x="0" y="0"/>
                      <a:ext cx="1707701" cy="773741"/>
                    </a:xfrm>
                    <a:prstGeom prst="rect">
                      <a:avLst/>
                    </a:prstGeom>
                  </pic:spPr>
                </pic:pic>
              </a:graphicData>
            </a:graphic>
          </wp:inline>
        </w:drawing>
      </w:r>
    </w:p>
    <w:p w14:paraId="3E24F2B8">
      <w:pPr>
        <w:pStyle w:val="3"/>
        <w:ind w:firstLine="0"/>
        <w:rPr>
          <w:rFonts w:ascii="Times New Roman" w:hAnsi="Times New Roman"/>
          <w:i/>
          <w:color w:val="FF0000"/>
          <w:sz w:val="24"/>
          <w:szCs w:val="24"/>
          <w:lang w:val="en-US"/>
        </w:rPr>
      </w:pPr>
      <w:r>
        <w:rPr>
          <w:rFonts w:ascii="Times New Roman" w:hAnsi="Times New Roman"/>
          <w:i/>
          <w:color w:val="FF0000"/>
          <w:sz w:val="24"/>
          <w:szCs w:val="24"/>
          <w:lang w:val="en-US"/>
        </w:rPr>
        <w:t>Refer tài liệu: \\10.1.12.27\Du an\Du An Dang Trien Khai\18.NHCN.02-Hydro Bank\Working\Khac\08. QBA\7. Giai đoạn 7 - 2025\12. Cardy\TLPT\Card Maintenance</w:t>
      </w:r>
    </w:p>
    <w:p w14:paraId="1A9C38EA">
      <w:pPr>
        <w:pStyle w:val="3"/>
        <w:ind w:firstLine="0"/>
        <w:rPr>
          <w:rFonts w:ascii="Times New Roman" w:hAnsi="Times New Roman"/>
          <w:i/>
          <w:color w:val="FF0000"/>
          <w:sz w:val="24"/>
          <w:szCs w:val="24"/>
          <w:lang w:val="en-US"/>
        </w:rPr>
      </w:pPr>
      <w:r>
        <w:rPr>
          <w:rFonts w:ascii="Times New Roman" w:hAnsi="Times New Roman"/>
          <w:i/>
          <w:color w:val="FF0000"/>
          <w:sz w:val="24"/>
          <w:szCs w:val="24"/>
          <w:lang w:val="en-US"/>
        </w:rPr>
        <w:t>Mục 3.1.1 Thông tin chung của thẻ và Menu Quản lý thẻ</w:t>
      </w:r>
    </w:p>
    <w:tbl>
      <w:tblPr>
        <w:tblStyle w:val="64"/>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6"/>
        <w:gridCol w:w="4606"/>
        <w:gridCol w:w="4304"/>
      </w:tblGrid>
      <w:tr w14:paraId="578DC0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9" w:type="dxa"/>
            <w:vAlign w:val="center"/>
          </w:tcPr>
          <w:p w14:paraId="2A806046">
            <w:pPr>
              <w:pStyle w:val="3"/>
              <w:ind w:left="0" w:firstLine="0"/>
              <w:jc w:val="center"/>
              <w:rPr>
                <w:rFonts w:ascii="Times New Roman" w:hAnsi="Times New Roman"/>
                <w:b/>
                <w:sz w:val="24"/>
                <w:szCs w:val="24"/>
                <w:lang w:val="en-US"/>
              </w:rPr>
            </w:pPr>
            <w:r>
              <w:rPr>
                <w:rFonts w:ascii="Times New Roman" w:hAnsi="Times New Roman"/>
                <w:sz w:val="20"/>
                <w:lang w:val="en-US"/>
              </w:rPr>
              <w:drawing>
                <wp:inline distT="0" distB="0" distL="0" distR="0">
                  <wp:extent cx="2013585" cy="4020820"/>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pic:cNvPicPr>
                        </pic:nvPicPr>
                        <pic:blipFill>
                          <a:blip r:embed="rId149"/>
                          <a:stretch>
                            <a:fillRect/>
                          </a:stretch>
                        </pic:blipFill>
                        <pic:spPr>
                          <a:xfrm>
                            <a:off x="0" y="0"/>
                            <a:ext cx="2027690" cy="4048280"/>
                          </a:xfrm>
                          <a:prstGeom prst="rect">
                            <a:avLst/>
                          </a:prstGeom>
                        </pic:spPr>
                      </pic:pic>
                    </a:graphicData>
                  </a:graphic>
                </wp:inline>
              </w:drawing>
            </w:r>
          </w:p>
          <w:p w14:paraId="19FA38B2">
            <w:pPr>
              <w:pStyle w:val="3"/>
              <w:ind w:left="0" w:firstLine="0"/>
              <w:jc w:val="center"/>
              <w:rPr>
                <w:rFonts w:ascii="Times New Roman" w:hAnsi="Times New Roman"/>
                <w:b/>
                <w:sz w:val="24"/>
                <w:szCs w:val="24"/>
                <w:lang w:val="en-US"/>
              </w:rPr>
            </w:pPr>
            <w:r>
              <w:rPr>
                <w:rFonts w:ascii="Times New Roman" w:hAnsi="Times New Roman"/>
                <w:b/>
                <w:sz w:val="24"/>
                <w:szCs w:val="24"/>
                <w:lang w:val="en-US"/>
              </w:rPr>
              <w:t xml:space="preserve">WL_09: Màn hình Hồ sơ mở thẻ đã hoàn tất </w:t>
            </w:r>
            <w:r>
              <w:rPr>
                <w:rFonts w:ascii="Times New Roman" w:hAnsi="Times New Roman"/>
                <w:b/>
                <w:color w:val="FF0000"/>
                <w:sz w:val="24"/>
                <w:szCs w:val="24"/>
                <w:lang w:val="en-US"/>
              </w:rPr>
              <w:t>(TH đã có kết quả phê duyệt từ SLS với trạng thái phê duyệt)</w:t>
            </w:r>
          </w:p>
        </w:tc>
        <w:tc>
          <w:tcPr>
            <w:tcW w:w="4650" w:type="dxa"/>
            <w:vAlign w:val="center"/>
          </w:tcPr>
          <w:p w14:paraId="2F5DC148">
            <w:pPr>
              <w:pStyle w:val="3"/>
              <w:ind w:left="0" w:firstLine="0"/>
              <w:jc w:val="center"/>
              <w:rPr>
                <w:rFonts w:ascii="Times New Roman" w:hAnsi="Times New Roman"/>
                <w:b/>
                <w:sz w:val="24"/>
                <w:szCs w:val="24"/>
                <w:lang w:val="en-US"/>
              </w:rPr>
            </w:pPr>
            <w:r>
              <w:rPr>
                <w:rFonts w:ascii="Times New Roman" w:hAnsi="Times New Roman"/>
                <w:b/>
                <w:sz w:val="24"/>
                <w:szCs w:val="24"/>
                <w:lang w:val="en-US"/>
              </w:rPr>
              <w:drawing>
                <wp:inline distT="0" distB="0" distL="0" distR="0">
                  <wp:extent cx="2242185" cy="3914775"/>
                  <wp:effectExtent l="0" t="0" r="571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150"/>
                          <a:stretch>
                            <a:fillRect/>
                          </a:stretch>
                        </pic:blipFill>
                        <pic:spPr>
                          <a:xfrm>
                            <a:off x="0" y="0"/>
                            <a:ext cx="2251493" cy="3931026"/>
                          </a:xfrm>
                          <a:prstGeom prst="rect">
                            <a:avLst/>
                          </a:prstGeom>
                        </pic:spPr>
                      </pic:pic>
                    </a:graphicData>
                  </a:graphic>
                </wp:inline>
              </w:drawing>
            </w:r>
          </w:p>
          <w:p w14:paraId="3ACCBEF9">
            <w:pPr>
              <w:pStyle w:val="3"/>
              <w:ind w:left="0" w:firstLine="0"/>
              <w:jc w:val="center"/>
              <w:rPr>
                <w:rFonts w:ascii="Times New Roman" w:hAnsi="Times New Roman"/>
                <w:b/>
                <w:sz w:val="24"/>
                <w:szCs w:val="24"/>
                <w:lang w:val="en-US"/>
              </w:rPr>
            </w:pPr>
            <w:r>
              <w:rPr>
                <w:rFonts w:ascii="Times New Roman" w:hAnsi="Times New Roman"/>
                <w:b/>
                <w:sz w:val="24"/>
                <w:szCs w:val="24"/>
                <w:lang w:val="en-US"/>
              </w:rPr>
              <w:t xml:space="preserve">Màn hình Đăng Ký Thẻ không Thành Công </w:t>
            </w:r>
            <w:r>
              <w:rPr>
                <w:rFonts w:ascii="Times New Roman" w:hAnsi="Times New Roman"/>
                <w:b/>
                <w:color w:val="FF0000"/>
                <w:sz w:val="24"/>
                <w:szCs w:val="24"/>
                <w:lang w:val="en-US"/>
              </w:rPr>
              <w:t>(TH đã có kết quả phê duyệt từ SLS với trạng thái từ chối phê duyệt)</w:t>
            </w:r>
            <w:r>
              <w:rPr>
                <w:rFonts w:ascii="Times New Roman" w:hAnsi="Times New Roman"/>
                <w:b/>
                <w:sz w:val="24"/>
                <w:szCs w:val="24"/>
                <w:lang w:val="en-US"/>
              </w:rPr>
              <w:t xml:space="preserve"> </w:t>
            </w:r>
          </w:p>
        </w:tc>
        <w:tc>
          <w:tcPr>
            <w:tcW w:w="4650" w:type="dxa"/>
          </w:tcPr>
          <w:p w14:paraId="5BC72BCD">
            <w:pPr>
              <w:pStyle w:val="3"/>
              <w:ind w:left="0" w:firstLine="0"/>
              <w:jc w:val="center"/>
              <w:rPr>
                <w:rFonts w:ascii="Times New Roman" w:hAnsi="Times New Roman"/>
                <w:b/>
                <w:sz w:val="24"/>
                <w:szCs w:val="24"/>
                <w:lang w:val="en-US"/>
              </w:rPr>
            </w:pPr>
            <w:r>
              <w:rPr>
                <w:rFonts w:ascii="Times New Roman" w:hAnsi="Times New Roman"/>
                <w:sz w:val="20"/>
                <w:lang w:val="en-US"/>
              </w:rPr>
              <w:drawing>
                <wp:inline distT="0" distB="0" distL="0" distR="0">
                  <wp:extent cx="1743075" cy="368617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51"/>
                          <a:stretch>
                            <a:fillRect/>
                          </a:stretch>
                        </pic:blipFill>
                        <pic:spPr>
                          <a:xfrm>
                            <a:off x="0" y="0"/>
                            <a:ext cx="1743075" cy="3686175"/>
                          </a:xfrm>
                          <a:prstGeom prst="rect">
                            <a:avLst/>
                          </a:prstGeom>
                        </pic:spPr>
                      </pic:pic>
                    </a:graphicData>
                  </a:graphic>
                </wp:inline>
              </w:drawing>
            </w:r>
          </w:p>
          <w:p w14:paraId="02E82D0B">
            <w:pPr>
              <w:pStyle w:val="3"/>
              <w:ind w:left="0" w:firstLine="0"/>
              <w:jc w:val="center"/>
              <w:rPr>
                <w:rFonts w:ascii="Times New Roman" w:hAnsi="Times New Roman"/>
                <w:b/>
                <w:sz w:val="24"/>
                <w:szCs w:val="24"/>
                <w:lang w:val="en-US"/>
              </w:rPr>
            </w:pPr>
          </w:p>
          <w:p w14:paraId="2014C31C">
            <w:pPr>
              <w:pStyle w:val="3"/>
              <w:ind w:left="0" w:firstLine="0"/>
              <w:jc w:val="center"/>
              <w:rPr>
                <w:rFonts w:ascii="Times New Roman" w:hAnsi="Times New Roman"/>
                <w:b/>
                <w:sz w:val="24"/>
                <w:szCs w:val="24"/>
                <w:lang w:val="en-US"/>
              </w:rPr>
            </w:pPr>
            <w:r>
              <w:rPr>
                <w:rFonts w:ascii="Times New Roman" w:hAnsi="Times New Roman"/>
                <w:b/>
                <w:sz w:val="24"/>
                <w:szCs w:val="24"/>
                <w:lang w:val="en-US"/>
              </w:rPr>
              <w:t>Màn hình Đăng Ký Thẻ không Thành Công (Mở thẻ lỗi)</w:t>
            </w:r>
          </w:p>
        </w:tc>
      </w:tr>
      <w:tr w14:paraId="05C8A8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9" w:type="dxa"/>
            <w:vAlign w:val="center"/>
          </w:tcPr>
          <w:p w14:paraId="742EED9B">
            <w:pPr>
              <w:pStyle w:val="3"/>
              <w:ind w:left="0" w:firstLine="0"/>
              <w:jc w:val="center"/>
              <w:rPr>
                <w:rFonts w:ascii="Times New Roman" w:hAnsi="Times New Roman"/>
                <w:b/>
                <w:sz w:val="24"/>
                <w:szCs w:val="24"/>
                <w:lang w:val="en-US"/>
              </w:rPr>
            </w:pPr>
          </w:p>
          <w:p w14:paraId="475E4546">
            <w:pPr>
              <w:pStyle w:val="3"/>
              <w:ind w:left="0" w:firstLine="0"/>
              <w:jc w:val="center"/>
              <w:rPr>
                <w:rFonts w:ascii="Times New Roman" w:hAnsi="Times New Roman"/>
                <w:b/>
                <w:sz w:val="24"/>
                <w:szCs w:val="24"/>
                <w:lang w:val="en-US"/>
              </w:rPr>
            </w:pPr>
            <w:r>
              <w:rPr>
                <w:rFonts w:ascii="Times New Roman" w:hAnsi="Times New Roman"/>
                <w:sz w:val="20"/>
                <w:lang w:val="en-US"/>
              </w:rPr>
              <w:drawing>
                <wp:inline distT="0" distB="0" distL="0" distR="0">
                  <wp:extent cx="1819275" cy="38004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pic:cNvPicPr>
                        </pic:nvPicPr>
                        <pic:blipFill>
                          <a:blip r:embed="rId152"/>
                          <a:stretch>
                            <a:fillRect/>
                          </a:stretch>
                        </pic:blipFill>
                        <pic:spPr>
                          <a:xfrm>
                            <a:off x="0" y="0"/>
                            <a:ext cx="1819275" cy="3800475"/>
                          </a:xfrm>
                          <a:prstGeom prst="rect">
                            <a:avLst/>
                          </a:prstGeom>
                        </pic:spPr>
                      </pic:pic>
                    </a:graphicData>
                  </a:graphic>
                </wp:inline>
              </w:drawing>
            </w:r>
          </w:p>
        </w:tc>
        <w:tc>
          <w:tcPr>
            <w:tcW w:w="4650" w:type="dxa"/>
            <w:vAlign w:val="center"/>
          </w:tcPr>
          <w:p w14:paraId="069472EA">
            <w:pPr>
              <w:pStyle w:val="3"/>
              <w:ind w:left="0" w:firstLine="0"/>
              <w:rPr>
                <w:rFonts w:ascii="Times New Roman" w:hAnsi="Times New Roman"/>
                <w:sz w:val="20"/>
                <w:lang w:val="en-US"/>
              </w:rPr>
            </w:pPr>
            <w:r>
              <w:rPr>
                <w:rFonts w:ascii="Times New Roman" w:hAnsi="Times New Roman"/>
                <w:sz w:val="20"/>
                <w:lang w:val="en-US"/>
              </w:rPr>
              <w:drawing>
                <wp:inline distT="0" distB="0" distL="0" distR="0">
                  <wp:extent cx="2722245" cy="4867275"/>
                  <wp:effectExtent l="0" t="0" r="190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153"/>
                          <a:stretch>
                            <a:fillRect/>
                          </a:stretch>
                        </pic:blipFill>
                        <pic:spPr>
                          <a:xfrm>
                            <a:off x="0" y="0"/>
                            <a:ext cx="2734760" cy="4889178"/>
                          </a:xfrm>
                          <a:prstGeom prst="rect">
                            <a:avLst/>
                          </a:prstGeom>
                        </pic:spPr>
                      </pic:pic>
                    </a:graphicData>
                  </a:graphic>
                </wp:inline>
              </w:drawing>
            </w:r>
          </w:p>
          <w:p w14:paraId="08091E61">
            <w:pPr>
              <w:pStyle w:val="3"/>
              <w:ind w:left="0" w:firstLine="0"/>
              <w:jc w:val="center"/>
              <w:rPr>
                <w:rFonts w:ascii="Times New Roman" w:hAnsi="Times New Roman"/>
                <w:b/>
                <w:strike/>
                <w:sz w:val="24"/>
                <w:szCs w:val="24"/>
                <w:lang w:val="en-US"/>
              </w:rPr>
            </w:pPr>
            <w:r>
              <w:rPr>
                <w:rFonts w:ascii="Times New Roman" w:hAnsi="Times New Roman"/>
                <w:b/>
                <w:strike/>
                <w:color w:val="FF0000"/>
                <w:sz w:val="24"/>
                <w:szCs w:val="24"/>
                <w:lang w:val="en-US"/>
              </w:rPr>
              <w:t>Màn hình Hồ sơ mở thẻ MC FEST đã hoàn tất (HM = 0)</w:t>
            </w:r>
          </w:p>
        </w:tc>
        <w:tc>
          <w:tcPr>
            <w:tcW w:w="4650" w:type="dxa"/>
          </w:tcPr>
          <w:p w14:paraId="60DF1886">
            <w:pPr>
              <w:pStyle w:val="3"/>
              <w:ind w:left="0" w:firstLine="0"/>
              <w:jc w:val="center"/>
              <w:rPr>
                <w:rFonts w:ascii="Times New Roman" w:hAnsi="Times New Roman"/>
                <w:sz w:val="20"/>
                <w:lang w:val="en-US"/>
              </w:rPr>
            </w:pPr>
            <w:ins w:id="0" w:author="Phuong Pham Thi Thu &lt;GDSP-SP.Card.RB&gt;" w:date="2025-07-03T15:43:00Z">
              <w:r>
                <w:rPr>
                  <w:rFonts w:ascii="Times New Roman" w:hAnsi="Times New Roman"/>
                  <w:sz w:val="20"/>
                  <w:lang w:val="en-US"/>
                </w:rPr>
                <w:drawing>
                  <wp:inline distT="0" distB="0" distL="0" distR="0">
                    <wp:extent cx="2096770" cy="3971290"/>
                    <wp:effectExtent l="0" t="0" r="0" b="0"/>
                    <wp:docPr id="160" name="Picture 160" descr="C:\Users\PHUONGPTT2\AppData\Local\Microsoft\Windows\INetCache\Content.MSO\627C613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Users\PHUONGPTT2\AppData\Local\Microsoft\Windows\INetCache\Content.MSO\627C613E.tmp"/>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2128066" cy="4030966"/>
                            </a:xfrm>
                            <a:prstGeom prst="rect">
                              <a:avLst/>
                            </a:prstGeom>
                            <a:noFill/>
                            <a:ln>
                              <a:noFill/>
                            </a:ln>
                          </pic:spPr>
                        </pic:pic>
                      </a:graphicData>
                    </a:graphic>
                  </wp:inline>
                </w:drawing>
              </w:r>
            </w:ins>
          </w:p>
          <w:p w14:paraId="69BCA9BD">
            <w:pPr>
              <w:pStyle w:val="3"/>
              <w:ind w:left="0" w:firstLine="0"/>
              <w:jc w:val="center"/>
              <w:rPr>
                <w:rFonts w:ascii="Times New Roman" w:hAnsi="Times New Roman"/>
                <w:b/>
                <w:sz w:val="20"/>
                <w:lang w:val="en-US"/>
              </w:rPr>
            </w:pPr>
            <w:r>
              <w:rPr>
                <w:rFonts w:ascii="Times New Roman" w:hAnsi="Times New Roman"/>
                <w:b/>
                <w:color w:val="FF0000"/>
                <w:sz w:val="20"/>
                <w:lang w:val="en-US"/>
              </w:rPr>
              <w:t>Màn hình Hồ sơ mở thẻ MC FEST thành công với hạn mức = 0</w:t>
            </w:r>
          </w:p>
        </w:tc>
      </w:tr>
      <w:tr w14:paraId="6C3B543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49" w:type="dxa"/>
            <w:vAlign w:val="center"/>
          </w:tcPr>
          <w:p w14:paraId="7DF24598">
            <w:pPr>
              <w:pStyle w:val="3"/>
              <w:ind w:left="0" w:firstLine="0"/>
              <w:jc w:val="center"/>
              <w:rPr>
                <w:rFonts w:ascii="Times New Roman" w:hAnsi="Times New Roman"/>
                <w:sz w:val="20"/>
                <w:lang w:val="en-US"/>
              </w:rPr>
            </w:pPr>
            <w:r>
              <w:rPr>
                <w:rFonts w:ascii="Times New Roman" w:hAnsi="Times New Roman"/>
                <w:sz w:val="20"/>
                <w:lang w:val="en-US"/>
              </w:rPr>
              <w:drawing>
                <wp:inline distT="0" distB="0" distL="0" distR="0">
                  <wp:extent cx="1981200" cy="4267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155"/>
                          <a:stretch>
                            <a:fillRect/>
                          </a:stretch>
                        </pic:blipFill>
                        <pic:spPr>
                          <a:xfrm>
                            <a:off x="0" y="0"/>
                            <a:ext cx="1981200" cy="4267200"/>
                          </a:xfrm>
                          <a:prstGeom prst="rect">
                            <a:avLst/>
                          </a:prstGeom>
                        </pic:spPr>
                      </pic:pic>
                    </a:graphicData>
                  </a:graphic>
                </wp:inline>
              </w:drawing>
            </w:r>
          </w:p>
          <w:p w14:paraId="5264DCEA">
            <w:pPr>
              <w:pStyle w:val="3"/>
              <w:ind w:left="0" w:firstLine="0"/>
              <w:jc w:val="center"/>
              <w:rPr>
                <w:rFonts w:ascii="Times New Roman" w:hAnsi="Times New Roman"/>
                <w:b/>
                <w:sz w:val="20"/>
                <w:lang w:val="en-US"/>
              </w:rPr>
            </w:pPr>
            <w:r>
              <w:rPr>
                <w:rFonts w:ascii="Times New Roman" w:hAnsi="Times New Roman"/>
                <w:b/>
                <w:color w:val="FF0000"/>
                <w:sz w:val="20"/>
                <w:lang w:val="en-US"/>
              </w:rPr>
              <w:t>Màn hình Gửi đơn đăng ký thành công (TH chưa có kết quả phê duyệt từ SLS</w:t>
            </w:r>
            <w:r>
              <w:rPr>
                <w:rFonts w:ascii="Times New Roman" w:hAnsi="Times New Roman"/>
                <w:b/>
                <w:sz w:val="20"/>
                <w:lang w:val="en-US"/>
              </w:rPr>
              <w:t>)</w:t>
            </w:r>
          </w:p>
        </w:tc>
        <w:tc>
          <w:tcPr>
            <w:tcW w:w="4650" w:type="dxa"/>
          </w:tcPr>
          <w:p w14:paraId="027BF13A">
            <w:pPr>
              <w:pStyle w:val="3"/>
              <w:ind w:left="0" w:firstLine="0"/>
              <w:jc w:val="center"/>
              <w:rPr>
                <w:rFonts w:ascii="Times New Roman" w:hAnsi="Times New Roman"/>
                <w:sz w:val="20"/>
                <w:lang w:val="en-US"/>
              </w:rPr>
            </w:pPr>
            <w:r>
              <w:rPr>
                <w:rFonts w:ascii="Times New Roman" w:hAnsi="Times New Roman"/>
                <w:sz w:val="20"/>
                <w:lang w:val="en-US"/>
              </w:rPr>
              <w:drawing>
                <wp:inline distT="0" distB="0" distL="0" distR="0">
                  <wp:extent cx="1971675" cy="4257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156"/>
                          <a:stretch>
                            <a:fillRect/>
                          </a:stretch>
                        </pic:blipFill>
                        <pic:spPr>
                          <a:xfrm>
                            <a:off x="0" y="0"/>
                            <a:ext cx="1971675" cy="4257675"/>
                          </a:xfrm>
                          <a:prstGeom prst="rect">
                            <a:avLst/>
                          </a:prstGeom>
                        </pic:spPr>
                      </pic:pic>
                    </a:graphicData>
                  </a:graphic>
                </wp:inline>
              </w:drawing>
            </w:r>
          </w:p>
          <w:p w14:paraId="67E1E6FB">
            <w:pPr>
              <w:pStyle w:val="3"/>
              <w:ind w:left="0" w:firstLine="0"/>
              <w:jc w:val="center"/>
              <w:rPr>
                <w:rFonts w:ascii="Times New Roman" w:hAnsi="Times New Roman"/>
                <w:b/>
                <w:sz w:val="20"/>
                <w:lang w:val="en-US"/>
              </w:rPr>
            </w:pPr>
            <w:r>
              <w:rPr>
                <w:rFonts w:ascii="Times New Roman" w:hAnsi="Times New Roman"/>
                <w:b/>
                <w:color w:val="FF0000"/>
                <w:sz w:val="20"/>
                <w:lang w:val="en-US"/>
              </w:rPr>
              <w:t>Màn hình Gửi đơn đăng ký thất bại (TH có lỗi khi gửi kết quả phê duyệt sang SLS)</w:t>
            </w:r>
          </w:p>
        </w:tc>
        <w:tc>
          <w:tcPr>
            <w:tcW w:w="4650" w:type="dxa"/>
          </w:tcPr>
          <w:p w14:paraId="60670BC4">
            <w:pPr>
              <w:pStyle w:val="3"/>
              <w:ind w:left="0" w:firstLine="0"/>
              <w:jc w:val="center"/>
              <w:rPr>
                <w:rFonts w:ascii="Times New Roman" w:hAnsi="Times New Roman"/>
                <w:sz w:val="20"/>
                <w:lang w:val="en-US"/>
              </w:rPr>
            </w:pPr>
          </w:p>
        </w:tc>
      </w:tr>
    </w:tbl>
    <w:p w14:paraId="3B1A9F0B">
      <w:pPr>
        <w:pStyle w:val="3"/>
        <w:ind w:left="0" w:firstLine="0"/>
        <w:rPr>
          <w:rFonts w:ascii="Times New Roman" w:hAnsi="Times New Roman"/>
          <w:sz w:val="24"/>
          <w:szCs w:val="24"/>
          <w:lang w:val="en-US"/>
        </w:rPr>
      </w:pPr>
    </w:p>
    <w:tbl>
      <w:tblPr>
        <w:tblStyle w:val="64"/>
        <w:tblW w:w="1340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6"/>
        <w:gridCol w:w="4669"/>
        <w:gridCol w:w="1170"/>
        <w:gridCol w:w="1260"/>
        <w:gridCol w:w="1440"/>
        <w:gridCol w:w="990"/>
        <w:gridCol w:w="3240"/>
      </w:tblGrid>
      <w:tr w14:paraId="54FBE6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636" w:type="dxa"/>
          </w:tcPr>
          <w:p w14:paraId="0754338E">
            <w:pPr>
              <w:pStyle w:val="3"/>
              <w:ind w:left="0" w:firstLine="0"/>
              <w:rPr>
                <w:rFonts w:ascii="Times New Roman" w:hAnsi="Times New Roman"/>
                <w:sz w:val="24"/>
                <w:szCs w:val="24"/>
                <w:lang w:val="en-US"/>
              </w:rPr>
            </w:pPr>
            <w:r>
              <w:rPr>
                <w:rFonts w:ascii="Times New Roman" w:hAnsi="Times New Roman"/>
                <w:sz w:val="24"/>
                <w:szCs w:val="24"/>
                <w:lang w:val="en-US"/>
              </w:rPr>
              <w:t>No</w:t>
            </w:r>
          </w:p>
        </w:tc>
        <w:tc>
          <w:tcPr>
            <w:tcW w:w="4669" w:type="dxa"/>
          </w:tcPr>
          <w:p w14:paraId="444A77CC">
            <w:pPr>
              <w:pStyle w:val="3"/>
              <w:ind w:left="0" w:firstLine="0"/>
              <w:rPr>
                <w:rFonts w:ascii="Times New Roman" w:hAnsi="Times New Roman"/>
                <w:sz w:val="24"/>
                <w:szCs w:val="24"/>
                <w:lang w:val="en-US"/>
              </w:rPr>
            </w:pPr>
            <w:r>
              <w:rPr>
                <w:rFonts w:ascii="Times New Roman" w:hAnsi="Times New Roman"/>
                <w:sz w:val="24"/>
                <w:szCs w:val="24"/>
                <w:lang w:val="en-US"/>
              </w:rPr>
              <w:t>Field Name</w:t>
            </w:r>
          </w:p>
        </w:tc>
        <w:tc>
          <w:tcPr>
            <w:tcW w:w="1170" w:type="dxa"/>
          </w:tcPr>
          <w:p w14:paraId="77E2A333">
            <w:pPr>
              <w:pStyle w:val="3"/>
              <w:ind w:left="0" w:firstLine="0"/>
              <w:rPr>
                <w:rFonts w:ascii="Times New Roman" w:hAnsi="Times New Roman"/>
                <w:sz w:val="24"/>
                <w:szCs w:val="24"/>
                <w:lang w:val="en-US"/>
              </w:rPr>
            </w:pPr>
            <w:r>
              <w:rPr>
                <w:rFonts w:ascii="Times New Roman" w:hAnsi="Times New Roman"/>
                <w:sz w:val="24"/>
                <w:szCs w:val="24"/>
                <w:lang w:val="en-US"/>
              </w:rPr>
              <w:t>Data Type</w:t>
            </w:r>
          </w:p>
        </w:tc>
        <w:tc>
          <w:tcPr>
            <w:tcW w:w="1260" w:type="dxa"/>
          </w:tcPr>
          <w:p w14:paraId="4C9BD06A">
            <w:pPr>
              <w:pStyle w:val="3"/>
              <w:ind w:left="0" w:firstLine="0"/>
              <w:rPr>
                <w:rFonts w:ascii="Times New Roman" w:hAnsi="Times New Roman"/>
                <w:sz w:val="24"/>
                <w:szCs w:val="24"/>
                <w:lang w:val="en-US"/>
              </w:rPr>
            </w:pPr>
            <w:r>
              <w:rPr>
                <w:rFonts w:ascii="Times New Roman" w:hAnsi="Times New Roman"/>
                <w:sz w:val="24"/>
                <w:szCs w:val="24"/>
                <w:lang w:val="en-US"/>
              </w:rPr>
              <w:t>Field Validation Rule</w:t>
            </w:r>
          </w:p>
        </w:tc>
        <w:tc>
          <w:tcPr>
            <w:tcW w:w="1440" w:type="dxa"/>
          </w:tcPr>
          <w:p w14:paraId="10975A23">
            <w:pPr>
              <w:pStyle w:val="3"/>
              <w:ind w:left="0" w:firstLine="0"/>
              <w:rPr>
                <w:rFonts w:ascii="Times New Roman" w:hAnsi="Times New Roman"/>
                <w:sz w:val="24"/>
                <w:szCs w:val="24"/>
                <w:lang w:val="en-US"/>
              </w:rPr>
            </w:pPr>
            <w:r>
              <w:rPr>
                <w:rFonts w:ascii="Times New Roman" w:hAnsi="Times New Roman"/>
                <w:sz w:val="24"/>
                <w:szCs w:val="24"/>
                <w:lang w:val="en-US"/>
              </w:rPr>
              <w:t>Manadatory</w:t>
            </w:r>
          </w:p>
        </w:tc>
        <w:tc>
          <w:tcPr>
            <w:tcW w:w="990" w:type="dxa"/>
          </w:tcPr>
          <w:p w14:paraId="1969AC36">
            <w:pPr>
              <w:pStyle w:val="3"/>
              <w:ind w:left="0" w:firstLine="0"/>
              <w:rPr>
                <w:rFonts w:ascii="Times New Roman" w:hAnsi="Times New Roman"/>
                <w:sz w:val="24"/>
                <w:szCs w:val="24"/>
                <w:lang w:val="en-US"/>
              </w:rPr>
            </w:pPr>
            <w:r>
              <w:rPr>
                <w:rFonts w:ascii="Times New Roman" w:hAnsi="Times New Roman"/>
                <w:sz w:val="24"/>
                <w:szCs w:val="24"/>
                <w:lang w:val="en-US"/>
              </w:rPr>
              <w:t>Default Value</w:t>
            </w:r>
          </w:p>
        </w:tc>
        <w:tc>
          <w:tcPr>
            <w:tcW w:w="3240" w:type="dxa"/>
          </w:tcPr>
          <w:p w14:paraId="06004FA3">
            <w:pPr>
              <w:pStyle w:val="3"/>
              <w:ind w:left="0" w:firstLine="0"/>
              <w:rPr>
                <w:rFonts w:ascii="Times New Roman" w:hAnsi="Times New Roman"/>
                <w:sz w:val="24"/>
                <w:szCs w:val="24"/>
                <w:lang w:val="en-US"/>
              </w:rPr>
            </w:pPr>
            <w:r>
              <w:rPr>
                <w:rFonts w:ascii="Times New Roman" w:hAnsi="Times New Roman"/>
                <w:sz w:val="24"/>
                <w:szCs w:val="24"/>
                <w:lang w:val="en-US"/>
              </w:rPr>
              <w:t>Remark</w:t>
            </w:r>
          </w:p>
        </w:tc>
      </w:tr>
      <w:tr w14:paraId="45C8E9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405" w:type="dxa"/>
            <w:gridSpan w:val="7"/>
          </w:tcPr>
          <w:p w14:paraId="5ECC3E40">
            <w:pPr>
              <w:pStyle w:val="3"/>
              <w:ind w:left="0" w:firstLine="0"/>
              <w:rPr>
                <w:rFonts w:ascii="Times New Roman" w:hAnsi="Times New Roman"/>
                <w:b/>
                <w:sz w:val="24"/>
                <w:szCs w:val="24"/>
                <w:lang w:val="en-US"/>
              </w:rPr>
            </w:pPr>
            <w:r>
              <w:rPr>
                <w:rFonts w:ascii="Times New Roman" w:hAnsi="Times New Roman"/>
                <w:b/>
                <w:sz w:val="24"/>
                <w:szCs w:val="24"/>
                <w:lang w:val="en-US"/>
              </w:rPr>
              <w:t>Màn hình Hồ sơ mở thẻ đã hoàn tất</w:t>
            </w:r>
          </w:p>
          <w:p w14:paraId="5C7D162F">
            <w:pPr>
              <w:pStyle w:val="3"/>
              <w:ind w:left="0" w:firstLine="0"/>
              <w:rPr>
                <w:rFonts w:ascii="Times New Roman" w:hAnsi="Times New Roman"/>
                <w:color w:val="FF0000"/>
                <w:sz w:val="24"/>
                <w:szCs w:val="24"/>
                <w:lang w:val="en-US"/>
              </w:rPr>
            </w:pPr>
            <w:r>
              <w:rPr>
                <w:rFonts w:ascii="Times New Roman" w:hAnsi="Times New Roman"/>
                <w:color w:val="FF0000"/>
                <w:sz w:val="24"/>
                <w:szCs w:val="24"/>
                <w:lang w:val="en-US"/>
              </w:rPr>
              <w:t>Hiển thị màn hình này trong trường hợp đã có kết quả phê duyệt từ SLS với trạng thái đã phê duyệt kèm hạn mức được duyệt.</w:t>
            </w:r>
          </w:p>
        </w:tc>
      </w:tr>
      <w:tr w14:paraId="3968F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6" w:type="dxa"/>
          </w:tcPr>
          <w:p w14:paraId="47AD318F">
            <w:pPr>
              <w:pStyle w:val="3"/>
              <w:numPr>
                <w:ilvl w:val="0"/>
                <w:numId w:val="125"/>
              </w:numPr>
              <w:rPr>
                <w:rFonts w:ascii="Times New Roman" w:hAnsi="Times New Roman"/>
                <w:sz w:val="24"/>
                <w:szCs w:val="24"/>
                <w:lang w:val="en-US"/>
              </w:rPr>
            </w:pPr>
          </w:p>
        </w:tc>
        <w:tc>
          <w:tcPr>
            <w:tcW w:w="4669" w:type="dxa"/>
          </w:tcPr>
          <w:p w14:paraId="5A530B32">
            <w:pPr>
              <w:pStyle w:val="3"/>
              <w:ind w:left="0" w:firstLine="0"/>
              <w:rPr>
                <w:rFonts w:ascii="Times New Roman" w:hAnsi="Times New Roman"/>
                <w:sz w:val="24"/>
                <w:szCs w:val="24"/>
                <w:lang w:val="en-US"/>
              </w:rPr>
            </w:pPr>
            <w:r>
              <w:rPr>
                <w:rFonts w:ascii="Times New Roman" w:hAnsi="Times New Roman"/>
                <w:sz w:val="24"/>
                <w:szCs w:val="24"/>
                <w:lang w:val="en-US"/>
              </w:rPr>
              <w:drawing>
                <wp:inline distT="0" distB="0" distL="0" distR="0">
                  <wp:extent cx="1257300" cy="381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157"/>
                          <a:stretch>
                            <a:fillRect/>
                          </a:stretch>
                        </pic:blipFill>
                        <pic:spPr>
                          <a:xfrm>
                            <a:off x="0" y="0"/>
                            <a:ext cx="1257475" cy="381053"/>
                          </a:xfrm>
                          <a:prstGeom prst="rect">
                            <a:avLst/>
                          </a:prstGeom>
                        </pic:spPr>
                      </pic:pic>
                    </a:graphicData>
                  </a:graphic>
                </wp:inline>
              </w:drawing>
            </w:r>
          </w:p>
        </w:tc>
        <w:tc>
          <w:tcPr>
            <w:tcW w:w="1170" w:type="dxa"/>
          </w:tcPr>
          <w:p w14:paraId="3EE16B9C">
            <w:pPr>
              <w:pStyle w:val="3"/>
              <w:ind w:left="0" w:firstLine="0"/>
              <w:rPr>
                <w:rFonts w:ascii="Times New Roman" w:hAnsi="Times New Roman"/>
                <w:sz w:val="24"/>
                <w:szCs w:val="24"/>
                <w:lang w:val="en-US"/>
              </w:rPr>
            </w:pPr>
            <w:r>
              <w:rPr>
                <w:rFonts w:ascii="Times New Roman" w:hAnsi="Times New Roman"/>
                <w:sz w:val="24"/>
                <w:szCs w:val="24"/>
                <w:lang w:val="en-US"/>
              </w:rPr>
              <w:t>Image</w:t>
            </w:r>
          </w:p>
        </w:tc>
        <w:tc>
          <w:tcPr>
            <w:tcW w:w="1260" w:type="dxa"/>
          </w:tcPr>
          <w:p w14:paraId="68EA0F78">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440" w:type="dxa"/>
          </w:tcPr>
          <w:p w14:paraId="76605997">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90" w:type="dxa"/>
          </w:tcPr>
          <w:p w14:paraId="6959DE61">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240" w:type="dxa"/>
          </w:tcPr>
          <w:p w14:paraId="37B51810">
            <w:pPr>
              <w:pStyle w:val="3"/>
              <w:numPr>
                <w:ilvl w:val="0"/>
                <w:numId w:val="116"/>
              </w:numPr>
              <w:rPr>
                <w:rFonts w:ascii="Times New Roman" w:hAnsi="Times New Roman"/>
                <w:sz w:val="24"/>
                <w:szCs w:val="24"/>
                <w:lang w:val="en-US"/>
              </w:rPr>
            </w:pPr>
            <w:r>
              <w:rPr>
                <w:rFonts w:ascii="Times New Roman" w:hAnsi="Times New Roman"/>
                <w:sz w:val="24"/>
                <w:szCs w:val="24"/>
                <w:lang w:val="en-US"/>
              </w:rPr>
              <w:t>Hiển thị logo TPBank</w:t>
            </w:r>
          </w:p>
        </w:tc>
      </w:tr>
      <w:tr w14:paraId="5D7F89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36" w:type="dxa"/>
          </w:tcPr>
          <w:p w14:paraId="0B9B2BB7">
            <w:pPr>
              <w:pStyle w:val="3"/>
              <w:numPr>
                <w:ilvl w:val="0"/>
                <w:numId w:val="125"/>
              </w:numPr>
              <w:rPr>
                <w:rFonts w:ascii="Times New Roman" w:hAnsi="Times New Roman"/>
                <w:sz w:val="24"/>
                <w:szCs w:val="24"/>
                <w:lang w:val="en-US"/>
              </w:rPr>
            </w:pPr>
          </w:p>
        </w:tc>
        <w:tc>
          <w:tcPr>
            <w:tcW w:w="4669" w:type="dxa"/>
          </w:tcPr>
          <w:p w14:paraId="5AE8B18B">
            <w:pPr>
              <w:pStyle w:val="3"/>
              <w:ind w:left="0" w:firstLine="0"/>
              <w:rPr>
                <w:rFonts w:ascii="Times New Roman" w:hAnsi="Times New Roman"/>
                <w:sz w:val="24"/>
                <w:szCs w:val="24"/>
                <w:lang w:val="en-US"/>
              </w:rPr>
            </w:pPr>
            <w:r>
              <w:rPr>
                <w:rFonts w:ascii="Times New Roman" w:hAnsi="Times New Roman"/>
                <w:sz w:val="20"/>
                <w:lang w:val="en-US"/>
              </w:rPr>
              <w:drawing>
                <wp:inline distT="0" distB="0" distL="0" distR="0">
                  <wp:extent cx="2009775" cy="1781175"/>
                  <wp:effectExtent l="0" t="0" r="9525"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pic:cNvPicPr>
                        </pic:nvPicPr>
                        <pic:blipFill>
                          <a:blip r:embed="rId158"/>
                          <a:stretch>
                            <a:fillRect/>
                          </a:stretch>
                        </pic:blipFill>
                        <pic:spPr>
                          <a:xfrm>
                            <a:off x="0" y="0"/>
                            <a:ext cx="2009775" cy="1781175"/>
                          </a:xfrm>
                          <a:prstGeom prst="rect">
                            <a:avLst/>
                          </a:prstGeom>
                        </pic:spPr>
                      </pic:pic>
                    </a:graphicData>
                  </a:graphic>
                </wp:inline>
              </w:drawing>
            </w:r>
          </w:p>
        </w:tc>
        <w:tc>
          <w:tcPr>
            <w:tcW w:w="1170" w:type="dxa"/>
          </w:tcPr>
          <w:p w14:paraId="2BF005D4">
            <w:pPr>
              <w:pStyle w:val="3"/>
              <w:ind w:left="0" w:firstLine="0"/>
              <w:rPr>
                <w:rFonts w:ascii="Times New Roman" w:hAnsi="Times New Roman"/>
                <w:sz w:val="24"/>
                <w:szCs w:val="24"/>
                <w:lang w:val="en-US"/>
              </w:rPr>
            </w:pPr>
            <w:r>
              <w:rPr>
                <w:rFonts w:ascii="Times New Roman" w:hAnsi="Times New Roman"/>
                <w:sz w:val="24"/>
                <w:szCs w:val="24"/>
                <w:lang w:val="en-US"/>
              </w:rPr>
              <w:t>Image - Label</w:t>
            </w:r>
          </w:p>
        </w:tc>
        <w:tc>
          <w:tcPr>
            <w:tcW w:w="1260" w:type="dxa"/>
          </w:tcPr>
          <w:p w14:paraId="321C51CF">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1440" w:type="dxa"/>
          </w:tcPr>
          <w:p w14:paraId="037B4A18">
            <w:pPr>
              <w:pStyle w:val="3"/>
              <w:ind w:left="0" w:firstLine="0"/>
              <w:rPr>
                <w:rFonts w:ascii="Times New Roman" w:hAnsi="Times New Roman"/>
                <w:sz w:val="24"/>
                <w:szCs w:val="24"/>
                <w:lang w:val="en-US"/>
              </w:rPr>
            </w:pPr>
            <w:r>
              <w:rPr>
                <w:rFonts w:ascii="Times New Roman" w:hAnsi="Times New Roman"/>
                <w:sz w:val="24"/>
                <w:szCs w:val="24"/>
                <w:lang w:val="en-US"/>
              </w:rPr>
              <w:t>Y</w:t>
            </w:r>
          </w:p>
        </w:tc>
        <w:tc>
          <w:tcPr>
            <w:tcW w:w="990" w:type="dxa"/>
          </w:tcPr>
          <w:p w14:paraId="2BD630AB">
            <w:pPr>
              <w:pStyle w:val="3"/>
              <w:ind w:left="0" w:firstLine="0"/>
              <w:rPr>
                <w:rFonts w:ascii="Times New Roman" w:hAnsi="Times New Roman"/>
                <w:sz w:val="24"/>
                <w:szCs w:val="24"/>
                <w:lang w:val="en-US"/>
              </w:rPr>
            </w:pPr>
            <w:r>
              <w:rPr>
                <w:rFonts w:ascii="Times New Roman" w:hAnsi="Times New Roman"/>
                <w:sz w:val="24"/>
                <w:szCs w:val="24"/>
                <w:lang w:val="en-US"/>
              </w:rPr>
              <w:t>N/A</w:t>
            </w:r>
          </w:p>
        </w:tc>
        <w:tc>
          <w:tcPr>
            <w:tcW w:w="3240" w:type="dxa"/>
          </w:tcPr>
          <w:p w14:paraId="5315E191">
            <w:pPr>
              <w:pStyle w:val="3"/>
              <w:numPr>
                <w:ilvl w:val="0"/>
                <w:numId w:val="116"/>
              </w:numPr>
              <w:rPr>
                <w:rFonts w:ascii="Times New Roman" w:hAnsi="Times New Roman"/>
                <w:sz w:val="24"/>
                <w:szCs w:val="24"/>
                <w:lang w:val="en-US"/>
              </w:rPr>
            </w:pPr>
            <w:r>
              <w:rPr>
                <w:rFonts w:ascii="Times New Roman" w:hAnsi="Times New Roman"/>
                <w:sz w:val="24"/>
                <w:szCs w:val="24"/>
                <w:lang w:val="en-US"/>
              </w:rPr>
              <w:t>Hiển thị nội dung thông báo KH đã đăng ký mở thẻ thành công</w:t>
            </w:r>
          </w:p>
          <w:p w14:paraId="097B6287">
            <w:pPr>
              <w:pStyle w:val="3"/>
              <w:numPr>
                <w:ilvl w:val="0"/>
                <w:numId w:val="116"/>
              </w:numPr>
              <w:rPr>
                <w:rFonts w:ascii="Times New Roman" w:hAnsi="Times New Roman"/>
                <w:sz w:val="24"/>
                <w:szCs w:val="24"/>
                <w:lang w:val="en-US"/>
              </w:rPr>
            </w:pPr>
            <w:r>
              <w:rPr>
                <w:rFonts w:ascii="Times New Roman" w:hAnsi="Times New Roman"/>
                <w:sz w:val="24"/>
                <w:szCs w:val="24"/>
                <w:lang w:val="en-US"/>
              </w:rPr>
              <w:t>Hiển thị hạn mức thẻ được cấp cho KH</w:t>
            </w:r>
          </w:p>
        </w:tc>
      </w:tr>
      <w:tr w14:paraId="3822C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00C1E6B3">
            <w:pPr>
              <w:pStyle w:val="3"/>
              <w:numPr>
                <w:ilvl w:val="0"/>
                <w:numId w:val="125"/>
              </w:numPr>
              <w:jc w:val="left"/>
              <w:rPr>
                <w:rFonts w:ascii="Times New Roman" w:hAnsi="Times New Roman"/>
                <w:sz w:val="24"/>
                <w:szCs w:val="24"/>
                <w:lang w:val="en-US"/>
              </w:rPr>
            </w:pPr>
          </w:p>
        </w:tc>
        <w:tc>
          <w:tcPr>
            <w:tcW w:w="4669" w:type="dxa"/>
          </w:tcPr>
          <w:p w14:paraId="29BC1135">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2160905" cy="4667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159"/>
                          <a:stretch>
                            <a:fillRect/>
                          </a:stretch>
                        </pic:blipFill>
                        <pic:spPr>
                          <a:xfrm>
                            <a:off x="0" y="0"/>
                            <a:ext cx="2165950" cy="467727"/>
                          </a:xfrm>
                          <a:prstGeom prst="rect">
                            <a:avLst/>
                          </a:prstGeom>
                        </pic:spPr>
                      </pic:pic>
                    </a:graphicData>
                  </a:graphic>
                </wp:inline>
              </w:drawing>
            </w:r>
          </w:p>
        </w:tc>
        <w:tc>
          <w:tcPr>
            <w:tcW w:w="1170" w:type="dxa"/>
          </w:tcPr>
          <w:p w14:paraId="2EECF03A">
            <w:pPr>
              <w:pStyle w:val="3"/>
              <w:ind w:left="0" w:firstLine="0"/>
              <w:jc w:val="left"/>
              <w:rPr>
                <w:rFonts w:ascii="Times New Roman" w:hAnsi="Times New Roman"/>
                <w:sz w:val="24"/>
                <w:szCs w:val="24"/>
              </w:rPr>
            </w:pPr>
            <w:r>
              <w:rPr>
                <w:rFonts w:ascii="Times New Roman" w:hAnsi="Times New Roman"/>
                <w:sz w:val="24"/>
                <w:szCs w:val="24"/>
                <w:lang w:val="en-US"/>
              </w:rPr>
              <w:t>Button</w:t>
            </w:r>
          </w:p>
        </w:tc>
        <w:tc>
          <w:tcPr>
            <w:tcW w:w="1260" w:type="dxa"/>
          </w:tcPr>
          <w:p w14:paraId="52C8BB78">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440" w:type="dxa"/>
          </w:tcPr>
          <w:p w14:paraId="79CCDD58">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90" w:type="dxa"/>
          </w:tcPr>
          <w:p w14:paraId="43546CF5">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240" w:type="dxa"/>
          </w:tcPr>
          <w:p w14:paraId="18E4D3BD">
            <w:pPr>
              <w:pStyle w:val="679"/>
            </w:pPr>
            <w:r>
              <w:t>Bấm chọn, hệ thống kiểm tra KH có quà tặng không theo mô tả lưu đồ 3.1.2</w:t>
            </w:r>
          </w:p>
          <w:p w14:paraId="1D9BC03F">
            <w:pPr>
              <w:pStyle w:val="679"/>
              <w:numPr>
                <w:ilvl w:val="0"/>
                <w:numId w:val="113"/>
              </w:numPr>
            </w:pPr>
            <w:r>
              <w:t>Nếu KH có ít nhất 1 quà tặng, điều hướng luồng SDK tặng quà mở thẻ (mục 3.3.14)</w:t>
            </w:r>
          </w:p>
          <w:p w14:paraId="7B2AE868">
            <w:pPr>
              <w:pStyle w:val="679"/>
              <w:numPr>
                <w:ilvl w:val="0"/>
                <w:numId w:val="113"/>
              </w:numPr>
            </w:pPr>
            <w:r>
              <w:t xml:space="preserve">Nếu KH không có quà tặng </w:t>
            </w:r>
            <w:r>
              <w:rPr/>
              <w:sym w:font="Wingdings" w:char="F0E0"/>
            </w:r>
            <w:r>
              <w:t xml:space="preserve"> Điều hướng về màn hình Home app và kết thúc GD</w:t>
            </w:r>
          </w:p>
        </w:tc>
      </w:tr>
      <w:tr w14:paraId="484797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405" w:type="dxa"/>
            <w:gridSpan w:val="7"/>
          </w:tcPr>
          <w:p w14:paraId="2A57D8FE">
            <w:pPr>
              <w:pStyle w:val="679"/>
              <w:rPr>
                <w:b/>
                <w:color w:val="FF0000"/>
              </w:rPr>
            </w:pPr>
            <w:r>
              <w:rPr>
                <w:b/>
                <w:color w:val="FF0000"/>
              </w:rPr>
              <w:t>Màn hình Hồ sơ mở thẻ MasterCard Fest thành công với hạn mức = 0.</w:t>
            </w:r>
          </w:p>
          <w:p w14:paraId="072C445F">
            <w:pPr>
              <w:pStyle w:val="679"/>
            </w:pPr>
            <w:r>
              <w:rPr>
                <w:color w:val="FF0000"/>
              </w:rPr>
              <w:t>Hiển thị màn hình này trong trường hợp đã có kết quả phê duyệt từ SLS với trạng thái bị từ chối với các lý do đã mô tả ở mục 3.1.2 và mở thẻ MC thành công với hạn mức =0.</w:t>
            </w:r>
          </w:p>
        </w:tc>
      </w:tr>
      <w:tr w14:paraId="77949F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7D8DC80C">
            <w:pPr>
              <w:pStyle w:val="3"/>
              <w:numPr>
                <w:ilvl w:val="0"/>
                <w:numId w:val="125"/>
              </w:numPr>
              <w:jc w:val="left"/>
              <w:rPr>
                <w:rFonts w:ascii="Times New Roman" w:hAnsi="Times New Roman"/>
                <w:sz w:val="24"/>
                <w:szCs w:val="24"/>
                <w:lang w:val="en-US"/>
              </w:rPr>
            </w:pPr>
          </w:p>
        </w:tc>
        <w:tc>
          <w:tcPr>
            <w:tcW w:w="4669" w:type="dxa"/>
          </w:tcPr>
          <w:p w14:paraId="43406DAB">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Mở thẻ thành công</w:t>
            </w:r>
          </w:p>
        </w:tc>
        <w:tc>
          <w:tcPr>
            <w:tcW w:w="1170" w:type="dxa"/>
          </w:tcPr>
          <w:p w14:paraId="19BC15F6">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Label</w:t>
            </w:r>
          </w:p>
        </w:tc>
        <w:tc>
          <w:tcPr>
            <w:tcW w:w="1260" w:type="dxa"/>
          </w:tcPr>
          <w:p w14:paraId="5FA333DD">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130999A7">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72585283">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41626A4B">
            <w:pPr>
              <w:pStyle w:val="679"/>
              <w:rPr>
                <w:color w:val="FF0000"/>
              </w:rPr>
            </w:pPr>
            <w:r>
              <w:rPr>
                <w:color w:val="FF0000"/>
              </w:rPr>
              <w:t>Tên màn hình</w:t>
            </w:r>
          </w:p>
        </w:tc>
      </w:tr>
      <w:tr w14:paraId="5A6F535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1BA7A852">
            <w:pPr>
              <w:pStyle w:val="3"/>
              <w:numPr>
                <w:ilvl w:val="0"/>
                <w:numId w:val="125"/>
              </w:numPr>
              <w:jc w:val="left"/>
              <w:rPr>
                <w:rFonts w:ascii="Times New Roman" w:hAnsi="Times New Roman"/>
                <w:sz w:val="24"/>
                <w:szCs w:val="24"/>
                <w:lang w:val="en-US"/>
              </w:rPr>
            </w:pPr>
          </w:p>
        </w:tc>
        <w:tc>
          <w:tcPr>
            <w:tcW w:w="4669" w:type="dxa"/>
          </w:tcPr>
          <w:p w14:paraId="09F1148E">
            <w:pPr>
              <w:pStyle w:val="3"/>
              <w:ind w:left="0" w:firstLine="0"/>
              <w:jc w:val="left"/>
              <w:rPr>
                <w:rFonts w:ascii="Times New Roman" w:hAnsi="Times New Roman"/>
                <w:color w:val="FF0000"/>
                <w:sz w:val="24"/>
                <w:szCs w:val="24"/>
                <w:lang w:val="en-US"/>
              </w:rPr>
            </w:pPr>
            <w:r>
              <w:rPr>
                <w:rFonts w:ascii="Times New Roman" w:hAnsi="Times New Roman"/>
                <w:color w:val="FF0000"/>
                <w:sz w:val="20"/>
                <w:lang w:val="en-US"/>
              </w:rPr>
              <w:drawing>
                <wp:inline distT="0" distB="0" distL="0" distR="0">
                  <wp:extent cx="2222500" cy="1947545"/>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60"/>
                          <a:stretch>
                            <a:fillRect/>
                          </a:stretch>
                        </pic:blipFill>
                        <pic:spPr>
                          <a:xfrm>
                            <a:off x="0" y="0"/>
                            <a:ext cx="2235974" cy="1959073"/>
                          </a:xfrm>
                          <a:prstGeom prst="rect">
                            <a:avLst/>
                          </a:prstGeom>
                        </pic:spPr>
                      </pic:pic>
                    </a:graphicData>
                  </a:graphic>
                </wp:inline>
              </w:drawing>
            </w:r>
          </w:p>
        </w:tc>
        <w:tc>
          <w:tcPr>
            <w:tcW w:w="1170" w:type="dxa"/>
          </w:tcPr>
          <w:p w14:paraId="00AE38FF">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Label</w:t>
            </w:r>
          </w:p>
        </w:tc>
        <w:tc>
          <w:tcPr>
            <w:tcW w:w="1260" w:type="dxa"/>
          </w:tcPr>
          <w:p w14:paraId="36CD44F6">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7BDB5F4A">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29E3A1F4">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1CC8E216">
            <w:pPr>
              <w:pStyle w:val="679"/>
              <w:numPr>
                <w:ilvl w:val="0"/>
                <w:numId w:val="118"/>
              </w:numPr>
              <w:ind w:left="465"/>
              <w:rPr>
                <w:color w:val="FF0000"/>
              </w:rPr>
            </w:pPr>
            <w:r>
              <w:rPr>
                <w:color w:val="FF0000"/>
              </w:rPr>
              <w:t>Hiển thị thông tin về thẻ và hướng dẫn sử dụng thẻ.</w:t>
            </w:r>
          </w:p>
          <w:p w14:paraId="619634AA">
            <w:pPr>
              <w:pStyle w:val="679"/>
              <w:numPr>
                <w:ilvl w:val="0"/>
                <w:numId w:val="118"/>
              </w:numPr>
              <w:ind w:left="465"/>
              <w:rPr>
                <w:color w:val="FF0000"/>
              </w:rPr>
            </w:pPr>
            <w:r>
              <w:rPr>
                <w:color w:val="FF0000"/>
              </w:rPr>
              <w:t>Hiển thị như thiết kế</w:t>
            </w:r>
          </w:p>
        </w:tc>
      </w:tr>
      <w:tr w14:paraId="7EC137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7BDC4A66">
            <w:pPr>
              <w:pStyle w:val="3"/>
              <w:numPr>
                <w:ilvl w:val="0"/>
                <w:numId w:val="125"/>
              </w:numPr>
              <w:jc w:val="left"/>
              <w:rPr>
                <w:rFonts w:ascii="Times New Roman" w:hAnsi="Times New Roman"/>
                <w:sz w:val="24"/>
                <w:szCs w:val="24"/>
                <w:lang w:val="en-US"/>
              </w:rPr>
            </w:pPr>
          </w:p>
        </w:tc>
        <w:tc>
          <w:tcPr>
            <w:tcW w:w="4669" w:type="dxa"/>
          </w:tcPr>
          <w:p w14:paraId="4D1F348C">
            <w:pPr>
              <w:pStyle w:val="3"/>
              <w:ind w:left="0" w:firstLine="0"/>
              <w:jc w:val="left"/>
              <w:rPr>
                <w:rFonts w:ascii="Times New Roman" w:hAnsi="Times New Roman"/>
                <w:color w:val="FF0000"/>
                <w:sz w:val="20"/>
                <w:lang w:val="en-US"/>
              </w:rPr>
            </w:pPr>
            <w:r>
              <w:rPr>
                <w:rFonts w:ascii="Times New Roman" w:hAnsi="Times New Roman"/>
                <w:sz w:val="20"/>
                <w:lang w:val="en-US"/>
              </w:rPr>
              <w:drawing>
                <wp:inline distT="0" distB="0" distL="0" distR="0">
                  <wp:extent cx="2442845" cy="4032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61"/>
                          <a:stretch>
                            <a:fillRect/>
                          </a:stretch>
                        </pic:blipFill>
                        <pic:spPr>
                          <a:xfrm>
                            <a:off x="0" y="0"/>
                            <a:ext cx="2489697" cy="411211"/>
                          </a:xfrm>
                          <a:prstGeom prst="rect">
                            <a:avLst/>
                          </a:prstGeom>
                        </pic:spPr>
                      </pic:pic>
                    </a:graphicData>
                  </a:graphic>
                </wp:inline>
              </w:drawing>
            </w:r>
          </w:p>
        </w:tc>
        <w:tc>
          <w:tcPr>
            <w:tcW w:w="1170" w:type="dxa"/>
          </w:tcPr>
          <w:p w14:paraId="412FC4B0">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Button</w:t>
            </w:r>
          </w:p>
        </w:tc>
        <w:tc>
          <w:tcPr>
            <w:tcW w:w="1260" w:type="dxa"/>
          </w:tcPr>
          <w:p w14:paraId="60996801">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7837E6EB">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13A2CF8B">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6800B8DF">
            <w:pPr>
              <w:pStyle w:val="679"/>
            </w:pPr>
            <w:r>
              <w:rPr>
                <w:color w:val="FF0000"/>
              </w:rPr>
              <w:t>Khi nhấn, điều hướng đến màn hình Quản lý thẻ và kết thúc giao dịch.</w:t>
            </w:r>
          </w:p>
        </w:tc>
      </w:tr>
      <w:tr w14:paraId="4E3274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405" w:type="dxa"/>
            <w:gridSpan w:val="7"/>
          </w:tcPr>
          <w:p w14:paraId="55849A70">
            <w:pPr>
              <w:pStyle w:val="3"/>
              <w:ind w:left="0" w:firstLine="0"/>
              <w:jc w:val="left"/>
              <w:rPr>
                <w:rFonts w:ascii="Times New Roman" w:hAnsi="Times New Roman"/>
                <w:b/>
                <w:sz w:val="24"/>
                <w:szCs w:val="24"/>
                <w:lang w:val="en-US"/>
              </w:rPr>
            </w:pPr>
            <w:r>
              <w:rPr>
                <w:rFonts w:ascii="Times New Roman" w:hAnsi="Times New Roman"/>
                <w:b/>
                <w:sz w:val="24"/>
                <w:szCs w:val="24"/>
                <w:lang w:val="en-US"/>
              </w:rPr>
              <w:t>Màn hình Đăng Ký Thẻ không Thành Công (từ chối phê duyệt)</w:t>
            </w:r>
          </w:p>
          <w:p w14:paraId="5B25A4DC">
            <w:pPr>
              <w:pStyle w:val="3"/>
              <w:ind w:left="0" w:firstLine="0"/>
              <w:rPr>
                <w:rFonts w:ascii="Times New Roman" w:hAnsi="Times New Roman"/>
                <w:color w:val="FF0000"/>
                <w:sz w:val="24"/>
                <w:szCs w:val="24"/>
                <w:lang w:val="en-US"/>
              </w:rPr>
            </w:pPr>
            <w:r>
              <w:rPr>
                <w:rFonts w:ascii="Times New Roman" w:hAnsi="Times New Roman"/>
                <w:color w:val="FF0000"/>
                <w:sz w:val="24"/>
                <w:szCs w:val="24"/>
                <w:lang w:val="en-US"/>
              </w:rPr>
              <w:t>Hiển thị màn hình này trong trường hợp đã có kết quả phê duyệt từ SLS với trạng thái từ chối phê duyệt hoặc không có hạn mức được cấp.</w:t>
            </w:r>
          </w:p>
        </w:tc>
      </w:tr>
      <w:tr w14:paraId="16AC1D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00AD020A">
            <w:pPr>
              <w:pStyle w:val="3"/>
              <w:numPr>
                <w:ilvl w:val="0"/>
                <w:numId w:val="127"/>
              </w:numPr>
              <w:jc w:val="left"/>
              <w:rPr>
                <w:rFonts w:ascii="Times New Roman" w:hAnsi="Times New Roman"/>
                <w:sz w:val="24"/>
                <w:szCs w:val="24"/>
                <w:lang w:val="en-US"/>
              </w:rPr>
            </w:pPr>
          </w:p>
        </w:tc>
        <w:tc>
          <w:tcPr>
            <w:tcW w:w="4669" w:type="dxa"/>
          </w:tcPr>
          <w:p w14:paraId="0833E672">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1257300" cy="381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157"/>
                          <a:stretch>
                            <a:fillRect/>
                          </a:stretch>
                        </pic:blipFill>
                        <pic:spPr>
                          <a:xfrm>
                            <a:off x="0" y="0"/>
                            <a:ext cx="1257475" cy="381053"/>
                          </a:xfrm>
                          <a:prstGeom prst="rect">
                            <a:avLst/>
                          </a:prstGeom>
                        </pic:spPr>
                      </pic:pic>
                    </a:graphicData>
                  </a:graphic>
                </wp:inline>
              </w:drawing>
            </w:r>
          </w:p>
        </w:tc>
        <w:tc>
          <w:tcPr>
            <w:tcW w:w="1170" w:type="dxa"/>
          </w:tcPr>
          <w:p w14:paraId="4A1C485B">
            <w:pPr>
              <w:pStyle w:val="3"/>
              <w:ind w:left="0" w:firstLine="0"/>
              <w:jc w:val="left"/>
              <w:rPr>
                <w:rFonts w:ascii="Times New Roman" w:hAnsi="Times New Roman"/>
                <w:sz w:val="24"/>
                <w:szCs w:val="24"/>
              </w:rPr>
            </w:pPr>
            <w:r>
              <w:rPr>
                <w:rFonts w:ascii="Times New Roman" w:hAnsi="Times New Roman"/>
                <w:sz w:val="24"/>
                <w:szCs w:val="24"/>
                <w:lang w:val="en-US"/>
              </w:rPr>
              <w:t>Image</w:t>
            </w:r>
          </w:p>
        </w:tc>
        <w:tc>
          <w:tcPr>
            <w:tcW w:w="1260" w:type="dxa"/>
          </w:tcPr>
          <w:p w14:paraId="3A109F17">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440" w:type="dxa"/>
          </w:tcPr>
          <w:p w14:paraId="2AB41737">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90" w:type="dxa"/>
          </w:tcPr>
          <w:p w14:paraId="59EB54FF">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240" w:type="dxa"/>
          </w:tcPr>
          <w:p w14:paraId="3428A76F">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Hiển thị logo TPBank</w:t>
            </w:r>
          </w:p>
        </w:tc>
      </w:tr>
      <w:tr w14:paraId="150E58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63EBD900">
            <w:pPr>
              <w:pStyle w:val="3"/>
              <w:numPr>
                <w:ilvl w:val="0"/>
                <w:numId w:val="127"/>
              </w:numPr>
              <w:jc w:val="left"/>
              <w:rPr>
                <w:rFonts w:ascii="Times New Roman" w:hAnsi="Times New Roman"/>
                <w:sz w:val="24"/>
                <w:szCs w:val="24"/>
                <w:lang w:val="en-US"/>
              </w:rPr>
            </w:pPr>
          </w:p>
        </w:tc>
        <w:tc>
          <w:tcPr>
            <w:tcW w:w="4669" w:type="dxa"/>
          </w:tcPr>
          <w:p w14:paraId="69F0B548">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2014220" cy="1246505"/>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162"/>
                          <a:stretch>
                            <a:fillRect/>
                          </a:stretch>
                        </pic:blipFill>
                        <pic:spPr>
                          <a:xfrm>
                            <a:off x="0" y="0"/>
                            <a:ext cx="2019989" cy="1250469"/>
                          </a:xfrm>
                          <a:prstGeom prst="rect">
                            <a:avLst/>
                          </a:prstGeom>
                        </pic:spPr>
                      </pic:pic>
                    </a:graphicData>
                  </a:graphic>
                </wp:inline>
              </w:drawing>
            </w:r>
          </w:p>
        </w:tc>
        <w:tc>
          <w:tcPr>
            <w:tcW w:w="1170" w:type="dxa"/>
          </w:tcPr>
          <w:p w14:paraId="526774A8">
            <w:pPr>
              <w:pStyle w:val="3"/>
              <w:ind w:left="0" w:firstLine="0"/>
              <w:jc w:val="left"/>
              <w:rPr>
                <w:rFonts w:ascii="Times New Roman" w:hAnsi="Times New Roman"/>
                <w:sz w:val="24"/>
                <w:szCs w:val="24"/>
              </w:rPr>
            </w:pPr>
            <w:r>
              <w:rPr>
                <w:rFonts w:ascii="Times New Roman" w:hAnsi="Times New Roman"/>
                <w:sz w:val="24"/>
                <w:szCs w:val="24"/>
                <w:lang w:val="en-US"/>
              </w:rPr>
              <w:t>Image - Label</w:t>
            </w:r>
          </w:p>
        </w:tc>
        <w:tc>
          <w:tcPr>
            <w:tcW w:w="1260" w:type="dxa"/>
          </w:tcPr>
          <w:p w14:paraId="65F32147">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440" w:type="dxa"/>
          </w:tcPr>
          <w:p w14:paraId="3B508F3D">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90" w:type="dxa"/>
          </w:tcPr>
          <w:p w14:paraId="1C93E6F6">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240" w:type="dxa"/>
          </w:tcPr>
          <w:p w14:paraId="71103000">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Hiển thị thông báo KH đã bị từ chối phê duyệt</w:t>
            </w:r>
          </w:p>
        </w:tc>
      </w:tr>
      <w:tr w14:paraId="4F89A3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6266F581">
            <w:pPr>
              <w:pStyle w:val="3"/>
              <w:numPr>
                <w:ilvl w:val="0"/>
                <w:numId w:val="127"/>
              </w:numPr>
              <w:jc w:val="left"/>
              <w:rPr>
                <w:rFonts w:ascii="Times New Roman" w:hAnsi="Times New Roman"/>
                <w:sz w:val="24"/>
                <w:szCs w:val="24"/>
                <w:lang w:val="en-US"/>
              </w:rPr>
            </w:pPr>
          </w:p>
        </w:tc>
        <w:tc>
          <w:tcPr>
            <w:tcW w:w="4669" w:type="dxa"/>
          </w:tcPr>
          <w:p w14:paraId="22E53420">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2266950" cy="6000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163"/>
                          <a:stretch>
                            <a:fillRect/>
                          </a:stretch>
                        </pic:blipFill>
                        <pic:spPr>
                          <a:xfrm>
                            <a:off x="0" y="0"/>
                            <a:ext cx="2267266" cy="600159"/>
                          </a:xfrm>
                          <a:prstGeom prst="rect">
                            <a:avLst/>
                          </a:prstGeom>
                        </pic:spPr>
                      </pic:pic>
                    </a:graphicData>
                  </a:graphic>
                </wp:inline>
              </w:drawing>
            </w:r>
          </w:p>
        </w:tc>
        <w:tc>
          <w:tcPr>
            <w:tcW w:w="1170" w:type="dxa"/>
          </w:tcPr>
          <w:p w14:paraId="4E0D766F">
            <w:pPr>
              <w:pStyle w:val="3"/>
              <w:ind w:left="0" w:firstLine="0"/>
              <w:jc w:val="left"/>
              <w:rPr>
                <w:rFonts w:ascii="Times New Roman" w:hAnsi="Times New Roman"/>
                <w:sz w:val="24"/>
                <w:szCs w:val="24"/>
              </w:rPr>
            </w:pPr>
            <w:r>
              <w:rPr>
                <w:rFonts w:ascii="Times New Roman" w:hAnsi="Times New Roman"/>
                <w:sz w:val="24"/>
                <w:szCs w:val="24"/>
                <w:lang w:val="en-US"/>
              </w:rPr>
              <w:t>Button</w:t>
            </w:r>
          </w:p>
        </w:tc>
        <w:tc>
          <w:tcPr>
            <w:tcW w:w="1260" w:type="dxa"/>
          </w:tcPr>
          <w:p w14:paraId="75854CC0">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440" w:type="dxa"/>
          </w:tcPr>
          <w:p w14:paraId="15DE4615">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90" w:type="dxa"/>
          </w:tcPr>
          <w:p w14:paraId="0B334F80">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240" w:type="dxa"/>
          </w:tcPr>
          <w:p w14:paraId="4A7D99FF">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 xml:space="preserve">Khi nhấn, hiển thị phương thức liên lạc đến tổng đài hỗ trợ : </w:t>
            </w:r>
            <w:r>
              <w:rPr>
                <w:rFonts w:ascii="Times New Roman" w:hAnsi="Times New Roman"/>
                <w:sz w:val="24"/>
                <w:szCs w:val="24"/>
                <w:lang w:val="en-US"/>
              </w:rPr>
              <w:drawing>
                <wp:inline distT="0" distB="0" distL="0" distR="0">
                  <wp:extent cx="1567180" cy="8426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164"/>
                          <a:stretch>
                            <a:fillRect/>
                          </a:stretch>
                        </pic:blipFill>
                        <pic:spPr>
                          <a:xfrm>
                            <a:off x="0" y="0"/>
                            <a:ext cx="1579252" cy="849148"/>
                          </a:xfrm>
                          <a:prstGeom prst="rect">
                            <a:avLst/>
                          </a:prstGeom>
                        </pic:spPr>
                      </pic:pic>
                    </a:graphicData>
                  </a:graphic>
                </wp:inline>
              </w:drawing>
            </w:r>
          </w:p>
        </w:tc>
      </w:tr>
      <w:tr w14:paraId="150F49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6E5ECDD6">
            <w:pPr>
              <w:pStyle w:val="3"/>
              <w:numPr>
                <w:ilvl w:val="0"/>
                <w:numId w:val="127"/>
              </w:numPr>
              <w:jc w:val="left"/>
              <w:rPr>
                <w:rFonts w:ascii="Times New Roman" w:hAnsi="Times New Roman"/>
                <w:sz w:val="24"/>
                <w:szCs w:val="24"/>
                <w:lang w:val="en-US"/>
              </w:rPr>
            </w:pPr>
          </w:p>
        </w:tc>
        <w:tc>
          <w:tcPr>
            <w:tcW w:w="4669" w:type="dxa"/>
          </w:tcPr>
          <w:p w14:paraId="460B7211">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2266950" cy="4667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59"/>
                          <a:stretch>
                            <a:fillRect/>
                          </a:stretch>
                        </pic:blipFill>
                        <pic:spPr>
                          <a:xfrm>
                            <a:off x="0" y="0"/>
                            <a:ext cx="2268810" cy="467108"/>
                          </a:xfrm>
                          <a:prstGeom prst="rect">
                            <a:avLst/>
                          </a:prstGeom>
                        </pic:spPr>
                      </pic:pic>
                    </a:graphicData>
                  </a:graphic>
                </wp:inline>
              </w:drawing>
            </w:r>
          </w:p>
        </w:tc>
        <w:tc>
          <w:tcPr>
            <w:tcW w:w="1170" w:type="dxa"/>
          </w:tcPr>
          <w:p w14:paraId="4023E299">
            <w:pPr>
              <w:pStyle w:val="3"/>
              <w:ind w:left="0" w:firstLine="0"/>
              <w:jc w:val="left"/>
              <w:rPr>
                <w:rFonts w:ascii="Times New Roman" w:hAnsi="Times New Roman"/>
                <w:sz w:val="24"/>
                <w:szCs w:val="24"/>
              </w:rPr>
            </w:pPr>
            <w:r>
              <w:rPr>
                <w:rFonts w:ascii="Times New Roman" w:hAnsi="Times New Roman"/>
                <w:sz w:val="24"/>
                <w:szCs w:val="24"/>
                <w:lang w:val="en-US"/>
              </w:rPr>
              <w:t>Button</w:t>
            </w:r>
          </w:p>
        </w:tc>
        <w:tc>
          <w:tcPr>
            <w:tcW w:w="1260" w:type="dxa"/>
          </w:tcPr>
          <w:p w14:paraId="3BB8DB0E">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440" w:type="dxa"/>
          </w:tcPr>
          <w:p w14:paraId="3DB868E6">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90" w:type="dxa"/>
          </w:tcPr>
          <w:p w14:paraId="669D1DF6">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240" w:type="dxa"/>
          </w:tcPr>
          <w:p w14:paraId="3493617A">
            <w:pPr>
              <w:pStyle w:val="3"/>
              <w:numPr>
                <w:ilvl w:val="0"/>
                <w:numId w:val="107"/>
              </w:numPr>
              <w:jc w:val="left"/>
              <w:rPr>
                <w:rFonts w:ascii="Times New Roman" w:hAnsi="Times New Roman"/>
                <w:sz w:val="24"/>
                <w:szCs w:val="24"/>
                <w:lang w:val="en-US"/>
              </w:rPr>
            </w:pPr>
            <w:r>
              <w:rPr>
                <w:rFonts w:ascii="Times New Roman" w:hAnsi="Times New Roman"/>
                <w:sz w:val="24"/>
                <w:szCs w:val="24"/>
              </w:rPr>
              <w:t>Khi nhấn, đi đến màn hình Quản lý thẻ và kết thúc GD</w:t>
            </w:r>
          </w:p>
        </w:tc>
      </w:tr>
      <w:tr w14:paraId="637694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405" w:type="dxa"/>
            <w:gridSpan w:val="7"/>
            <w:vAlign w:val="bottom"/>
          </w:tcPr>
          <w:p w14:paraId="0683BEF2">
            <w:pPr>
              <w:pStyle w:val="3"/>
              <w:tabs>
                <w:tab w:val="left" w:pos="6398"/>
              </w:tabs>
              <w:ind w:left="0" w:firstLine="0"/>
              <w:jc w:val="left"/>
              <w:rPr>
                <w:rFonts w:ascii="Times New Roman" w:hAnsi="Times New Roman"/>
                <w:b/>
                <w:sz w:val="24"/>
                <w:szCs w:val="24"/>
                <w:lang w:val="en-US"/>
              </w:rPr>
            </w:pPr>
            <w:r>
              <w:rPr>
                <w:rFonts w:ascii="Times New Roman" w:hAnsi="Times New Roman"/>
                <w:b/>
                <w:sz w:val="24"/>
                <w:szCs w:val="24"/>
                <w:lang w:val="en-US"/>
              </w:rPr>
              <w:t>Màn hình Đăng Ký Thẻ không Thành Công (Mở thẻ lỗi/ lưu thông tin lỗi)</w:t>
            </w:r>
          </w:p>
          <w:p w14:paraId="0740FEAB">
            <w:pPr>
              <w:pStyle w:val="3"/>
              <w:tabs>
                <w:tab w:val="left" w:pos="6398"/>
              </w:tabs>
              <w:ind w:left="0" w:firstLine="0"/>
              <w:jc w:val="left"/>
              <w:rPr>
                <w:rFonts w:ascii="Times New Roman" w:hAnsi="Times New Roman"/>
                <w:sz w:val="24"/>
                <w:szCs w:val="24"/>
                <w:lang w:val="en-US"/>
              </w:rPr>
            </w:pPr>
            <w:r>
              <w:rPr>
                <w:rFonts w:ascii="Times New Roman" w:hAnsi="Times New Roman"/>
                <w:sz w:val="24"/>
                <w:szCs w:val="24"/>
                <w:lang w:val="en-US"/>
              </w:rPr>
              <w:t>Hiển thị khi hệ thống mở thẻ cho KH lỗi hoặc lưu thông tin lỗi, không gửi được kết quả cho SLS</w:t>
            </w:r>
            <w:r>
              <w:rPr>
                <w:rFonts w:ascii="Times New Roman" w:hAnsi="Times New Roman"/>
                <w:strike/>
                <w:sz w:val="24"/>
                <w:szCs w:val="24"/>
                <w:lang w:val="en-US"/>
              </w:rPr>
              <w:t>, thực hiện ký số thất bại</w:t>
            </w:r>
          </w:p>
        </w:tc>
      </w:tr>
      <w:tr w14:paraId="57B63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57375C88">
            <w:pPr>
              <w:pStyle w:val="3"/>
              <w:numPr>
                <w:ilvl w:val="0"/>
                <w:numId w:val="128"/>
              </w:numPr>
              <w:jc w:val="left"/>
              <w:rPr>
                <w:rFonts w:ascii="Times New Roman" w:hAnsi="Times New Roman"/>
                <w:sz w:val="24"/>
                <w:szCs w:val="24"/>
                <w:lang w:val="en-US"/>
              </w:rPr>
            </w:pPr>
          </w:p>
        </w:tc>
        <w:tc>
          <w:tcPr>
            <w:tcW w:w="4669" w:type="dxa"/>
          </w:tcPr>
          <w:p w14:paraId="01E5A201">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1282700" cy="38862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57"/>
                          <a:stretch>
                            <a:fillRect/>
                          </a:stretch>
                        </pic:blipFill>
                        <pic:spPr>
                          <a:xfrm>
                            <a:off x="0" y="0"/>
                            <a:ext cx="1284090" cy="389118"/>
                          </a:xfrm>
                          <a:prstGeom prst="rect">
                            <a:avLst/>
                          </a:prstGeom>
                        </pic:spPr>
                      </pic:pic>
                    </a:graphicData>
                  </a:graphic>
                </wp:inline>
              </w:drawing>
            </w:r>
          </w:p>
        </w:tc>
        <w:tc>
          <w:tcPr>
            <w:tcW w:w="1170" w:type="dxa"/>
          </w:tcPr>
          <w:p w14:paraId="6184B69C">
            <w:pPr>
              <w:pStyle w:val="3"/>
              <w:ind w:left="0" w:firstLine="0"/>
              <w:jc w:val="left"/>
              <w:rPr>
                <w:rFonts w:ascii="Times New Roman" w:hAnsi="Times New Roman"/>
                <w:sz w:val="24"/>
                <w:szCs w:val="24"/>
              </w:rPr>
            </w:pPr>
            <w:r>
              <w:rPr>
                <w:rFonts w:ascii="Times New Roman" w:hAnsi="Times New Roman"/>
                <w:sz w:val="24"/>
                <w:szCs w:val="24"/>
                <w:lang w:val="en-US"/>
              </w:rPr>
              <w:t>Image</w:t>
            </w:r>
          </w:p>
        </w:tc>
        <w:tc>
          <w:tcPr>
            <w:tcW w:w="1260" w:type="dxa"/>
          </w:tcPr>
          <w:p w14:paraId="3B5E6BFF">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440" w:type="dxa"/>
          </w:tcPr>
          <w:p w14:paraId="3061E0A4">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90" w:type="dxa"/>
          </w:tcPr>
          <w:p w14:paraId="35F3C69A">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240" w:type="dxa"/>
          </w:tcPr>
          <w:p w14:paraId="6416BF4F">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Hiển thị logo TPBank</w:t>
            </w:r>
          </w:p>
        </w:tc>
      </w:tr>
      <w:tr w14:paraId="6EE679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037C543E">
            <w:pPr>
              <w:pStyle w:val="3"/>
              <w:numPr>
                <w:ilvl w:val="0"/>
                <w:numId w:val="128"/>
              </w:numPr>
              <w:jc w:val="left"/>
              <w:rPr>
                <w:rFonts w:ascii="Times New Roman" w:hAnsi="Times New Roman"/>
                <w:sz w:val="24"/>
                <w:szCs w:val="24"/>
                <w:lang w:val="en-US"/>
              </w:rPr>
            </w:pPr>
          </w:p>
        </w:tc>
        <w:tc>
          <w:tcPr>
            <w:tcW w:w="4669" w:type="dxa"/>
          </w:tcPr>
          <w:p w14:paraId="53B88179">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2066290" cy="12077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65"/>
                          <a:stretch>
                            <a:fillRect/>
                          </a:stretch>
                        </pic:blipFill>
                        <pic:spPr>
                          <a:xfrm>
                            <a:off x="0" y="0"/>
                            <a:ext cx="2072623" cy="1211789"/>
                          </a:xfrm>
                          <a:prstGeom prst="rect">
                            <a:avLst/>
                          </a:prstGeom>
                        </pic:spPr>
                      </pic:pic>
                    </a:graphicData>
                  </a:graphic>
                </wp:inline>
              </w:drawing>
            </w:r>
          </w:p>
        </w:tc>
        <w:tc>
          <w:tcPr>
            <w:tcW w:w="1170" w:type="dxa"/>
          </w:tcPr>
          <w:p w14:paraId="684BEC93">
            <w:pPr>
              <w:pStyle w:val="3"/>
              <w:ind w:left="0" w:firstLine="0"/>
              <w:jc w:val="left"/>
              <w:rPr>
                <w:rFonts w:ascii="Times New Roman" w:hAnsi="Times New Roman"/>
                <w:sz w:val="24"/>
                <w:szCs w:val="24"/>
              </w:rPr>
            </w:pPr>
            <w:r>
              <w:rPr>
                <w:rFonts w:ascii="Times New Roman" w:hAnsi="Times New Roman"/>
                <w:sz w:val="24"/>
                <w:szCs w:val="24"/>
                <w:lang w:val="en-US"/>
              </w:rPr>
              <w:t>Image - Label</w:t>
            </w:r>
          </w:p>
        </w:tc>
        <w:tc>
          <w:tcPr>
            <w:tcW w:w="1260" w:type="dxa"/>
          </w:tcPr>
          <w:p w14:paraId="43BFB9A4">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440" w:type="dxa"/>
          </w:tcPr>
          <w:p w14:paraId="2D41942F">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90" w:type="dxa"/>
          </w:tcPr>
          <w:p w14:paraId="47DE8D1D">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240" w:type="dxa"/>
          </w:tcPr>
          <w:p w14:paraId="3FD87AA9">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Hiển thị thông báo KH mở thẻ bị lỗi</w:t>
            </w:r>
          </w:p>
        </w:tc>
      </w:tr>
      <w:tr w14:paraId="6DE773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1AC31CF2">
            <w:pPr>
              <w:pStyle w:val="3"/>
              <w:numPr>
                <w:ilvl w:val="0"/>
                <w:numId w:val="128"/>
              </w:numPr>
              <w:jc w:val="left"/>
              <w:rPr>
                <w:rFonts w:ascii="Times New Roman" w:hAnsi="Times New Roman"/>
                <w:sz w:val="24"/>
                <w:szCs w:val="24"/>
                <w:lang w:val="en-US"/>
              </w:rPr>
            </w:pPr>
          </w:p>
        </w:tc>
        <w:tc>
          <w:tcPr>
            <w:tcW w:w="4669" w:type="dxa"/>
          </w:tcPr>
          <w:p w14:paraId="4A3A3DEA">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2266950" cy="6000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63"/>
                          <a:stretch>
                            <a:fillRect/>
                          </a:stretch>
                        </pic:blipFill>
                        <pic:spPr>
                          <a:xfrm>
                            <a:off x="0" y="0"/>
                            <a:ext cx="2267266" cy="600159"/>
                          </a:xfrm>
                          <a:prstGeom prst="rect">
                            <a:avLst/>
                          </a:prstGeom>
                        </pic:spPr>
                      </pic:pic>
                    </a:graphicData>
                  </a:graphic>
                </wp:inline>
              </w:drawing>
            </w:r>
          </w:p>
        </w:tc>
        <w:tc>
          <w:tcPr>
            <w:tcW w:w="1170" w:type="dxa"/>
          </w:tcPr>
          <w:p w14:paraId="37661738">
            <w:pPr>
              <w:pStyle w:val="3"/>
              <w:ind w:left="0" w:firstLine="0"/>
              <w:jc w:val="left"/>
              <w:rPr>
                <w:rFonts w:ascii="Times New Roman" w:hAnsi="Times New Roman"/>
                <w:sz w:val="24"/>
                <w:szCs w:val="24"/>
              </w:rPr>
            </w:pPr>
            <w:r>
              <w:rPr>
                <w:rFonts w:ascii="Times New Roman" w:hAnsi="Times New Roman"/>
                <w:sz w:val="24"/>
                <w:szCs w:val="24"/>
                <w:lang w:val="en-US"/>
              </w:rPr>
              <w:t>Button</w:t>
            </w:r>
          </w:p>
        </w:tc>
        <w:tc>
          <w:tcPr>
            <w:tcW w:w="1260" w:type="dxa"/>
          </w:tcPr>
          <w:p w14:paraId="629597AF">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440" w:type="dxa"/>
          </w:tcPr>
          <w:p w14:paraId="1FE8F456">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90" w:type="dxa"/>
          </w:tcPr>
          <w:p w14:paraId="46F23FF6">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240" w:type="dxa"/>
          </w:tcPr>
          <w:p w14:paraId="568CAD76">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 xml:space="preserve">Khi nhấn, hiển thị phương thức liên lạc đến tổng đài hỗ trợ : </w:t>
            </w:r>
            <w:r>
              <w:rPr>
                <w:rFonts w:ascii="Times New Roman" w:hAnsi="Times New Roman"/>
                <w:sz w:val="24"/>
                <w:szCs w:val="24"/>
                <w:lang w:val="en-US"/>
              </w:rPr>
              <w:drawing>
                <wp:inline distT="0" distB="0" distL="0" distR="0">
                  <wp:extent cx="1567180" cy="8426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164"/>
                          <a:stretch>
                            <a:fillRect/>
                          </a:stretch>
                        </pic:blipFill>
                        <pic:spPr>
                          <a:xfrm>
                            <a:off x="0" y="0"/>
                            <a:ext cx="1579252" cy="849148"/>
                          </a:xfrm>
                          <a:prstGeom prst="rect">
                            <a:avLst/>
                          </a:prstGeom>
                        </pic:spPr>
                      </pic:pic>
                    </a:graphicData>
                  </a:graphic>
                </wp:inline>
              </w:drawing>
            </w:r>
          </w:p>
        </w:tc>
      </w:tr>
      <w:tr w14:paraId="772DDF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634E0F63">
            <w:pPr>
              <w:pStyle w:val="3"/>
              <w:numPr>
                <w:ilvl w:val="0"/>
                <w:numId w:val="128"/>
              </w:numPr>
              <w:jc w:val="left"/>
              <w:rPr>
                <w:rFonts w:ascii="Times New Roman" w:hAnsi="Times New Roman"/>
                <w:sz w:val="24"/>
                <w:szCs w:val="24"/>
                <w:lang w:val="en-US"/>
              </w:rPr>
            </w:pPr>
          </w:p>
        </w:tc>
        <w:tc>
          <w:tcPr>
            <w:tcW w:w="4669" w:type="dxa"/>
          </w:tcPr>
          <w:p w14:paraId="44B12AE5">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1123950" cy="4286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66"/>
                          <a:stretch>
                            <a:fillRect/>
                          </a:stretch>
                        </pic:blipFill>
                        <pic:spPr>
                          <a:xfrm>
                            <a:off x="0" y="0"/>
                            <a:ext cx="1124107" cy="428685"/>
                          </a:xfrm>
                          <a:prstGeom prst="rect">
                            <a:avLst/>
                          </a:prstGeom>
                        </pic:spPr>
                      </pic:pic>
                    </a:graphicData>
                  </a:graphic>
                </wp:inline>
              </w:drawing>
            </w:r>
          </w:p>
        </w:tc>
        <w:tc>
          <w:tcPr>
            <w:tcW w:w="1170" w:type="dxa"/>
          </w:tcPr>
          <w:p w14:paraId="5BC77C8A">
            <w:pPr>
              <w:pStyle w:val="3"/>
              <w:ind w:left="0" w:firstLine="0"/>
              <w:jc w:val="left"/>
              <w:rPr>
                <w:rFonts w:ascii="Times New Roman" w:hAnsi="Times New Roman"/>
                <w:sz w:val="24"/>
                <w:szCs w:val="24"/>
              </w:rPr>
            </w:pPr>
            <w:r>
              <w:rPr>
                <w:rFonts w:ascii="Times New Roman" w:hAnsi="Times New Roman"/>
                <w:sz w:val="24"/>
                <w:szCs w:val="24"/>
                <w:lang w:val="en-US"/>
              </w:rPr>
              <w:t>Button</w:t>
            </w:r>
          </w:p>
        </w:tc>
        <w:tc>
          <w:tcPr>
            <w:tcW w:w="1260" w:type="dxa"/>
          </w:tcPr>
          <w:p w14:paraId="0F01A2D0">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440" w:type="dxa"/>
          </w:tcPr>
          <w:p w14:paraId="4CCFAF86">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90" w:type="dxa"/>
          </w:tcPr>
          <w:p w14:paraId="568D76BA">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240" w:type="dxa"/>
          </w:tcPr>
          <w:p w14:paraId="0C10AF9D">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 xml:space="preserve">Khi nhấn, điều hướng về MH nhập thông tin giữ các thông tin đã nhập trước đó (để KH ko phải nhập lại) </w:t>
            </w:r>
          </w:p>
        </w:tc>
      </w:tr>
      <w:tr w14:paraId="1F00E8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35D28E00">
            <w:pPr>
              <w:pStyle w:val="3"/>
              <w:numPr>
                <w:ilvl w:val="0"/>
                <w:numId w:val="128"/>
              </w:numPr>
              <w:jc w:val="left"/>
              <w:rPr>
                <w:rFonts w:ascii="Times New Roman" w:hAnsi="Times New Roman"/>
                <w:sz w:val="24"/>
                <w:szCs w:val="24"/>
                <w:lang w:val="en-US"/>
              </w:rPr>
            </w:pPr>
          </w:p>
        </w:tc>
        <w:tc>
          <w:tcPr>
            <w:tcW w:w="4669" w:type="dxa"/>
          </w:tcPr>
          <w:p w14:paraId="699E6A24">
            <w:pPr>
              <w:pStyle w:val="3"/>
              <w:ind w:left="0" w:firstLine="0"/>
              <w:jc w:val="left"/>
              <w:rPr>
                <w:rFonts w:ascii="Times New Roman" w:hAnsi="Times New Roman"/>
                <w:sz w:val="24"/>
                <w:szCs w:val="24"/>
              </w:rPr>
            </w:pPr>
            <w:r>
              <w:rPr>
                <w:rFonts w:ascii="Times New Roman" w:hAnsi="Times New Roman"/>
                <w:sz w:val="24"/>
                <w:szCs w:val="24"/>
                <w:lang w:val="en-US"/>
              </w:rPr>
              <w:drawing>
                <wp:inline distT="0" distB="0" distL="0" distR="0">
                  <wp:extent cx="1647825" cy="4572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67"/>
                          <a:stretch>
                            <a:fillRect/>
                          </a:stretch>
                        </pic:blipFill>
                        <pic:spPr>
                          <a:xfrm>
                            <a:off x="0" y="0"/>
                            <a:ext cx="1648055" cy="457264"/>
                          </a:xfrm>
                          <a:prstGeom prst="rect">
                            <a:avLst/>
                          </a:prstGeom>
                        </pic:spPr>
                      </pic:pic>
                    </a:graphicData>
                  </a:graphic>
                </wp:inline>
              </w:drawing>
            </w:r>
          </w:p>
        </w:tc>
        <w:tc>
          <w:tcPr>
            <w:tcW w:w="1170" w:type="dxa"/>
          </w:tcPr>
          <w:p w14:paraId="7D5AE69A">
            <w:pPr>
              <w:pStyle w:val="3"/>
              <w:ind w:left="0" w:firstLine="0"/>
              <w:jc w:val="left"/>
              <w:rPr>
                <w:rFonts w:ascii="Times New Roman" w:hAnsi="Times New Roman"/>
                <w:sz w:val="24"/>
                <w:szCs w:val="24"/>
              </w:rPr>
            </w:pPr>
            <w:r>
              <w:rPr>
                <w:rFonts w:ascii="Times New Roman" w:hAnsi="Times New Roman"/>
                <w:sz w:val="24"/>
                <w:szCs w:val="24"/>
                <w:lang w:val="en-US"/>
              </w:rPr>
              <w:t>Button</w:t>
            </w:r>
          </w:p>
        </w:tc>
        <w:tc>
          <w:tcPr>
            <w:tcW w:w="1260" w:type="dxa"/>
          </w:tcPr>
          <w:p w14:paraId="234DA7FE">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1440" w:type="dxa"/>
          </w:tcPr>
          <w:p w14:paraId="75329376">
            <w:pPr>
              <w:pStyle w:val="3"/>
              <w:ind w:left="0" w:firstLine="0"/>
              <w:jc w:val="left"/>
              <w:rPr>
                <w:rFonts w:ascii="Times New Roman" w:hAnsi="Times New Roman"/>
                <w:sz w:val="24"/>
                <w:szCs w:val="24"/>
                <w:lang w:val="en-US"/>
              </w:rPr>
            </w:pPr>
            <w:r>
              <w:rPr>
                <w:rFonts w:ascii="Times New Roman" w:hAnsi="Times New Roman"/>
                <w:sz w:val="24"/>
                <w:szCs w:val="24"/>
                <w:lang w:val="en-US"/>
              </w:rPr>
              <w:t>Y</w:t>
            </w:r>
          </w:p>
        </w:tc>
        <w:tc>
          <w:tcPr>
            <w:tcW w:w="990" w:type="dxa"/>
          </w:tcPr>
          <w:p w14:paraId="30500E0E">
            <w:pPr>
              <w:pStyle w:val="3"/>
              <w:ind w:left="0" w:firstLine="0"/>
              <w:jc w:val="left"/>
              <w:rPr>
                <w:rFonts w:ascii="Times New Roman" w:hAnsi="Times New Roman"/>
                <w:sz w:val="24"/>
                <w:szCs w:val="24"/>
                <w:lang w:val="en-US"/>
              </w:rPr>
            </w:pPr>
            <w:r>
              <w:rPr>
                <w:rFonts w:ascii="Times New Roman" w:hAnsi="Times New Roman"/>
                <w:sz w:val="24"/>
                <w:szCs w:val="24"/>
                <w:lang w:val="en-US"/>
              </w:rPr>
              <w:t>N/A</w:t>
            </w:r>
          </w:p>
        </w:tc>
        <w:tc>
          <w:tcPr>
            <w:tcW w:w="3240" w:type="dxa"/>
          </w:tcPr>
          <w:p w14:paraId="0A37F00D">
            <w:pPr>
              <w:pStyle w:val="3"/>
              <w:numPr>
                <w:ilvl w:val="0"/>
                <w:numId w:val="107"/>
              </w:numPr>
              <w:jc w:val="left"/>
              <w:rPr>
                <w:rFonts w:ascii="Times New Roman" w:hAnsi="Times New Roman"/>
                <w:sz w:val="24"/>
                <w:szCs w:val="24"/>
                <w:lang w:val="en-US"/>
              </w:rPr>
            </w:pPr>
            <w:r>
              <w:rPr>
                <w:rFonts w:ascii="Times New Roman" w:hAnsi="Times New Roman"/>
                <w:sz w:val="24"/>
                <w:szCs w:val="24"/>
                <w:lang w:val="en-US"/>
              </w:rPr>
              <w:t xml:space="preserve">Khi nhấn, </w:t>
            </w:r>
            <w:r>
              <w:rPr>
                <w:rFonts w:ascii="Times New Roman" w:hAnsi="Times New Roman"/>
                <w:sz w:val="24"/>
                <w:szCs w:val="24"/>
              </w:rPr>
              <w:t>điều hướng về MH Trang chủ và kết thúc GD</w:t>
            </w:r>
          </w:p>
        </w:tc>
      </w:tr>
      <w:tr w14:paraId="3733A4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405" w:type="dxa"/>
            <w:gridSpan w:val="7"/>
          </w:tcPr>
          <w:p w14:paraId="00EC3443">
            <w:pPr>
              <w:pStyle w:val="3"/>
              <w:ind w:left="0" w:firstLine="0"/>
              <w:jc w:val="left"/>
              <w:rPr>
                <w:rFonts w:ascii="Times New Roman" w:hAnsi="Times New Roman"/>
                <w:b/>
                <w:color w:val="FF0000"/>
                <w:sz w:val="24"/>
                <w:szCs w:val="24"/>
                <w:lang w:val="en-US"/>
              </w:rPr>
            </w:pPr>
            <w:r>
              <w:rPr>
                <w:rFonts w:ascii="Times New Roman" w:hAnsi="Times New Roman"/>
                <w:b/>
                <w:color w:val="FF0000"/>
                <w:sz w:val="24"/>
                <w:szCs w:val="24"/>
                <w:lang w:val="en-US"/>
              </w:rPr>
              <w:t>Màn hình Gửi đơn đăng ký thành công</w:t>
            </w:r>
          </w:p>
          <w:p w14:paraId="009D8CEA">
            <w:pPr>
              <w:pStyle w:val="3"/>
              <w:ind w:left="0" w:firstLine="0"/>
              <w:jc w:val="left"/>
              <w:rPr>
                <w:rFonts w:ascii="Times New Roman" w:hAnsi="Times New Roman"/>
                <w:sz w:val="24"/>
                <w:szCs w:val="24"/>
                <w:lang w:val="en-US"/>
              </w:rPr>
            </w:pPr>
            <w:r>
              <w:rPr>
                <w:rFonts w:ascii="Times New Roman" w:hAnsi="Times New Roman"/>
                <w:color w:val="FF0000"/>
                <w:sz w:val="24"/>
                <w:szCs w:val="24"/>
                <w:lang w:val="en-US"/>
              </w:rPr>
              <w:t>Hiển thị khi hệ thống kiểm tra chưa có kết quả phê duyệt từ SLS (đã gửi thông tin thành công sang SLS chấm điểm nhưng chưa có kết quả).</w:t>
            </w:r>
          </w:p>
        </w:tc>
      </w:tr>
      <w:tr w14:paraId="3DE7B7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53418AFA">
            <w:pPr>
              <w:pStyle w:val="3"/>
              <w:numPr>
                <w:ilvl w:val="0"/>
                <w:numId w:val="128"/>
              </w:numPr>
              <w:jc w:val="left"/>
              <w:rPr>
                <w:rFonts w:ascii="Times New Roman" w:hAnsi="Times New Roman"/>
                <w:sz w:val="24"/>
                <w:szCs w:val="24"/>
                <w:lang w:val="en-US"/>
              </w:rPr>
            </w:pPr>
          </w:p>
        </w:tc>
        <w:tc>
          <w:tcPr>
            <w:tcW w:w="4669" w:type="dxa"/>
          </w:tcPr>
          <w:p w14:paraId="147D694C">
            <w:pPr>
              <w:pStyle w:val="3"/>
              <w:ind w:left="0" w:firstLine="0"/>
              <w:jc w:val="left"/>
              <w:rPr>
                <w:rFonts w:ascii="Times New Roman" w:hAnsi="Times New Roman"/>
                <w:color w:val="FF0000"/>
                <w:sz w:val="24"/>
                <w:szCs w:val="24"/>
                <w:lang w:val="en-US"/>
              </w:rPr>
            </w:pPr>
            <w:r>
              <w:rPr>
                <w:rFonts w:ascii="Times New Roman" w:hAnsi="Times New Roman"/>
                <w:color w:val="FF0000"/>
                <w:sz w:val="20"/>
                <w:lang w:val="en-US"/>
              </w:rPr>
              <w:drawing>
                <wp:inline distT="0" distB="0" distL="0" distR="0">
                  <wp:extent cx="285750" cy="200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68"/>
                          <a:stretch>
                            <a:fillRect/>
                          </a:stretch>
                        </pic:blipFill>
                        <pic:spPr>
                          <a:xfrm>
                            <a:off x="0" y="0"/>
                            <a:ext cx="285750" cy="200025"/>
                          </a:xfrm>
                          <a:prstGeom prst="rect">
                            <a:avLst/>
                          </a:prstGeom>
                        </pic:spPr>
                      </pic:pic>
                    </a:graphicData>
                  </a:graphic>
                </wp:inline>
              </w:drawing>
            </w:r>
          </w:p>
        </w:tc>
        <w:tc>
          <w:tcPr>
            <w:tcW w:w="1170" w:type="dxa"/>
          </w:tcPr>
          <w:p w14:paraId="2A3D3F3C">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Icon</w:t>
            </w:r>
          </w:p>
        </w:tc>
        <w:tc>
          <w:tcPr>
            <w:tcW w:w="1260" w:type="dxa"/>
          </w:tcPr>
          <w:p w14:paraId="0AAFA43C">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0F3C578F">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18F7C08C">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73A28C27">
            <w:pPr>
              <w:pStyle w:val="3"/>
              <w:numPr>
                <w:ilvl w:val="0"/>
                <w:numId w:val="107"/>
              </w:numPr>
              <w:jc w:val="left"/>
              <w:rPr>
                <w:rFonts w:ascii="Times New Roman" w:hAnsi="Times New Roman"/>
                <w:color w:val="FF0000"/>
                <w:sz w:val="24"/>
                <w:szCs w:val="24"/>
                <w:lang w:val="en-US"/>
              </w:rPr>
            </w:pPr>
            <w:commentRangeStart w:id="126"/>
            <w:r>
              <w:rPr>
                <w:rFonts w:ascii="Times New Roman" w:hAnsi="Times New Roman"/>
                <w:color w:val="FF0000"/>
                <w:sz w:val="24"/>
                <w:szCs w:val="24"/>
                <w:lang w:val="en-US"/>
              </w:rPr>
              <w:t>Click thì quay về màn hình trước đó</w:t>
            </w:r>
            <w:commentRangeEnd w:id="126"/>
            <w:r>
              <w:rPr>
                <w:rStyle w:val="24"/>
                <w:rFonts w:ascii="Times New Roman" w:hAnsi="Times New Roman"/>
              </w:rPr>
              <w:commentReference w:id="126"/>
            </w:r>
            <w:r>
              <w:rPr>
                <w:rFonts w:ascii="Times New Roman" w:hAnsi="Times New Roman"/>
                <w:color w:val="FF0000"/>
                <w:sz w:val="24"/>
                <w:szCs w:val="24"/>
                <w:lang w:val="en-US"/>
              </w:rPr>
              <w:t>.</w:t>
            </w:r>
          </w:p>
        </w:tc>
      </w:tr>
      <w:tr w14:paraId="0AA7C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7D754CE1">
            <w:pPr>
              <w:pStyle w:val="3"/>
              <w:numPr>
                <w:ilvl w:val="0"/>
                <w:numId w:val="128"/>
              </w:numPr>
              <w:jc w:val="left"/>
              <w:rPr>
                <w:rFonts w:ascii="Times New Roman" w:hAnsi="Times New Roman"/>
                <w:sz w:val="24"/>
                <w:szCs w:val="24"/>
                <w:lang w:val="en-US"/>
              </w:rPr>
            </w:pPr>
          </w:p>
        </w:tc>
        <w:tc>
          <w:tcPr>
            <w:tcW w:w="4669" w:type="dxa"/>
          </w:tcPr>
          <w:p w14:paraId="181343FC">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Đăng ký thẻ tín dụng</w:t>
            </w:r>
          </w:p>
        </w:tc>
        <w:tc>
          <w:tcPr>
            <w:tcW w:w="1170" w:type="dxa"/>
          </w:tcPr>
          <w:p w14:paraId="3623D1EB">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Label</w:t>
            </w:r>
          </w:p>
        </w:tc>
        <w:tc>
          <w:tcPr>
            <w:tcW w:w="1260" w:type="dxa"/>
          </w:tcPr>
          <w:p w14:paraId="17390721">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01D33FE7">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20473C43">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67DFAAC9">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Tên màn hình</w:t>
            </w:r>
          </w:p>
        </w:tc>
      </w:tr>
      <w:tr w14:paraId="4E4F0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617E8729">
            <w:pPr>
              <w:pStyle w:val="3"/>
              <w:numPr>
                <w:ilvl w:val="0"/>
                <w:numId w:val="128"/>
              </w:numPr>
              <w:jc w:val="left"/>
              <w:rPr>
                <w:rFonts w:ascii="Times New Roman" w:hAnsi="Times New Roman"/>
                <w:sz w:val="24"/>
                <w:szCs w:val="24"/>
                <w:lang w:val="en-US"/>
              </w:rPr>
            </w:pPr>
          </w:p>
        </w:tc>
        <w:tc>
          <w:tcPr>
            <w:tcW w:w="4669" w:type="dxa"/>
          </w:tcPr>
          <w:p w14:paraId="4E140A55">
            <w:pPr>
              <w:pStyle w:val="3"/>
              <w:ind w:left="0" w:firstLine="0"/>
              <w:jc w:val="left"/>
              <w:rPr>
                <w:rFonts w:ascii="Times New Roman" w:hAnsi="Times New Roman"/>
                <w:color w:val="FF0000"/>
                <w:sz w:val="24"/>
                <w:szCs w:val="24"/>
                <w:lang w:val="en-US"/>
              </w:rPr>
            </w:pPr>
            <w:r>
              <w:rPr>
                <w:rFonts w:ascii="Times New Roman" w:hAnsi="Times New Roman"/>
                <w:sz w:val="20"/>
                <w:lang w:val="en-US"/>
              </w:rPr>
              <w:drawing>
                <wp:inline distT="0" distB="0" distL="0" distR="0">
                  <wp:extent cx="1304925" cy="8286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69"/>
                          <a:stretch>
                            <a:fillRect/>
                          </a:stretch>
                        </pic:blipFill>
                        <pic:spPr>
                          <a:xfrm>
                            <a:off x="0" y="0"/>
                            <a:ext cx="1304925" cy="828675"/>
                          </a:xfrm>
                          <a:prstGeom prst="rect">
                            <a:avLst/>
                          </a:prstGeom>
                        </pic:spPr>
                      </pic:pic>
                    </a:graphicData>
                  </a:graphic>
                </wp:inline>
              </w:drawing>
            </w:r>
          </w:p>
        </w:tc>
        <w:tc>
          <w:tcPr>
            <w:tcW w:w="1170" w:type="dxa"/>
          </w:tcPr>
          <w:p w14:paraId="71DD41EE">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Image</w:t>
            </w:r>
          </w:p>
        </w:tc>
        <w:tc>
          <w:tcPr>
            <w:tcW w:w="1260" w:type="dxa"/>
          </w:tcPr>
          <w:p w14:paraId="50374C9C">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7482CDF7">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59248001">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684F8931">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Hiển thị hình ảnh như thiết kế.</w:t>
            </w:r>
          </w:p>
        </w:tc>
      </w:tr>
      <w:tr w14:paraId="657D14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49B43C95">
            <w:pPr>
              <w:pStyle w:val="3"/>
              <w:numPr>
                <w:ilvl w:val="0"/>
                <w:numId w:val="128"/>
              </w:numPr>
              <w:jc w:val="left"/>
              <w:rPr>
                <w:rFonts w:ascii="Times New Roman" w:hAnsi="Times New Roman"/>
                <w:sz w:val="24"/>
                <w:szCs w:val="24"/>
                <w:lang w:val="en-US"/>
              </w:rPr>
            </w:pPr>
          </w:p>
        </w:tc>
        <w:tc>
          <w:tcPr>
            <w:tcW w:w="4669" w:type="dxa"/>
          </w:tcPr>
          <w:p w14:paraId="2284F4F3">
            <w:pPr>
              <w:pStyle w:val="3"/>
              <w:ind w:left="0" w:firstLine="0"/>
              <w:jc w:val="left"/>
              <w:rPr>
                <w:rFonts w:ascii="Times New Roman" w:hAnsi="Times New Roman"/>
                <w:color w:val="FF0000"/>
                <w:sz w:val="24"/>
                <w:szCs w:val="24"/>
                <w:lang w:val="en-US"/>
              </w:rPr>
            </w:pPr>
            <w:r>
              <w:rPr>
                <w:rFonts w:ascii="Times New Roman" w:hAnsi="Times New Roman"/>
                <w:sz w:val="20"/>
                <w:lang w:val="en-US"/>
              </w:rPr>
              <w:drawing>
                <wp:inline distT="0" distB="0" distL="0" distR="0">
                  <wp:extent cx="2286000" cy="14128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pic:cNvPicPr>
                        </pic:nvPicPr>
                        <pic:blipFill>
                          <a:blip r:embed="rId170"/>
                          <a:stretch>
                            <a:fillRect/>
                          </a:stretch>
                        </pic:blipFill>
                        <pic:spPr>
                          <a:xfrm>
                            <a:off x="0" y="0"/>
                            <a:ext cx="2294662" cy="1418228"/>
                          </a:xfrm>
                          <a:prstGeom prst="rect">
                            <a:avLst/>
                          </a:prstGeom>
                        </pic:spPr>
                      </pic:pic>
                    </a:graphicData>
                  </a:graphic>
                </wp:inline>
              </w:drawing>
            </w:r>
          </w:p>
        </w:tc>
        <w:tc>
          <w:tcPr>
            <w:tcW w:w="1170" w:type="dxa"/>
          </w:tcPr>
          <w:p w14:paraId="61B5D96E">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Progress bar + Label</w:t>
            </w:r>
          </w:p>
        </w:tc>
        <w:tc>
          <w:tcPr>
            <w:tcW w:w="1260" w:type="dxa"/>
          </w:tcPr>
          <w:p w14:paraId="186331EC">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307EDFDC">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0E5ECC72">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65D5FCDD">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Hiển thị progress bar mô tả nội dung tương ứng các bước trong quá trình mở thẻ.</w:t>
            </w:r>
          </w:p>
          <w:p w14:paraId="5D52A71D">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Thông báo cho khách hàng trạng thái hiện tại là chờ phê duyệt.</w:t>
            </w:r>
          </w:p>
          <w:p w14:paraId="46E1F4E7">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Nội dung hiển thị như thiết kế.</w:t>
            </w:r>
          </w:p>
        </w:tc>
      </w:tr>
      <w:tr w14:paraId="3AD7A3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0A991EEC">
            <w:pPr>
              <w:pStyle w:val="3"/>
              <w:numPr>
                <w:ilvl w:val="0"/>
                <w:numId w:val="128"/>
              </w:numPr>
              <w:jc w:val="left"/>
              <w:rPr>
                <w:rFonts w:ascii="Times New Roman" w:hAnsi="Times New Roman"/>
                <w:sz w:val="24"/>
                <w:szCs w:val="24"/>
                <w:lang w:val="en-US"/>
              </w:rPr>
            </w:pPr>
          </w:p>
        </w:tc>
        <w:tc>
          <w:tcPr>
            <w:tcW w:w="4669" w:type="dxa"/>
          </w:tcPr>
          <w:p w14:paraId="2F43EE25">
            <w:pPr>
              <w:pStyle w:val="3"/>
              <w:ind w:left="0" w:firstLine="0"/>
              <w:jc w:val="left"/>
              <w:rPr>
                <w:rFonts w:ascii="Times New Roman" w:hAnsi="Times New Roman"/>
                <w:sz w:val="20"/>
                <w:lang w:val="en-US"/>
              </w:rPr>
            </w:pPr>
            <w:r>
              <w:rPr>
                <w:rFonts w:ascii="Times New Roman" w:hAnsi="Times New Roman"/>
                <w:sz w:val="24"/>
                <w:szCs w:val="24"/>
                <w:lang w:val="en-US"/>
              </w:rPr>
              <w:drawing>
                <wp:inline distT="0" distB="0" distL="0" distR="0">
                  <wp:extent cx="1647825" cy="4572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167"/>
                          <a:stretch>
                            <a:fillRect/>
                          </a:stretch>
                        </pic:blipFill>
                        <pic:spPr>
                          <a:xfrm>
                            <a:off x="0" y="0"/>
                            <a:ext cx="1648055" cy="457264"/>
                          </a:xfrm>
                          <a:prstGeom prst="rect">
                            <a:avLst/>
                          </a:prstGeom>
                        </pic:spPr>
                      </pic:pic>
                    </a:graphicData>
                  </a:graphic>
                </wp:inline>
              </w:drawing>
            </w:r>
          </w:p>
        </w:tc>
        <w:tc>
          <w:tcPr>
            <w:tcW w:w="1170" w:type="dxa"/>
          </w:tcPr>
          <w:p w14:paraId="5C13D3F0">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Button</w:t>
            </w:r>
          </w:p>
        </w:tc>
        <w:tc>
          <w:tcPr>
            <w:tcW w:w="1260" w:type="dxa"/>
          </w:tcPr>
          <w:p w14:paraId="7FB67780">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1613571F">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7F021035">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0D34BA31">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 xml:space="preserve">Khi nhấn, </w:t>
            </w:r>
            <w:r>
              <w:rPr>
                <w:rFonts w:ascii="Times New Roman" w:hAnsi="Times New Roman"/>
                <w:color w:val="FF0000"/>
                <w:sz w:val="24"/>
                <w:szCs w:val="24"/>
              </w:rPr>
              <w:t>điều hướng về MH Trang chủ và kết thúc GD.</w:t>
            </w:r>
          </w:p>
        </w:tc>
      </w:tr>
      <w:tr w14:paraId="070357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13405" w:type="dxa"/>
            <w:gridSpan w:val="7"/>
          </w:tcPr>
          <w:p w14:paraId="7DB67315">
            <w:pPr>
              <w:pStyle w:val="3"/>
              <w:ind w:left="0" w:firstLine="0"/>
              <w:jc w:val="left"/>
              <w:rPr>
                <w:rFonts w:ascii="Times New Roman" w:hAnsi="Times New Roman"/>
                <w:b/>
                <w:color w:val="FF0000"/>
                <w:sz w:val="24"/>
                <w:szCs w:val="24"/>
                <w:lang w:val="en-US"/>
              </w:rPr>
            </w:pPr>
            <w:r>
              <w:rPr>
                <w:rFonts w:ascii="Times New Roman" w:hAnsi="Times New Roman"/>
                <w:b/>
                <w:color w:val="FF0000"/>
                <w:sz w:val="24"/>
                <w:szCs w:val="24"/>
                <w:lang w:val="en-US"/>
              </w:rPr>
              <w:t>Màn hình Gửi đơn đăng ký không thành công</w:t>
            </w:r>
          </w:p>
          <w:p w14:paraId="5B69DAFF">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Hiển thị khi có lỗi xảy ra trong quá trình gửi thông tin sang hệ thống SLS để phê duyệt thông tin.</w:t>
            </w:r>
          </w:p>
        </w:tc>
      </w:tr>
      <w:tr w14:paraId="3EA2EC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26502F02">
            <w:pPr>
              <w:pStyle w:val="3"/>
              <w:numPr>
                <w:ilvl w:val="0"/>
                <w:numId w:val="128"/>
              </w:numPr>
              <w:jc w:val="left"/>
              <w:rPr>
                <w:rFonts w:ascii="Times New Roman" w:hAnsi="Times New Roman"/>
                <w:sz w:val="24"/>
                <w:szCs w:val="24"/>
                <w:lang w:val="en-US"/>
              </w:rPr>
            </w:pPr>
          </w:p>
        </w:tc>
        <w:tc>
          <w:tcPr>
            <w:tcW w:w="4669" w:type="dxa"/>
          </w:tcPr>
          <w:p w14:paraId="6D281D64">
            <w:pPr>
              <w:pStyle w:val="3"/>
              <w:ind w:left="0" w:firstLine="0"/>
              <w:jc w:val="left"/>
              <w:rPr>
                <w:rFonts w:ascii="Times New Roman" w:hAnsi="Times New Roman"/>
                <w:sz w:val="24"/>
                <w:szCs w:val="24"/>
                <w:lang w:val="en-US"/>
              </w:rPr>
            </w:pPr>
            <w:r>
              <w:rPr>
                <w:rFonts w:ascii="Times New Roman" w:hAnsi="Times New Roman"/>
                <w:color w:val="FF0000"/>
                <w:sz w:val="20"/>
                <w:lang w:val="en-US"/>
              </w:rPr>
              <w:drawing>
                <wp:inline distT="0" distB="0" distL="0" distR="0">
                  <wp:extent cx="285750" cy="2000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168"/>
                          <a:stretch>
                            <a:fillRect/>
                          </a:stretch>
                        </pic:blipFill>
                        <pic:spPr>
                          <a:xfrm>
                            <a:off x="0" y="0"/>
                            <a:ext cx="285750" cy="200025"/>
                          </a:xfrm>
                          <a:prstGeom prst="rect">
                            <a:avLst/>
                          </a:prstGeom>
                        </pic:spPr>
                      </pic:pic>
                    </a:graphicData>
                  </a:graphic>
                </wp:inline>
              </w:drawing>
            </w:r>
          </w:p>
        </w:tc>
        <w:tc>
          <w:tcPr>
            <w:tcW w:w="1170" w:type="dxa"/>
          </w:tcPr>
          <w:p w14:paraId="36FC71FA">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Icon</w:t>
            </w:r>
          </w:p>
        </w:tc>
        <w:tc>
          <w:tcPr>
            <w:tcW w:w="1260" w:type="dxa"/>
          </w:tcPr>
          <w:p w14:paraId="0DAD45FC">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4B6296EF">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2045261E">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17D417D4">
            <w:pPr>
              <w:pStyle w:val="3"/>
              <w:numPr>
                <w:ilvl w:val="0"/>
                <w:numId w:val="107"/>
              </w:numPr>
              <w:jc w:val="left"/>
              <w:rPr>
                <w:rFonts w:ascii="Times New Roman" w:hAnsi="Times New Roman"/>
                <w:color w:val="FF0000"/>
                <w:sz w:val="24"/>
                <w:szCs w:val="24"/>
                <w:lang w:val="en-US"/>
              </w:rPr>
            </w:pPr>
            <w:commentRangeStart w:id="127"/>
            <w:r>
              <w:rPr>
                <w:rFonts w:ascii="Times New Roman" w:hAnsi="Times New Roman"/>
                <w:color w:val="FF0000"/>
                <w:sz w:val="24"/>
                <w:szCs w:val="24"/>
                <w:lang w:val="en-US"/>
              </w:rPr>
              <w:t>Click thì quay về màn hình trước đó</w:t>
            </w:r>
            <w:commentRangeEnd w:id="127"/>
            <w:r>
              <w:rPr>
                <w:rStyle w:val="24"/>
                <w:rFonts w:ascii="Times New Roman" w:hAnsi="Times New Roman"/>
              </w:rPr>
              <w:commentReference w:id="127"/>
            </w:r>
            <w:r>
              <w:rPr>
                <w:rFonts w:ascii="Times New Roman" w:hAnsi="Times New Roman"/>
                <w:color w:val="FF0000"/>
                <w:sz w:val="24"/>
                <w:szCs w:val="24"/>
                <w:lang w:val="en-US"/>
              </w:rPr>
              <w:t>.</w:t>
            </w:r>
          </w:p>
        </w:tc>
      </w:tr>
      <w:tr w14:paraId="34BB64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0B473008">
            <w:pPr>
              <w:pStyle w:val="3"/>
              <w:numPr>
                <w:ilvl w:val="0"/>
                <w:numId w:val="128"/>
              </w:numPr>
              <w:jc w:val="left"/>
              <w:rPr>
                <w:rFonts w:ascii="Times New Roman" w:hAnsi="Times New Roman"/>
                <w:sz w:val="24"/>
                <w:szCs w:val="24"/>
                <w:lang w:val="en-US"/>
              </w:rPr>
            </w:pPr>
          </w:p>
        </w:tc>
        <w:tc>
          <w:tcPr>
            <w:tcW w:w="4669" w:type="dxa"/>
          </w:tcPr>
          <w:p w14:paraId="450A4CF1">
            <w:pPr>
              <w:pStyle w:val="3"/>
              <w:ind w:left="0" w:firstLine="0"/>
              <w:jc w:val="left"/>
              <w:rPr>
                <w:rFonts w:ascii="Times New Roman" w:hAnsi="Times New Roman"/>
                <w:sz w:val="24"/>
                <w:szCs w:val="24"/>
                <w:lang w:val="en-US"/>
              </w:rPr>
            </w:pPr>
            <w:r>
              <w:rPr>
                <w:rFonts w:ascii="Times New Roman" w:hAnsi="Times New Roman"/>
                <w:color w:val="FF0000"/>
                <w:sz w:val="24"/>
                <w:szCs w:val="24"/>
                <w:lang w:val="en-US"/>
              </w:rPr>
              <w:t>Đăng ký thẻ tín dụng</w:t>
            </w:r>
          </w:p>
        </w:tc>
        <w:tc>
          <w:tcPr>
            <w:tcW w:w="1170" w:type="dxa"/>
          </w:tcPr>
          <w:p w14:paraId="37368F92">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Label</w:t>
            </w:r>
          </w:p>
        </w:tc>
        <w:tc>
          <w:tcPr>
            <w:tcW w:w="1260" w:type="dxa"/>
          </w:tcPr>
          <w:p w14:paraId="432E9B99">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6E1401F7">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109C4237">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55A4F798">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Tên màn hình</w:t>
            </w:r>
          </w:p>
        </w:tc>
      </w:tr>
      <w:tr w14:paraId="65F4E1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1400CF07">
            <w:pPr>
              <w:pStyle w:val="3"/>
              <w:numPr>
                <w:ilvl w:val="0"/>
                <w:numId w:val="128"/>
              </w:numPr>
              <w:jc w:val="left"/>
              <w:rPr>
                <w:rFonts w:ascii="Times New Roman" w:hAnsi="Times New Roman"/>
                <w:sz w:val="24"/>
                <w:szCs w:val="24"/>
                <w:lang w:val="en-US"/>
              </w:rPr>
            </w:pPr>
          </w:p>
        </w:tc>
        <w:tc>
          <w:tcPr>
            <w:tcW w:w="4669" w:type="dxa"/>
          </w:tcPr>
          <w:p w14:paraId="7E12FDBB">
            <w:pPr>
              <w:pStyle w:val="3"/>
              <w:ind w:left="0" w:firstLine="0"/>
              <w:jc w:val="left"/>
              <w:rPr>
                <w:rFonts w:ascii="Times New Roman" w:hAnsi="Times New Roman"/>
                <w:sz w:val="24"/>
                <w:szCs w:val="24"/>
                <w:lang w:val="en-US"/>
              </w:rPr>
            </w:pPr>
            <w:r>
              <w:rPr>
                <w:rFonts w:ascii="Times New Roman" w:hAnsi="Times New Roman"/>
                <w:sz w:val="20"/>
                <w:lang w:val="en-US"/>
              </w:rPr>
              <w:drawing>
                <wp:inline distT="0" distB="0" distL="0" distR="0">
                  <wp:extent cx="1104900" cy="69532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171"/>
                          <a:stretch>
                            <a:fillRect/>
                          </a:stretch>
                        </pic:blipFill>
                        <pic:spPr>
                          <a:xfrm>
                            <a:off x="0" y="0"/>
                            <a:ext cx="1104900" cy="695325"/>
                          </a:xfrm>
                          <a:prstGeom prst="rect">
                            <a:avLst/>
                          </a:prstGeom>
                        </pic:spPr>
                      </pic:pic>
                    </a:graphicData>
                  </a:graphic>
                </wp:inline>
              </w:drawing>
            </w:r>
          </w:p>
        </w:tc>
        <w:tc>
          <w:tcPr>
            <w:tcW w:w="1170" w:type="dxa"/>
          </w:tcPr>
          <w:p w14:paraId="399CE5FF">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Image</w:t>
            </w:r>
          </w:p>
        </w:tc>
        <w:tc>
          <w:tcPr>
            <w:tcW w:w="1260" w:type="dxa"/>
          </w:tcPr>
          <w:p w14:paraId="5330333D">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7B2A8F90">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2AD27070">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66304C88">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Hiển thị hình ảnh như thiết kế.</w:t>
            </w:r>
          </w:p>
        </w:tc>
      </w:tr>
      <w:tr w14:paraId="7C0EEC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7E6AEC9D">
            <w:pPr>
              <w:pStyle w:val="3"/>
              <w:numPr>
                <w:ilvl w:val="0"/>
                <w:numId w:val="128"/>
              </w:numPr>
              <w:jc w:val="left"/>
              <w:rPr>
                <w:rFonts w:ascii="Times New Roman" w:hAnsi="Times New Roman"/>
                <w:sz w:val="24"/>
                <w:szCs w:val="24"/>
                <w:lang w:val="en-US"/>
              </w:rPr>
            </w:pPr>
          </w:p>
        </w:tc>
        <w:tc>
          <w:tcPr>
            <w:tcW w:w="4669" w:type="dxa"/>
          </w:tcPr>
          <w:p w14:paraId="67044003">
            <w:pPr>
              <w:pStyle w:val="3"/>
              <w:ind w:left="0" w:firstLine="0"/>
              <w:jc w:val="left"/>
              <w:rPr>
                <w:rFonts w:ascii="Times New Roman" w:hAnsi="Times New Roman"/>
                <w:sz w:val="24"/>
                <w:szCs w:val="24"/>
                <w:lang w:val="en-US"/>
              </w:rPr>
            </w:pPr>
            <w:r>
              <w:rPr>
                <w:rFonts w:ascii="Times New Roman" w:hAnsi="Times New Roman"/>
                <w:sz w:val="20"/>
                <w:lang w:val="en-US"/>
              </w:rPr>
              <w:drawing>
                <wp:inline distT="0" distB="0" distL="0" distR="0">
                  <wp:extent cx="2446020" cy="15811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172"/>
                          <a:stretch>
                            <a:fillRect/>
                          </a:stretch>
                        </pic:blipFill>
                        <pic:spPr>
                          <a:xfrm>
                            <a:off x="0" y="0"/>
                            <a:ext cx="2448840" cy="1582781"/>
                          </a:xfrm>
                          <a:prstGeom prst="rect">
                            <a:avLst/>
                          </a:prstGeom>
                        </pic:spPr>
                      </pic:pic>
                    </a:graphicData>
                  </a:graphic>
                </wp:inline>
              </w:drawing>
            </w:r>
          </w:p>
        </w:tc>
        <w:tc>
          <w:tcPr>
            <w:tcW w:w="1170" w:type="dxa"/>
          </w:tcPr>
          <w:p w14:paraId="2918B265">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Progress bar + Label</w:t>
            </w:r>
          </w:p>
        </w:tc>
        <w:tc>
          <w:tcPr>
            <w:tcW w:w="1260" w:type="dxa"/>
          </w:tcPr>
          <w:p w14:paraId="33809779">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673FBB12">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12F891A3">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64F7C380">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Hiển thị progress bar mô tả nội dung tương ứng các bước trong quá trình mở thẻ.</w:t>
            </w:r>
          </w:p>
          <w:p w14:paraId="1013E290">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Thông báo cho khách hàng về việc đăng ký mở thẻ tín dụng không thành công.</w:t>
            </w:r>
          </w:p>
          <w:p w14:paraId="65E778B7">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Nội dung hiển thị như thiết kế.</w:t>
            </w:r>
          </w:p>
        </w:tc>
      </w:tr>
      <w:tr w14:paraId="2F262D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trPr>
        <w:tc>
          <w:tcPr>
            <w:tcW w:w="636" w:type="dxa"/>
          </w:tcPr>
          <w:p w14:paraId="63930904">
            <w:pPr>
              <w:pStyle w:val="3"/>
              <w:numPr>
                <w:ilvl w:val="0"/>
                <w:numId w:val="128"/>
              </w:numPr>
              <w:jc w:val="left"/>
              <w:rPr>
                <w:rFonts w:ascii="Times New Roman" w:hAnsi="Times New Roman"/>
                <w:sz w:val="24"/>
                <w:szCs w:val="24"/>
                <w:lang w:val="en-US"/>
              </w:rPr>
            </w:pPr>
          </w:p>
        </w:tc>
        <w:tc>
          <w:tcPr>
            <w:tcW w:w="4669" w:type="dxa"/>
          </w:tcPr>
          <w:p w14:paraId="1ACDD2AB">
            <w:pPr>
              <w:pStyle w:val="3"/>
              <w:ind w:left="0" w:firstLine="0"/>
              <w:jc w:val="left"/>
              <w:rPr>
                <w:rFonts w:ascii="Times New Roman" w:hAnsi="Times New Roman"/>
                <w:sz w:val="24"/>
                <w:szCs w:val="24"/>
                <w:lang w:val="en-US"/>
              </w:rPr>
            </w:pPr>
            <w:r>
              <w:rPr>
                <w:rFonts w:ascii="Times New Roman" w:hAnsi="Times New Roman"/>
                <w:sz w:val="24"/>
                <w:szCs w:val="24"/>
                <w:lang w:val="en-US"/>
              </w:rPr>
              <w:drawing>
                <wp:inline distT="0" distB="0" distL="0" distR="0">
                  <wp:extent cx="1647825" cy="457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167"/>
                          <a:stretch>
                            <a:fillRect/>
                          </a:stretch>
                        </pic:blipFill>
                        <pic:spPr>
                          <a:xfrm>
                            <a:off x="0" y="0"/>
                            <a:ext cx="1648055" cy="457264"/>
                          </a:xfrm>
                          <a:prstGeom prst="rect">
                            <a:avLst/>
                          </a:prstGeom>
                        </pic:spPr>
                      </pic:pic>
                    </a:graphicData>
                  </a:graphic>
                </wp:inline>
              </w:drawing>
            </w:r>
          </w:p>
        </w:tc>
        <w:tc>
          <w:tcPr>
            <w:tcW w:w="1170" w:type="dxa"/>
          </w:tcPr>
          <w:p w14:paraId="6517B965">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Button</w:t>
            </w:r>
          </w:p>
        </w:tc>
        <w:tc>
          <w:tcPr>
            <w:tcW w:w="1260" w:type="dxa"/>
          </w:tcPr>
          <w:p w14:paraId="5A303846">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1440" w:type="dxa"/>
          </w:tcPr>
          <w:p w14:paraId="06EBB471">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Y</w:t>
            </w:r>
          </w:p>
        </w:tc>
        <w:tc>
          <w:tcPr>
            <w:tcW w:w="990" w:type="dxa"/>
          </w:tcPr>
          <w:p w14:paraId="1B7612D1">
            <w:pPr>
              <w:pStyle w:val="3"/>
              <w:ind w:left="0" w:firstLine="0"/>
              <w:jc w:val="left"/>
              <w:rPr>
                <w:rFonts w:ascii="Times New Roman" w:hAnsi="Times New Roman"/>
                <w:color w:val="FF0000"/>
                <w:sz w:val="24"/>
                <w:szCs w:val="24"/>
                <w:lang w:val="en-US"/>
              </w:rPr>
            </w:pPr>
            <w:r>
              <w:rPr>
                <w:rFonts w:ascii="Times New Roman" w:hAnsi="Times New Roman"/>
                <w:color w:val="FF0000"/>
                <w:sz w:val="24"/>
                <w:szCs w:val="24"/>
                <w:lang w:val="en-US"/>
              </w:rPr>
              <w:t>N/A</w:t>
            </w:r>
          </w:p>
        </w:tc>
        <w:tc>
          <w:tcPr>
            <w:tcW w:w="3240" w:type="dxa"/>
          </w:tcPr>
          <w:p w14:paraId="1BBCA582">
            <w:pPr>
              <w:pStyle w:val="3"/>
              <w:numPr>
                <w:ilvl w:val="0"/>
                <w:numId w:val="107"/>
              </w:numPr>
              <w:jc w:val="left"/>
              <w:rPr>
                <w:rFonts w:ascii="Times New Roman" w:hAnsi="Times New Roman"/>
                <w:color w:val="FF0000"/>
                <w:sz w:val="24"/>
                <w:szCs w:val="24"/>
                <w:lang w:val="en-US"/>
              </w:rPr>
            </w:pPr>
            <w:r>
              <w:rPr>
                <w:rFonts w:ascii="Times New Roman" w:hAnsi="Times New Roman"/>
                <w:color w:val="FF0000"/>
                <w:sz w:val="24"/>
                <w:szCs w:val="24"/>
                <w:lang w:val="en-US"/>
              </w:rPr>
              <w:t xml:space="preserve">Khi nhấn, </w:t>
            </w:r>
            <w:r>
              <w:rPr>
                <w:rFonts w:ascii="Times New Roman" w:hAnsi="Times New Roman"/>
                <w:color w:val="FF0000"/>
                <w:sz w:val="24"/>
                <w:szCs w:val="24"/>
              </w:rPr>
              <w:t>điều hướng về MH Trang chủ và kết thúc GD</w:t>
            </w:r>
          </w:p>
        </w:tc>
      </w:tr>
    </w:tbl>
    <w:p w14:paraId="66BD357D">
      <w:pPr>
        <w:pStyle w:val="3"/>
        <w:ind w:left="0" w:firstLine="0"/>
        <w:rPr>
          <w:rFonts w:ascii="Times New Roman" w:hAnsi="Times New Roman"/>
          <w:sz w:val="24"/>
          <w:szCs w:val="24"/>
          <w:lang w:val="en-US"/>
        </w:rPr>
      </w:pPr>
    </w:p>
    <w:p w14:paraId="03B9EC6F">
      <w:pPr>
        <w:pStyle w:val="5"/>
        <w:numPr>
          <w:ilvl w:val="2"/>
          <w:numId w:val="1"/>
        </w:numPr>
        <w:ind w:left="720"/>
        <w:rPr>
          <w:sz w:val="24"/>
          <w:lang w:val="en-US"/>
        </w:rPr>
      </w:pPr>
      <w:r>
        <w:rPr>
          <w:sz w:val="24"/>
          <w:lang w:val="en-US"/>
        </w:rPr>
        <w:t>MH luồng tặng quà cho KH mở thẻ:</w:t>
      </w:r>
    </w:p>
    <w:p w14:paraId="0EB000A5">
      <w:pPr>
        <w:pStyle w:val="233"/>
        <w:widowControl/>
        <w:spacing w:before="0" w:after="0" w:line="276" w:lineRule="auto"/>
        <w:ind w:left="1080" w:firstLine="0"/>
        <w:contextualSpacing/>
        <w:rPr>
          <w:rFonts w:ascii="Times New Roman" w:hAnsi="Times New Roman"/>
          <w:sz w:val="24"/>
          <w:szCs w:val="24"/>
        </w:rPr>
      </w:pPr>
      <w:r>
        <w:rPr>
          <w:rFonts w:ascii="Times New Roman" w:hAnsi="Times New Roman"/>
          <w:lang w:val="en-US"/>
        </w:rPr>
        <w:drawing>
          <wp:inline distT="0" distB="0" distL="0" distR="0">
            <wp:extent cx="7820025" cy="287718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73"/>
                    <a:stretch>
                      <a:fillRect/>
                    </a:stretch>
                  </pic:blipFill>
                  <pic:spPr>
                    <a:xfrm>
                      <a:off x="0" y="0"/>
                      <a:ext cx="7820025" cy="2877185"/>
                    </a:xfrm>
                    <a:prstGeom prst="rect">
                      <a:avLst/>
                    </a:prstGeom>
                  </pic:spPr>
                </pic:pic>
              </a:graphicData>
            </a:graphic>
          </wp:inline>
        </w:drawing>
      </w:r>
    </w:p>
    <w:p w14:paraId="111574C3">
      <w:pPr>
        <w:pStyle w:val="233"/>
        <w:widowControl/>
        <w:spacing w:before="0" w:after="0" w:line="276" w:lineRule="auto"/>
        <w:ind w:left="1080" w:firstLine="0"/>
        <w:contextualSpacing/>
        <w:rPr>
          <w:rFonts w:ascii="Times New Roman" w:hAnsi="Times New Roman"/>
          <w:sz w:val="24"/>
          <w:szCs w:val="24"/>
        </w:rPr>
      </w:pPr>
      <w:r>
        <w:rPr>
          <w:rFonts w:ascii="Times New Roman" w:hAnsi="Times New Roman"/>
          <w:sz w:val="24"/>
          <w:szCs w:val="24"/>
        </w:rPr>
        <w:t>Chi tiết mô tả luồng và UI SDK tặng quà cho KH mở thẻ tham khảo tài liệu \\10.1.12.27\Du an\Du An Dang Trien Khai\18.NHCN.02-Hydro Bank\Working\Khac\08. QBA\7. Giai đoạn 7 - 2025\40. Loyalty\TLPT, mục 8.</w:t>
      </w:r>
    </w:p>
    <w:p w14:paraId="7F2D26DE">
      <w:pPr>
        <w:pStyle w:val="4"/>
        <w:keepNext/>
        <w:widowControl/>
        <w:numPr>
          <w:ilvl w:val="0"/>
          <w:numId w:val="0"/>
        </w:numPr>
        <w:tabs>
          <w:tab w:val="clear" w:pos="1800"/>
        </w:tabs>
        <w:spacing w:before="120" w:after="120" w:line="360" w:lineRule="auto"/>
        <w:ind w:left="576" w:right="463" w:hanging="576"/>
        <w:rPr>
          <w:lang w:val="en-US"/>
        </w:rPr>
      </w:pPr>
      <w:bookmarkStart w:id="87" w:name="_Toc115447387"/>
      <w:r>
        <w:rPr>
          <w:lang w:val="en-US"/>
        </w:rPr>
        <w:t>3.4 Sửa đổi Quản lý cấu hình thẻ</w:t>
      </w:r>
      <w:bookmarkEnd w:id="87"/>
    </w:p>
    <w:p w14:paraId="0238FE2D">
      <w:pPr>
        <w:pStyle w:val="3"/>
        <w:ind w:hanging="720"/>
        <w:rPr>
          <w:rFonts w:ascii="Times New Roman" w:hAnsi="Times New Roman"/>
          <w:b/>
          <w:sz w:val="24"/>
          <w:szCs w:val="24"/>
          <w:lang w:val="en-US"/>
        </w:rPr>
      </w:pPr>
      <w:r>
        <w:rPr>
          <w:rFonts w:ascii="Times New Roman" w:hAnsi="Times New Roman"/>
          <w:b/>
          <w:sz w:val="24"/>
          <w:szCs w:val="24"/>
          <w:lang w:val="en-US"/>
        </w:rPr>
        <w:t>3.5.1. Tổng quát</w:t>
      </w:r>
    </w:p>
    <w:p w14:paraId="5F7BAAA2">
      <w:pPr>
        <w:pStyle w:val="3"/>
        <w:numPr>
          <w:ilvl w:val="0"/>
          <w:numId w:val="129"/>
        </w:numPr>
        <w:rPr>
          <w:rFonts w:ascii="Times New Roman" w:hAnsi="Times New Roman"/>
          <w:sz w:val="24"/>
          <w:szCs w:val="24"/>
          <w:lang w:val="en-US"/>
        </w:rPr>
      </w:pPr>
      <w:r>
        <w:rPr>
          <w:rFonts w:ascii="Times New Roman" w:hAnsi="Times New Roman"/>
          <w:sz w:val="24"/>
          <w:szCs w:val="24"/>
          <w:lang w:val="en-US"/>
        </w:rPr>
        <w:t xml:space="preserve">Nội dung sửa đổi (tương tự thẻ Credit EVO): </w:t>
      </w:r>
    </w:p>
    <w:p w14:paraId="264E0217">
      <w:pPr>
        <w:pStyle w:val="3"/>
        <w:numPr>
          <w:ilvl w:val="1"/>
          <w:numId w:val="129"/>
        </w:numPr>
        <w:rPr>
          <w:rFonts w:ascii="Times New Roman" w:hAnsi="Times New Roman"/>
          <w:sz w:val="24"/>
          <w:szCs w:val="24"/>
          <w:lang w:val="en-US"/>
        </w:rPr>
      </w:pPr>
      <w:r>
        <w:rPr>
          <w:rFonts w:ascii="Times New Roman" w:hAnsi="Times New Roman"/>
          <w:sz w:val="24"/>
          <w:szCs w:val="24"/>
          <w:lang w:val="en-US"/>
        </w:rPr>
        <w:t>Bổ sung tính năng:</w:t>
      </w:r>
    </w:p>
    <w:p w14:paraId="19B2F2CA">
      <w:pPr>
        <w:pStyle w:val="3"/>
        <w:numPr>
          <w:ilvl w:val="2"/>
          <w:numId w:val="129"/>
        </w:numPr>
        <w:jc w:val="left"/>
        <w:rPr>
          <w:rFonts w:ascii="Times New Roman" w:hAnsi="Times New Roman"/>
          <w:sz w:val="24"/>
          <w:szCs w:val="24"/>
          <w:lang w:val="en-US"/>
        </w:rPr>
      </w:pPr>
      <w:r>
        <w:rPr>
          <w:rFonts w:ascii="Times New Roman" w:hAnsi="Times New Roman"/>
          <w:sz w:val="24"/>
          <w:szCs w:val="24"/>
          <w:lang w:val="en-US"/>
        </w:rPr>
        <w:t>Xem số thẻ/CVV: Tương tự logic của mục 3.5.2.4 tài liệu : ĐỀ XUẤT_Card Maintenance_V4.09 (refer phụ lục 4.11)</w:t>
      </w:r>
    </w:p>
    <w:p w14:paraId="0118FF56">
      <w:pPr>
        <w:pStyle w:val="3"/>
        <w:numPr>
          <w:ilvl w:val="2"/>
          <w:numId w:val="129"/>
        </w:numPr>
        <w:jc w:val="left"/>
        <w:rPr>
          <w:rFonts w:ascii="Times New Roman" w:hAnsi="Times New Roman"/>
          <w:sz w:val="24"/>
          <w:szCs w:val="24"/>
          <w:lang w:val="en-US"/>
        </w:rPr>
      </w:pPr>
      <w:r>
        <w:rPr>
          <w:rFonts w:ascii="Times New Roman" w:hAnsi="Times New Roman"/>
          <w:sz w:val="24"/>
          <w:szCs w:val="24"/>
          <w:lang w:val="en-US"/>
        </w:rPr>
        <w:t>Cài đặt hạn mức giao dịch/Cài đặt hạn mức quẹt thẻ &amp; rút tiền: tương tự logic của mục 3.1.2 tài liệu : ĐỀ XUẤT_Card Maintenance_V4.09 (refer phụ lục 4.11)</w:t>
      </w:r>
    </w:p>
    <w:p w14:paraId="37083273">
      <w:pPr>
        <w:pStyle w:val="3"/>
        <w:numPr>
          <w:ilvl w:val="2"/>
          <w:numId w:val="129"/>
        </w:numPr>
        <w:rPr>
          <w:rFonts w:ascii="Times New Roman" w:hAnsi="Times New Roman"/>
          <w:sz w:val="24"/>
          <w:szCs w:val="24"/>
          <w:lang w:val="en-US"/>
        </w:rPr>
      </w:pPr>
      <w:r>
        <w:rPr>
          <w:rFonts w:ascii="Times New Roman" w:hAnsi="Times New Roman"/>
          <w:sz w:val="24"/>
          <w:szCs w:val="24"/>
        </w:rPr>
        <w:t xml:space="preserve">Sửa đổi tính năng </w:t>
      </w:r>
      <w:r>
        <w:rPr>
          <w:rFonts w:ascii="Times New Roman" w:hAnsi="Times New Roman"/>
          <w:b/>
          <w:sz w:val="24"/>
          <w:szCs w:val="24"/>
        </w:rPr>
        <w:t xml:space="preserve">Kích hoạt thẻ </w:t>
      </w:r>
      <w:r>
        <w:rPr>
          <w:rFonts w:ascii="Times New Roman" w:hAnsi="Times New Roman"/>
          <w:sz w:val="24"/>
          <w:szCs w:val="24"/>
        </w:rPr>
        <w:t>theo cơ chế kích hoạt của thẻ ảo không cần xác minh 6 số cuối: tương tự logic của mục 3.5.2.1 tài liệu : ĐỀ XUẤT_Card Maintenance_V4.09 (refer phụ lục 4.11)</w:t>
      </w:r>
    </w:p>
    <w:p w14:paraId="50844610">
      <w:pPr>
        <w:pStyle w:val="3"/>
        <w:numPr>
          <w:ilvl w:val="2"/>
          <w:numId w:val="129"/>
        </w:numPr>
        <w:rPr>
          <w:rFonts w:ascii="Times New Roman" w:hAnsi="Times New Roman"/>
          <w:sz w:val="24"/>
          <w:szCs w:val="24"/>
          <w:lang w:val="en-US"/>
        </w:rPr>
      </w:pPr>
      <w:r>
        <w:rPr>
          <w:rFonts w:ascii="Times New Roman" w:hAnsi="Times New Roman"/>
          <w:sz w:val="24"/>
          <w:szCs w:val="24"/>
        </w:rPr>
        <w:t xml:space="preserve">Bổ sung bottom sheet </w:t>
      </w:r>
      <w:r>
        <w:rPr>
          <w:rFonts w:ascii="Times New Roman" w:hAnsi="Times New Roman"/>
          <w:b/>
          <w:sz w:val="24"/>
          <w:szCs w:val="24"/>
        </w:rPr>
        <w:t>Lưu ý cho KH sau khi mở thẻ thành công</w:t>
      </w:r>
      <w:r>
        <w:rPr>
          <w:rFonts w:ascii="Times New Roman" w:hAnsi="Times New Roman"/>
          <w:sz w:val="24"/>
          <w:szCs w:val="24"/>
        </w:rPr>
        <w:t>. Hiển thị khi lần đầu KH truy cập Quản lý thẻ sau khi mở thành công và không lặp lại sau khi KH đã tắt bottom sheet (refer mục 3.5.2)</w:t>
      </w:r>
    </w:p>
    <w:p w14:paraId="7D80A269">
      <w:pPr>
        <w:pStyle w:val="3"/>
        <w:numPr>
          <w:ilvl w:val="0"/>
          <w:numId w:val="129"/>
        </w:numPr>
        <w:rPr>
          <w:rFonts w:ascii="Times New Roman" w:hAnsi="Times New Roman"/>
          <w:sz w:val="24"/>
          <w:szCs w:val="24"/>
          <w:lang w:val="en-US"/>
        </w:rPr>
      </w:pPr>
      <w:r>
        <w:rPr>
          <w:rFonts w:ascii="Times New Roman" w:hAnsi="Times New Roman"/>
          <w:sz w:val="24"/>
          <w:szCs w:val="24"/>
          <w:lang w:val="en-US"/>
        </w:rPr>
        <w:t xml:space="preserve">Áp dụng thay đổi cho các sản phẩm trong bảng dưới đây: </w:t>
      </w:r>
    </w:p>
    <w:tbl>
      <w:tblPr>
        <w:tblStyle w:val="6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1"/>
        <w:gridCol w:w="2735"/>
        <w:gridCol w:w="3745"/>
      </w:tblGrid>
      <w:tr w14:paraId="2A621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2511" w:type="dxa"/>
            <w:vAlign w:val="center"/>
          </w:tcPr>
          <w:p w14:paraId="4AE384BD">
            <w:pPr>
              <w:pStyle w:val="3"/>
              <w:ind w:left="0" w:firstLine="0"/>
              <w:jc w:val="center"/>
              <w:rPr>
                <w:rFonts w:ascii="Times New Roman" w:hAnsi="Times New Roman"/>
                <w:b/>
                <w:bCs/>
                <w:sz w:val="24"/>
                <w:szCs w:val="24"/>
                <w:lang w:val="en-US"/>
              </w:rPr>
            </w:pPr>
            <w:r>
              <w:rPr>
                <w:rFonts w:ascii="Times New Roman" w:hAnsi="Times New Roman"/>
                <w:b/>
                <w:bCs/>
                <w:sz w:val="24"/>
                <w:szCs w:val="24"/>
              </w:rPr>
              <w:t>Product Number</w:t>
            </w:r>
          </w:p>
        </w:tc>
        <w:tc>
          <w:tcPr>
            <w:tcW w:w="2735" w:type="dxa"/>
            <w:vAlign w:val="center"/>
          </w:tcPr>
          <w:p w14:paraId="15682466">
            <w:pPr>
              <w:pStyle w:val="3"/>
              <w:ind w:left="0" w:firstLine="0"/>
              <w:jc w:val="center"/>
              <w:rPr>
                <w:rFonts w:ascii="Times New Roman" w:hAnsi="Times New Roman"/>
                <w:b/>
                <w:bCs/>
                <w:sz w:val="24"/>
                <w:szCs w:val="24"/>
              </w:rPr>
            </w:pPr>
            <w:r>
              <w:rPr>
                <w:rFonts w:ascii="Times New Roman" w:hAnsi="Times New Roman"/>
                <w:b/>
                <w:bCs/>
                <w:sz w:val="24"/>
                <w:szCs w:val="24"/>
              </w:rPr>
              <w:t>Hạng thẻ</w:t>
            </w:r>
          </w:p>
        </w:tc>
        <w:tc>
          <w:tcPr>
            <w:tcW w:w="3745" w:type="dxa"/>
            <w:vAlign w:val="center"/>
          </w:tcPr>
          <w:p w14:paraId="57491972">
            <w:pPr>
              <w:pStyle w:val="3"/>
              <w:ind w:left="0" w:firstLine="0"/>
              <w:jc w:val="center"/>
              <w:rPr>
                <w:rFonts w:ascii="Times New Roman" w:hAnsi="Times New Roman"/>
                <w:b/>
                <w:bCs/>
                <w:sz w:val="24"/>
                <w:szCs w:val="24"/>
              </w:rPr>
            </w:pPr>
            <w:r>
              <w:rPr>
                <w:rFonts w:ascii="Times New Roman" w:hAnsi="Times New Roman"/>
                <w:b/>
                <w:bCs/>
                <w:sz w:val="24"/>
                <w:szCs w:val="24"/>
              </w:rPr>
              <w:t>Hạn mức</w:t>
            </w:r>
          </w:p>
        </w:tc>
      </w:tr>
      <w:tr w14:paraId="401D3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2511" w:type="dxa"/>
            <w:vAlign w:val="center"/>
          </w:tcPr>
          <w:p w14:paraId="0F9A28A6">
            <w:pPr>
              <w:pStyle w:val="3"/>
              <w:ind w:left="0" w:firstLine="0"/>
              <w:jc w:val="center"/>
              <w:rPr>
                <w:rFonts w:ascii="Times New Roman" w:hAnsi="Times New Roman"/>
                <w:strike/>
                <w:sz w:val="24"/>
                <w:szCs w:val="24"/>
              </w:rPr>
            </w:pPr>
            <w:r>
              <w:rPr>
                <w:rFonts w:ascii="Times New Roman" w:hAnsi="Times New Roman"/>
                <w:strike/>
                <w:sz w:val="24"/>
                <w:szCs w:val="24"/>
              </w:rPr>
              <w:t>70000464</w:t>
            </w:r>
          </w:p>
        </w:tc>
        <w:tc>
          <w:tcPr>
            <w:tcW w:w="2735" w:type="dxa"/>
            <w:vAlign w:val="center"/>
          </w:tcPr>
          <w:p w14:paraId="28161663">
            <w:pPr>
              <w:pStyle w:val="3"/>
              <w:ind w:left="0" w:firstLine="0"/>
              <w:jc w:val="center"/>
              <w:rPr>
                <w:rFonts w:ascii="Times New Roman" w:hAnsi="Times New Roman"/>
                <w:strike/>
                <w:sz w:val="24"/>
                <w:szCs w:val="24"/>
              </w:rPr>
            </w:pPr>
            <w:r>
              <w:rPr>
                <w:rFonts w:ascii="Times New Roman" w:hAnsi="Times New Roman"/>
                <w:strike/>
                <w:sz w:val="24"/>
                <w:szCs w:val="24"/>
              </w:rPr>
              <w:t>Classic</w:t>
            </w:r>
          </w:p>
        </w:tc>
        <w:tc>
          <w:tcPr>
            <w:tcW w:w="3745" w:type="dxa"/>
            <w:vAlign w:val="center"/>
          </w:tcPr>
          <w:p w14:paraId="7265A2A3">
            <w:pPr>
              <w:pStyle w:val="3"/>
              <w:ind w:left="0" w:firstLine="0"/>
              <w:jc w:val="center"/>
              <w:rPr>
                <w:rFonts w:ascii="Times New Roman" w:hAnsi="Times New Roman"/>
                <w:strike/>
                <w:sz w:val="24"/>
                <w:szCs w:val="24"/>
              </w:rPr>
            </w:pPr>
            <w:r>
              <w:rPr>
                <w:rFonts w:ascii="Times New Roman" w:hAnsi="Times New Roman"/>
                <w:strike/>
                <w:sz w:val="24"/>
                <w:szCs w:val="24"/>
              </w:rPr>
              <w:t>8 - 20 triệu</w:t>
            </w:r>
          </w:p>
        </w:tc>
      </w:tr>
      <w:tr w14:paraId="40EC8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2511" w:type="dxa"/>
            <w:vAlign w:val="center"/>
          </w:tcPr>
          <w:p w14:paraId="3CB177FC">
            <w:pPr>
              <w:pStyle w:val="3"/>
              <w:ind w:left="0" w:firstLine="0"/>
              <w:jc w:val="center"/>
              <w:rPr>
                <w:rFonts w:ascii="Times New Roman" w:hAnsi="Times New Roman"/>
                <w:strike/>
                <w:sz w:val="24"/>
                <w:szCs w:val="24"/>
              </w:rPr>
            </w:pPr>
            <w:r>
              <w:rPr>
                <w:rFonts w:ascii="Times New Roman" w:hAnsi="Times New Roman"/>
                <w:strike/>
                <w:sz w:val="24"/>
                <w:szCs w:val="24"/>
              </w:rPr>
              <w:t>70000059</w:t>
            </w:r>
          </w:p>
        </w:tc>
        <w:tc>
          <w:tcPr>
            <w:tcW w:w="2735" w:type="dxa"/>
            <w:vAlign w:val="center"/>
          </w:tcPr>
          <w:p w14:paraId="7F54C247">
            <w:pPr>
              <w:pStyle w:val="3"/>
              <w:ind w:left="0" w:firstLine="0"/>
              <w:jc w:val="center"/>
              <w:rPr>
                <w:rFonts w:ascii="Times New Roman" w:hAnsi="Times New Roman"/>
                <w:strike/>
                <w:sz w:val="24"/>
                <w:szCs w:val="24"/>
              </w:rPr>
            </w:pPr>
            <w:r>
              <w:rPr>
                <w:rFonts w:ascii="Times New Roman" w:hAnsi="Times New Roman"/>
                <w:strike/>
                <w:sz w:val="24"/>
                <w:szCs w:val="24"/>
              </w:rPr>
              <w:t>JCB</w:t>
            </w:r>
          </w:p>
        </w:tc>
        <w:tc>
          <w:tcPr>
            <w:tcW w:w="3745" w:type="dxa"/>
            <w:vAlign w:val="center"/>
          </w:tcPr>
          <w:p w14:paraId="71AE25C9">
            <w:pPr>
              <w:pStyle w:val="3"/>
              <w:ind w:left="0" w:firstLine="0"/>
              <w:jc w:val="center"/>
              <w:rPr>
                <w:rFonts w:ascii="Times New Roman" w:hAnsi="Times New Roman"/>
                <w:strike/>
                <w:sz w:val="24"/>
                <w:szCs w:val="24"/>
              </w:rPr>
            </w:pPr>
            <w:r>
              <w:rPr>
                <w:rFonts w:ascii="Times New Roman" w:hAnsi="Times New Roman"/>
                <w:strike/>
                <w:sz w:val="24"/>
                <w:szCs w:val="24"/>
              </w:rPr>
              <w:t>Trên 20 - 40 triệu</w:t>
            </w:r>
          </w:p>
        </w:tc>
      </w:tr>
      <w:tr w14:paraId="0F5F5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2511" w:type="dxa"/>
            <w:vAlign w:val="center"/>
          </w:tcPr>
          <w:p w14:paraId="4C8E41AA">
            <w:pPr>
              <w:pStyle w:val="3"/>
              <w:ind w:left="0" w:firstLine="0"/>
              <w:jc w:val="center"/>
              <w:rPr>
                <w:rFonts w:ascii="Times New Roman" w:hAnsi="Times New Roman"/>
                <w:strike/>
                <w:sz w:val="24"/>
                <w:szCs w:val="24"/>
              </w:rPr>
            </w:pPr>
            <w:r>
              <w:rPr>
                <w:rFonts w:ascii="Times New Roman" w:hAnsi="Times New Roman"/>
                <w:strike/>
                <w:sz w:val="24"/>
                <w:szCs w:val="24"/>
              </w:rPr>
              <w:t>70000466</w:t>
            </w:r>
          </w:p>
        </w:tc>
        <w:tc>
          <w:tcPr>
            <w:tcW w:w="2735" w:type="dxa"/>
            <w:vAlign w:val="center"/>
          </w:tcPr>
          <w:p w14:paraId="0879E86F">
            <w:pPr>
              <w:pStyle w:val="3"/>
              <w:ind w:left="0" w:firstLine="0"/>
              <w:jc w:val="center"/>
              <w:rPr>
                <w:rFonts w:ascii="Times New Roman" w:hAnsi="Times New Roman"/>
                <w:strike/>
                <w:sz w:val="24"/>
                <w:szCs w:val="24"/>
              </w:rPr>
            </w:pPr>
            <w:r>
              <w:rPr>
                <w:rFonts w:ascii="Times New Roman" w:hAnsi="Times New Roman"/>
                <w:strike/>
                <w:sz w:val="24"/>
                <w:szCs w:val="24"/>
              </w:rPr>
              <w:t>Gold</w:t>
            </w:r>
          </w:p>
        </w:tc>
        <w:tc>
          <w:tcPr>
            <w:tcW w:w="3745" w:type="dxa"/>
            <w:vAlign w:val="center"/>
          </w:tcPr>
          <w:p w14:paraId="47D69D5A">
            <w:pPr>
              <w:pStyle w:val="3"/>
              <w:ind w:left="0" w:firstLine="0"/>
              <w:jc w:val="center"/>
              <w:rPr>
                <w:rFonts w:ascii="Times New Roman" w:hAnsi="Times New Roman"/>
                <w:strike/>
                <w:sz w:val="24"/>
                <w:szCs w:val="24"/>
              </w:rPr>
            </w:pPr>
            <w:r>
              <w:rPr>
                <w:rFonts w:ascii="Times New Roman" w:hAnsi="Times New Roman"/>
                <w:strike/>
                <w:sz w:val="24"/>
                <w:szCs w:val="24"/>
              </w:rPr>
              <w:t>Trên 40 - 70 triệu</w:t>
            </w:r>
          </w:p>
        </w:tc>
      </w:tr>
      <w:tr w14:paraId="16DF06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0" w:hRule="atLeast"/>
        </w:trPr>
        <w:tc>
          <w:tcPr>
            <w:tcW w:w="2511" w:type="dxa"/>
            <w:vAlign w:val="center"/>
          </w:tcPr>
          <w:p w14:paraId="5723507C">
            <w:pPr>
              <w:pStyle w:val="3"/>
              <w:ind w:left="0" w:firstLine="0"/>
              <w:jc w:val="center"/>
              <w:rPr>
                <w:rFonts w:ascii="Times New Roman" w:hAnsi="Times New Roman"/>
                <w:strike/>
                <w:sz w:val="24"/>
                <w:szCs w:val="24"/>
              </w:rPr>
            </w:pPr>
            <w:r>
              <w:rPr>
                <w:rFonts w:ascii="Times New Roman" w:hAnsi="Times New Roman"/>
                <w:strike/>
                <w:sz w:val="24"/>
                <w:szCs w:val="24"/>
              </w:rPr>
              <w:t>70000467</w:t>
            </w:r>
          </w:p>
        </w:tc>
        <w:tc>
          <w:tcPr>
            <w:tcW w:w="2735" w:type="dxa"/>
            <w:vAlign w:val="center"/>
          </w:tcPr>
          <w:p w14:paraId="00D39764">
            <w:pPr>
              <w:pStyle w:val="3"/>
              <w:ind w:left="0" w:firstLine="0"/>
              <w:jc w:val="center"/>
              <w:rPr>
                <w:rFonts w:ascii="Times New Roman" w:hAnsi="Times New Roman"/>
                <w:strike/>
                <w:sz w:val="24"/>
                <w:szCs w:val="24"/>
              </w:rPr>
            </w:pPr>
            <w:r>
              <w:rPr>
                <w:rFonts w:ascii="Times New Roman" w:hAnsi="Times New Roman"/>
                <w:strike/>
                <w:sz w:val="24"/>
                <w:szCs w:val="24"/>
              </w:rPr>
              <w:t>Platinum</w:t>
            </w:r>
          </w:p>
        </w:tc>
        <w:tc>
          <w:tcPr>
            <w:tcW w:w="3745" w:type="dxa"/>
            <w:vAlign w:val="center"/>
          </w:tcPr>
          <w:p w14:paraId="506391D9">
            <w:pPr>
              <w:pStyle w:val="3"/>
              <w:ind w:left="0" w:firstLine="0"/>
              <w:jc w:val="center"/>
              <w:rPr>
                <w:rFonts w:ascii="Times New Roman" w:hAnsi="Times New Roman"/>
                <w:strike/>
                <w:sz w:val="24"/>
                <w:szCs w:val="24"/>
              </w:rPr>
            </w:pPr>
            <w:r>
              <w:rPr>
                <w:rFonts w:ascii="Times New Roman" w:hAnsi="Times New Roman"/>
                <w:strike/>
                <w:sz w:val="24"/>
                <w:szCs w:val="24"/>
              </w:rPr>
              <w:t>Trên 70 – 150 triệu</w:t>
            </w:r>
          </w:p>
        </w:tc>
      </w:tr>
      <w:tr w14:paraId="179F3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1" w:type="dxa"/>
          </w:tcPr>
          <w:p w14:paraId="05038BCE">
            <w:pPr>
              <w:spacing w:line="276" w:lineRule="auto"/>
              <w:rPr>
                <w:rFonts w:ascii="Times New Roman" w:hAnsi="Times New Roman"/>
                <w:sz w:val="20"/>
              </w:rPr>
            </w:pPr>
            <w:r>
              <w:rPr>
                <w:rFonts w:ascii="Times New Roman" w:hAnsi="Times New Roman"/>
                <w:sz w:val="20"/>
              </w:rPr>
              <w:t>70000520</w:t>
            </w:r>
          </w:p>
        </w:tc>
        <w:tc>
          <w:tcPr>
            <w:tcW w:w="2735" w:type="dxa"/>
          </w:tcPr>
          <w:p w14:paraId="741720E5">
            <w:pPr>
              <w:spacing w:line="276" w:lineRule="auto"/>
              <w:rPr>
                <w:rFonts w:ascii="Times New Roman" w:hAnsi="Times New Roman"/>
                <w:sz w:val="20"/>
              </w:rPr>
            </w:pPr>
            <w:r>
              <w:rPr>
                <w:rFonts w:ascii="Times New Roman" w:hAnsi="Times New Roman"/>
                <w:sz w:val="20"/>
              </w:rPr>
              <w:t>JCB Cashback</w:t>
            </w:r>
          </w:p>
        </w:tc>
        <w:tc>
          <w:tcPr>
            <w:tcW w:w="3745" w:type="dxa"/>
          </w:tcPr>
          <w:p w14:paraId="3655E0D6">
            <w:pPr>
              <w:spacing w:line="276" w:lineRule="auto"/>
              <w:rPr>
                <w:rFonts w:ascii="Times New Roman" w:hAnsi="Times New Roman"/>
                <w:sz w:val="20"/>
              </w:rPr>
            </w:pPr>
            <w:r>
              <w:rPr>
                <w:rFonts w:ascii="Times New Roman" w:hAnsi="Times New Roman"/>
                <w:sz w:val="20"/>
              </w:rPr>
              <w:t>8-50 triệu</w:t>
            </w:r>
          </w:p>
        </w:tc>
      </w:tr>
      <w:tr w14:paraId="0CD28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1" w:type="dxa"/>
          </w:tcPr>
          <w:p w14:paraId="531DFC14">
            <w:pPr>
              <w:spacing w:line="276" w:lineRule="auto"/>
              <w:rPr>
                <w:rFonts w:ascii="Times New Roman" w:hAnsi="Times New Roman"/>
                <w:strike/>
                <w:sz w:val="20"/>
              </w:rPr>
            </w:pPr>
            <w:r>
              <w:rPr>
                <w:rFonts w:ascii="Times New Roman" w:hAnsi="Times New Roman"/>
                <w:strike/>
                <w:sz w:val="20"/>
              </w:rPr>
              <w:t>9077</w:t>
            </w:r>
          </w:p>
        </w:tc>
        <w:tc>
          <w:tcPr>
            <w:tcW w:w="2735" w:type="dxa"/>
          </w:tcPr>
          <w:p w14:paraId="405C718B">
            <w:pPr>
              <w:spacing w:line="276" w:lineRule="auto"/>
              <w:rPr>
                <w:rFonts w:ascii="Times New Roman" w:hAnsi="Times New Roman"/>
                <w:strike/>
                <w:sz w:val="20"/>
              </w:rPr>
            </w:pPr>
            <w:r>
              <w:rPr>
                <w:rFonts w:ascii="Times New Roman" w:hAnsi="Times New Roman"/>
                <w:strike/>
                <w:sz w:val="20"/>
              </w:rPr>
              <w:t>Visa Flash 2in1</w:t>
            </w:r>
          </w:p>
        </w:tc>
        <w:tc>
          <w:tcPr>
            <w:tcW w:w="3745" w:type="dxa"/>
          </w:tcPr>
          <w:p w14:paraId="357CB903">
            <w:pPr>
              <w:spacing w:line="276" w:lineRule="auto"/>
              <w:rPr>
                <w:rFonts w:ascii="Times New Roman" w:hAnsi="Times New Roman"/>
                <w:strike/>
                <w:sz w:val="20"/>
              </w:rPr>
            </w:pPr>
            <w:r>
              <w:rPr>
                <w:rFonts w:ascii="Times New Roman" w:hAnsi="Times New Roman"/>
                <w:strike/>
                <w:sz w:val="20"/>
              </w:rPr>
              <w:t>8-50 triệu</w:t>
            </w:r>
          </w:p>
        </w:tc>
      </w:tr>
    </w:tbl>
    <w:p w14:paraId="03B54ECA">
      <w:pPr>
        <w:pStyle w:val="3"/>
        <w:ind w:left="360" w:firstLine="0"/>
        <w:rPr>
          <w:rFonts w:ascii="Times New Roman" w:hAnsi="Times New Roman"/>
          <w:sz w:val="24"/>
          <w:szCs w:val="24"/>
          <w:lang w:val="en-US"/>
        </w:rPr>
      </w:pPr>
    </w:p>
    <w:p w14:paraId="5D9C5DFE">
      <w:pPr>
        <w:pStyle w:val="3"/>
        <w:ind w:left="0" w:firstLine="0"/>
        <w:rPr>
          <w:rFonts w:ascii="Times New Roman" w:hAnsi="Times New Roman"/>
          <w:b/>
          <w:sz w:val="24"/>
          <w:szCs w:val="24"/>
          <w:lang w:val="en-US"/>
        </w:rPr>
      </w:pPr>
      <w:r>
        <w:rPr>
          <w:rFonts w:ascii="Times New Roman" w:hAnsi="Times New Roman"/>
          <w:b/>
          <w:sz w:val="24"/>
          <w:szCs w:val="24"/>
          <w:lang w:val="en-US"/>
        </w:rPr>
        <w:t>3.5.2. Chi tiết thay đổi</w:t>
      </w:r>
    </w:p>
    <w:p w14:paraId="52CEC578">
      <w:pPr>
        <w:pStyle w:val="3"/>
        <w:ind w:left="0" w:firstLine="0"/>
        <w:rPr>
          <w:rFonts w:ascii="Times New Roman" w:hAnsi="Times New Roman"/>
          <w:b/>
          <w:sz w:val="24"/>
          <w:szCs w:val="24"/>
        </w:rPr>
      </w:pPr>
      <w:r>
        <w:rPr>
          <w:rFonts w:ascii="Times New Roman" w:hAnsi="Times New Roman"/>
          <w:b/>
          <w:sz w:val="24"/>
          <w:szCs w:val="24"/>
        </w:rPr>
        <w:t>Lưu ý cho KH sau khi mở thẻ thành công</w:t>
      </w:r>
    </w:p>
    <w:p w14:paraId="617A7185">
      <w:pPr>
        <w:pStyle w:val="3"/>
        <w:numPr>
          <w:ilvl w:val="0"/>
          <w:numId w:val="130"/>
        </w:numPr>
        <w:rPr>
          <w:rFonts w:ascii="Times New Roman" w:hAnsi="Times New Roman"/>
          <w:sz w:val="24"/>
          <w:szCs w:val="24"/>
        </w:rPr>
      </w:pPr>
      <w:commentRangeStart w:id="128"/>
      <w:r>
        <w:rPr>
          <w:rFonts w:ascii="Times New Roman" w:hAnsi="Times New Roman"/>
          <w:sz w:val="24"/>
          <w:szCs w:val="24"/>
        </w:rPr>
        <w:t>Bottom sheet Lưu ý sẽ hiển thị lần đầu theo device (cache):</w:t>
      </w:r>
      <w:commentRangeEnd w:id="128"/>
      <w:r>
        <w:rPr>
          <w:rStyle w:val="24"/>
          <w:rFonts w:ascii="Times New Roman" w:hAnsi="Times New Roman"/>
          <w:sz w:val="24"/>
          <w:szCs w:val="24"/>
        </w:rPr>
        <w:commentReference w:id="128"/>
      </w:r>
    </w:p>
    <w:p w14:paraId="3161EEDB">
      <w:pPr>
        <w:pStyle w:val="3"/>
        <w:numPr>
          <w:ilvl w:val="1"/>
          <w:numId w:val="130"/>
        </w:numPr>
        <w:rPr>
          <w:rFonts w:ascii="Times New Roman" w:hAnsi="Times New Roman"/>
          <w:sz w:val="24"/>
          <w:szCs w:val="24"/>
        </w:rPr>
      </w:pPr>
      <w:r>
        <w:rPr>
          <w:rFonts w:ascii="Times New Roman" w:hAnsi="Times New Roman"/>
          <w:sz w:val="24"/>
          <w:szCs w:val="24"/>
        </w:rPr>
        <w:t>KH đăng nhập và truy cập Quản lý thẻ lần đầu sau khi mở thành công thì sẽ hiển thị bottom sheet và không lặp lại sau khi KH đã tắt bottom sheet trong thời gian lưu cache ID</w:t>
      </w:r>
    </w:p>
    <w:p w14:paraId="151524D9">
      <w:pPr>
        <w:pStyle w:val="3"/>
        <w:numPr>
          <w:ilvl w:val="1"/>
          <w:numId w:val="130"/>
        </w:numPr>
        <w:rPr>
          <w:rFonts w:ascii="Times New Roman" w:hAnsi="Times New Roman"/>
          <w:sz w:val="24"/>
          <w:szCs w:val="24"/>
        </w:rPr>
      </w:pPr>
      <w:r>
        <w:rPr>
          <w:rFonts w:ascii="Times New Roman" w:hAnsi="Times New Roman"/>
          <w:sz w:val="24"/>
          <w:szCs w:val="24"/>
        </w:rPr>
        <w:t>Bottom sheet chỉ hiển thị với các sản phẩm có product number trong Phụ lục 4.14 Bảng Product ID</w:t>
      </w:r>
    </w:p>
    <w:p w14:paraId="673351C7">
      <w:pPr>
        <w:pStyle w:val="3"/>
        <w:rPr>
          <w:rFonts w:ascii="Times New Roman" w:hAnsi="Times New Roman"/>
          <w:sz w:val="24"/>
          <w:szCs w:val="24"/>
        </w:rPr>
      </w:pPr>
    </w:p>
    <w:p w14:paraId="36D51AEE">
      <w:pPr>
        <w:pStyle w:val="3"/>
        <w:numPr>
          <w:ilvl w:val="1"/>
          <w:numId w:val="130"/>
        </w:numPr>
        <w:rPr>
          <w:rFonts w:ascii="Times New Roman" w:hAnsi="Times New Roman"/>
          <w:sz w:val="24"/>
          <w:szCs w:val="24"/>
        </w:rPr>
      </w:pPr>
      <w:r>
        <w:rPr>
          <w:rFonts w:ascii="Times New Roman" w:hAnsi="Times New Roman"/>
          <w:b/>
          <w:sz w:val="24"/>
          <w:szCs w:val="24"/>
          <w:lang w:val="en-US"/>
        </w:rPr>
        <w:drawing>
          <wp:inline distT="0" distB="0" distL="0" distR="0">
            <wp:extent cx="2009140" cy="18656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74"/>
                    <a:stretch>
                      <a:fillRect/>
                    </a:stretch>
                  </pic:blipFill>
                  <pic:spPr>
                    <a:xfrm>
                      <a:off x="0" y="0"/>
                      <a:ext cx="2021823" cy="1877150"/>
                    </a:xfrm>
                    <a:prstGeom prst="rect">
                      <a:avLst/>
                    </a:prstGeom>
                  </pic:spPr>
                </pic:pic>
              </a:graphicData>
            </a:graphic>
          </wp:inline>
        </w:drawing>
      </w:r>
    </w:p>
    <w:p w14:paraId="2876FBEC">
      <w:pPr>
        <w:pStyle w:val="3"/>
        <w:numPr>
          <w:ilvl w:val="1"/>
          <w:numId w:val="130"/>
        </w:numPr>
        <w:rPr>
          <w:rFonts w:ascii="Times New Roman" w:hAnsi="Times New Roman"/>
          <w:sz w:val="24"/>
          <w:szCs w:val="24"/>
        </w:rPr>
      </w:pPr>
      <w:r>
        <w:rPr>
          <w:rFonts w:ascii="Times New Roman" w:hAnsi="Times New Roman"/>
          <w:sz w:val="24"/>
          <w:szCs w:val="24"/>
        </w:rPr>
        <w:t xml:space="preserve">Ấn button: [Tôi đã hiểu], hệ thống tắt bottom sheet, hiển thị màn hình quản lý thẻ </w:t>
      </w:r>
    </w:p>
    <w:p w14:paraId="77AB4FF1">
      <w:pPr>
        <w:pStyle w:val="2"/>
        <w:rPr>
          <w:rFonts w:ascii="Times New Roman" w:hAnsi="Times New Roman" w:cs="Times New Roman"/>
          <w:sz w:val="24"/>
          <w:szCs w:val="24"/>
          <w:lang w:val="en-US"/>
        </w:rPr>
      </w:pPr>
      <w:bookmarkStart w:id="88" w:name="_Toc99540057"/>
      <w:bookmarkStart w:id="89" w:name="_Toc115447388"/>
      <w:r>
        <w:rPr>
          <w:rFonts w:ascii="Times New Roman" w:hAnsi="Times New Roman" w:cs="Times New Roman"/>
          <w:sz w:val="24"/>
          <w:szCs w:val="24"/>
          <w:lang w:val="en-US"/>
        </w:rPr>
        <w:t>phụ lục</w:t>
      </w:r>
      <w:bookmarkEnd w:id="88"/>
      <w:bookmarkEnd w:id="89"/>
    </w:p>
    <w:p w14:paraId="0226CE22">
      <w:pPr>
        <w:pStyle w:val="3"/>
        <w:numPr>
          <w:ilvl w:val="1"/>
          <w:numId w:val="1"/>
        </w:numPr>
        <w:outlineLvl w:val="1"/>
        <w:rPr>
          <w:rFonts w:ascii="Times New Roman" w:hAnsi="Times New Roman"/>
          <w:b/>
          <w:sz w:val="24"/>
          <w:szCs w:val="24"/>
          <w:lang w:val="en-US"/>
        </w:rPr>
      </w:pPr>
      <w:bookmarkStart w:id="90" w:name="_Toc115447389"/>
      <w:bookmarkStart w:id="91" w:name="_Toc99540058"/>
      <w:r>
        <w:rPr>
          <w:rFonts w:ascii="Times New Roman" w:hAnsi="Times New Roman"/>
          <w:b/>
          <w:sz w:val="24"/>
          <w:szCs w:val="24"/>
          <w:lang w:val="en-US"/>
        </w:rPr>
        <w:t>Template WhiteList File</w:t>
      </w:r>
      <w:bookmarkEnd w:id="90"/>
      <w:bookmarkEnd w:id="91"/>
    </w:p>
    <w:p w14:paraId="25BEB250">
      <w:pPr>
        <w:pStyle w:val="3"/>
        <w:ind w:left="0" w:firstLine="0"/>
        <w:rPr>
          <w:rFonts w:ascii="Times New Roman" w:hAnsi="Times New Roman"/>
          <w:sz w:val="24"/>
          <w:szCs w:val="24"/>
          <w:lang w:val="en-US"/>
        </w:rPr>
      </w:pPr>
      <w:r>
        <w:rPr>
          <w:rFonts w:ascii="Times New Roman" w:hAnsi="Times New Roman"/>
          <w:sz w:val="24"/>
          <w:szCs w:val="24"/>
          <w:lang w:val="en-US"/>
        </w:rPr>
        <w:object>
          <v:shape id="_x0000_i1026" o:spt="75" type="#_x0000_t75" style="height:48pt;width:79.5pt;" o:ole="t" filled="f" coordsize="21600,21600">
            <v:path/>
            <v:fill on="f" focussize="0,0"/>
            <v:stroke/>
            <v:imagedata r:id="rId176" o:title=""/>
            <o:lock v:ext="edit" aspectratio="t"/>
            <w10:wrap type="none"/>
            <w10:anchorlock/>
          </v:shape>
          <o:OLEObject Type="Embed" ProgID="Excel.Sheet.12" ShapeID="_x0000_i1026" DrawAspect="Icon" ObjectID="_1468075727" r:id="rId175">
            <o:LockedField>false</o:LockedField>
          </o:OLEObject>
        </w:object>
      </w:r>
    </w:p>
    <w:p w14:paraId="1FCB773E">
      <w:pPr>
        <w:pStyle w:val="3"/>
        <w:numPr>
          <w:ilvl w:val="1"/>
          <w:numId w:val="1"/>
        </w:numPr>
        <w:outlineLvl w:val="1"/>
        <w:rPr>
          <w:rFonts w:ascii="Times New Roman" w:hAnsi="Times New Roman"/>
          <w:b/>
          <w:sz w:val="24"/>
          <w:szCs w:val="24"/>
          <w:lang w:val="en-US"/>
        </w:rPr>
      </w:pPr>
      <w:bookmarkStart w:id="92" w:name="_Toc99540059"/>
      <w:bookmarkStart w:id="93" w:name="_Toc115447390"/>
      <w:r>
        <w:rPr>
          <w:rFonts w:ascii="Times New Roman" w:hAnsi="Times New Roman"/>
          <w:b/>
          <w:sz w:val="24"/>
          <w:szCs w:val="24"/>
          <w:lang w:val="en-US"/>
        </w:rPr>
        <w:t>Log cần thu thập</w:t>
      </w:r>
      <w:bookmarkEnd w:id="92"/>
      <w:bookmarkEnd w:id="93"/>
    </w:p>
    <w:p w14:paraId="5BAA3746">
      <w:pPr>
        <w:pStyle w:val="3"/>
        <w:ind w:left="0" w:firstLine="0"/>
        <w:rPr>
          <w:rFonts w:ascii="Times New Roman" w:hAnsi="Times New Roman"/>
          <w:sz w:val="24"/>
          <w:szCs w:val="24"/>
          <w:lang w:val="en-US"/>
        </w:rPr>
      </w:pPr>
      <w:bookmarkStart w:id="94" w:name="_MON_1721025153"/>
      <w:bookmarkEnd w:id="94"/>
      <w:r>
        <w:rPr>
          <w:rFonts w:ascii="Times New Roman" w:hAnsi="Times New Roman"/>
          <w:sz w:val="24"/>
          <w:szCs w:val="24"/>
          <w:lang w:val="en-US"/>
        </w:rPr>
        <w:object>
          <v:shape id="_x0000_i1027" o:spt="75" type="#_x0000_t75" style="height:48pt;width:72pt;" o:ole="t" filled="f" coordsize="21600,21600">
            <v:path/>
            <v:fill on="f" focussize="0,0"/>
            <v:stroke/>
            <v:imagedata r:id="rId178" o:title=""/>
            <o:lock v:ext="edit" aspectratio="t"/>
            <w10:wrap type="none"/>
            <w10:anchorlock/>
          </v:shape>
          <o:OLEObject Type="Embed" ProgID="Excel.Sheet.8" ShapeID="_x0000_i1027" DrawAspect="Icon" ObjectID="_1468075728" r:id="rId177">
            <o:LockedField>false</o:LockedField>
          </o:OLEObject>
        </w:object>
      </w:r>
    </w:p>
    <w:p w14:paraId="2C1769A6">
      <w:pPr>
        <w:pStyle w:val="3"/>
        <w:numPr>
          <w:ilvl w:val="1"/>
          <w:numId w:val="1"/>
        </w:numPr>
        <w:outlineLvl w:val="1"/>
        <w:rPr>
          <w:rFonts w:ascii="Times New Roman" w:hAnsi="Times New Roman"/>
          <w:b/>
          <w:sz w:val="24"/>
          <w:szCs w:val="24"/>
          <w:lang w:val="en-US"/>
        </w:rPr>
      </w:pPr>
      <w:bookmarkStart w:id="95" w:name="_Toc115447391"/>
      <w:bookmarkStart w:id="96" w:name="_Toc99540060"/>
      <w:r>
        <w:rPr>
          <w:rFonts w:ascii="Times New Roman" w:hAnsi="Times New Roman"/>
          <w:b/>
          <w:sz w:val="24"/>
          <w:szCs w:val="24"/>
          <w:lang w:val="en-US"/>
        </w:rPr>
        <w:t>Tài liệu PTXT</w:t>
      </w:r>
      <w:bookmarkEnd w:id="95"/>
      <w:bookmarkEnd w:id="96"/>
    </w:p>
    <w:p w14:paraId="193CCA64">
      <w:pPr>
        <w:pStyle w:val="3"/>
        <w:ind w:left="0" w:firstLine="0"/>
        <w:rPr>
          <w:rFonts w:ascii="Times New Roman" w:hAnsi="Times New Roman"/>
          <w:sz w:val="24"/>
          <w:szCs w:val="24"/>
          <w:lang w:val="en-US"/>
        </w:rPr>
      </w:pPr>
      <w:r>
        <w:rPr>
          <w:rFonts w:ascii="Times New Roman" w:hAnsi="Times New Roman"/>
          <w:sz w:val="24"/>
          <w:szCs w:val="24"/>
          <w:lang w:val="en-US"/>
        </w:rPr>
        <w:t>Link tài liệu: \\10.1.12.27\Du an\Du An Dang Trien Khai\18.NHCN.02-Hydro Bank\Working\Khac\08. QBA\2. Giai đoạn 2\Tài liệu chung\PTXT giao dịch</w:t>
      </w:r>
    </w:p>
    <w:p w14:paraId="4C2D23F0">
      <w:pPr>
        <w:pStyle w:val="3"/>
        <w:ind w:left="0" w:firstLine="0"/>
        <w:rPr>
          <w:rFonts w:ascii="Times New Roman" w:hAnsi="Times New Roman"/>
          <w:sz w:val="24"/>
          <w:szCs w:val="24"/>
          <w:lang w:val="en-US"/>
        </w:rPr>
      </w:pPr>
      <w:r>
        <w:rPr>
          <w:rFonts w:ascii="Times New Roman" w:hAnsi="Times New Roman"/>
          <w:sz w:val="24"/>
          <w:szCs w:val="24"/>
          <w:lang w:val="en-US"/>
        </w:rPr>
        <w:t xml:space="preserve">File name: </w:t>
      </w:r>
      <w:bookmarkStart w:id="97" w:name="_MON_1708868349"/>
      <w:bookmarkEnd w:id="97"/>
      <w:r>
        <w:rPr>
          <w:rFonts w:ascii="Times New Roman" w:hAnsi="Times New Roman"/>
          <w:sz w:val="24"/>
          <w:szCs w:val="24"/>
          <w:lang w:val="en-US"/>
        </w:rPr>
        <w:object>
          <v:shape id="_x0000_i1028" o:spt="75" type="#_x0000_t75" style="height:48pt;width:78pt;" o:ole="t" filled="f" coordsize="21600,21600">
            <v:path/>
            <v:fill on="f" focussize="0,0"/>
            <v:stroke/>
            <v:imagedata r:id="rId180" o:title=""/>
            <o:lock v:ext="edit" aspectratio="t"/>
            <w10:wrap type="none"/>
            <w10:anchorlock/>
          </v:shape>
          <o:OLEObject Type="Embed" ProgID="Word.Document.12" ShapeID="_x0000_i1028" DrawAspect="Icon" ObjectID="_1468075729" r:id="rId179">
            <o:LockedField>false</o:LockedField>
          </o:OLEObject>
        </w:object>
      </w:r>
    </w:p>
    <w:p w14:paraId="7AC87E35">
      <w:pPr>
        <w:pStyle w:val="3"/>
        <w:numPr>
          <w:ilvl w:val="1"/>
          <w:numId w:val="1"/>
        </w:numPr>
        <w:outlineLvl w:val="1"/>
        <w:rPr>
          <w:rFonts w:ascii="Times New Roman" w:hAnsi="Times New Roman"/>
          <w:b/>
          <w:sz w:val="24"/>
          <w:szCs w:val="24"/>
          <w:lang w:val="en-US"/>
        </w:rPr>
      </w:pPr>
      <w:bookmarkStart w:id="98" w:name="_Toc99540061"/>
      <w:bookmarkStart w:id="99" w:name="_Toc115447392"/>
      <w:r>
        <w:rPr>
          <w:rFonts w:ascii="Times New Roman" w:hAnsi="Times New Roman"/>
          <w:b/>
          <w:sz w:val="24"/>
          <w:szCs w:val="24"/>
          <w:lang w:val="en-US"/>
        </w:rPr>
        <w:t>Danh sách message thông báo lỗi</w:t>
      </w:r>
      <w:bookmarkEnd w:id="98"/>
      <w:bookmarkEnd w:id="99"/>
      <w:r>
        <w:rPr>
          <w:rFonts w:ascii="Times New Roman" w:hAnsi="Times New Roman"/>
          <w:b/>
          <w:sz w:val="24"/>
          <w:szCs w:val="24"/>
          <w:lang w:val="en-US"/>
        </w:rPr>
        <w:t xml:space="preserve"> </w:t>
      </w:r>
    </w:p>
    <w:tbl>
      <w:tblPr>
        <w:tblStyle w:val="6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8"/>
        <w:gridCol w:w="3180"/>
        <w:gridCol w:w="3250"/>
        <w:gridCol w:w="3188"/>
      </w:tblGrid>
      <w:tr w14:paraId="6DEA64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vAlign w:val="center"/>
          </w:tcPr>
          <w:p w14:paraId="789EB727">
            <w:pPr>
              <w:pStyle w:val="3"/>
              <w:ind w:left="0" w:firstLine="0"/>
              <w:outlineLvl w:val="1"/>
              <w:rPr>
                <w:rFonts w:ascii="Times New Roman" w:hAnsi="Times New Roman"/>
                <w:b/>
                <w:strike/>
                <w:sz w:val="24"/>
                <w:szCs w:val="24"/>
                <w:lang w:val="en-US"/>
              </w:rPr>
            </w:pPr>
            <w:bookmarkStart w:id="100" w:name="_Toc115447393"/>
            <w:r>
              <w:rPr>
                <w:rFonts w:ascii="Times New Roman" w:hAnsi="Times New Roman"/>
                <w:b/>
                <w:strike/>
                <w:sz w:val="23"/>
                <w:szCs w:val="23"/>
              </w:rPr>
              <w:t>Case</w:t>
            </w:r>
            <w:bookmarkEnd w:id="100"/>
          </w:p>
        </w:tc>
        <w:tc>
          <w:tcPr>
            <w:tcW w:w="3397" w:type="dxa"/>
          </w:tcPr>
          <w:p w14:paraId="7BE555C4">
            <w:pPr>
              <w:pStyle w:val="3"/>
              <w:ind w:left="0" w:firstLine="0"/>
              <w:outlineLvl w:val="1"/>
              <w:rPr>
                <w:rFonts w:ascii="Times New Roman" w:hAnsi="Times New Roman"/>
                <w:b/>
                <w:strike/>
                <w:sz w:val="24"/>
                <w:szCs w:val="24"/>
                <w:lang w:val="en-US"/>
              </w:rPr>
            </w:pPr>
            <w:bookmarkStart w:id="101" w:name="_Toc115447394"/>
            <w:r>
              <w:rPr>
                <w:rFonts w:ascii="Times New Roman" w:hAnsi="Times New Roman"/>
                <w:b/>
                <w:strike/>
                <w:sz w:val="23"/>
                <w:szCs w:val="23"/>
              </w:rPr>
              <w:t>Tiêu đề</w:t>
            </w:r>
            <w:bookmarkEnd w:id="101"/>
          </w:p>
        </w:tc>
        <w:tc>
          <w:tcPr>
            <w:tcW w:w="3397" w:type="dxa"/>
            <w:vAlign w:val="center"/>
          </w:tcPr>
          <w:p w14:paraId="2818311F">
            <w:pPr>
              <w:pStyle w:val="3"/>
              <w:ind w:left="0" w:firstLine="0"/>
              <w:outlineLvl w:val="1"/>
              <w:rPr>
                <w:rFonts w:ascii="Times New Roman" w:hAnsi="Times New Roman"/>
                <w:b/>
                <w:strike/>
                <w:sz w:val="24"/>
                <w:szCs w:val="24"/>
                <w:lang w:val="en-US"/>
              </w:rPr>
            </w:pPr>
            <w:bookmarkStart w:id="102" w:name="_Toc115447395"/>
            <w:r>
              <w:rPr>
                <w:rFonts w:ascii="Times New Roman" w:hAnsi="Times New Roman"/>
                <w:b/>
                <w:strike/>
                <w:sz w:val="23"/>
                <w:szCs w:val="23"/>
              </w:rPr>
              <w:t>Nội dung Thông báo</w:t>
            </w:r>
            <w:bookmarkEnd w:id="102"/>
            <w:r>
              <w:rPr>
                <w:rFonts w:ascii="Times New Roman" w:hAnsi="Times New Roman"/>
                <w:b/>
                <w:strike/>
                <w:sz w:val="23"/>
                <w:szCs w:val="23"/>
              </w:rPr>
              <w:t xml:space="preserve"> </w:t>
            </w:r>
          </w:p>
        </w:tc>
        <w:tc>
          <w:tcPr>
            <w:tcW w:w="3398" w:type="dxa"/>
          </w:tcPr>
          <w:p w14:paraId="432141E9">
            <w:pPr>
              <w:pStyle w:val="3"/>
              <w:ind w:left="0" w:firstLine="0"/>
              <w:outlineLvl w:val="1"/>
              <w:rPr>
                <w:rFonts w:ascii="Times New Roman" w:hAnsi="Times New Roman"/>
                <w:b/>
                <w:strike/>
                <w:sz w:val="24"/>
                <w:szCs w:val="24"/>
                <w:lang w:val="en-US"/>
              </w:rPr>
            </w:pPr>
            <w:bookmarkStart w:id="103" w:name="_Toc115447396"/>
            <w:r>
              <w:rPr>
                <w:rFonts w:ascii="Times New Roman" w:hAnsi="Times New Roman"/>
                <w:b/>
                <w:strike/>
                <w:sz w:val="23"/>
                <w:szCs w:val="23"/>
              </w:rPr>
              <w:t>Button</w:t>
            </w:r>
            <w:bookmarkEnd w:id="103"/>
            <w:r>
              <w:rPr>
                <w:rFonts w:ascii="Times New Roman" w:hAnsi="Times New Roman"/>
                <w:b/>
                <w:strike/>
                <w:sz w:val="23"/>
                <w:szCs w:val="23"/>
              </w:rPr>
              <w:t xml:space="preserve"> </w:t>
            </w:r>
          </w:p>
        </w:tc>
      </w:tr>
      <w:tr w14:paraId="29B0D1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vAlign w:val="center"/>
          </w:tcPr>
          <w:p w14:paraId="54263E28">
            <w:pPr>
              <w:pStyle w:val="3"/>
              <w:ind w:left="0" w:firstLine="0"/>
              <w:outlineLvl w:val="1"/>
              <w:rPr>
                <w:rFonts w:ascii="Times New Roman" w:hAnsi="Times New Roman"/>
                <w:b/>
                <w:strike/>
                <w:sz w:val="24"/>
                <w:szCs w:val="24"/>
                <w:lang w:val="en-US"/>
              </w:rPr>
            </w:pPr>
            <w:bookmarkStart w:id="104" w:name="_Toc115447397"/>
            <w:r>
              <w:rPr>
                <w:rFonts w:ascii="Times New Roman" w:hAnsi="Times New Roman"/>
                <w:strike/>
                <w:sz w:val="23"/>
                <w:szCs w:val="23"/>
              </w:rPr>
              <w:t>1. CIF bị tick Potential Fraud, Fraud</w:t>
            </w:r>
            <w:bookmarkEnd w:id="104"/>
          </w:p>
        </w:tc>
        <w:tc>
          <w:tcPr>
            <w:tcW w:w="3397" w:type="dxa"/>
          </w:tcPr>
          <w:p w14:paraId="5A2B6C9B">
            <w:pPr>
              <w:pStyle w:val="3"/>
              <w:ind w:left="0" w:firstLine="0"/>
              <w:outlineLvl w:val="1"/>
              <w:rPr>
                <w:rFonts w:ascii="Times New Roman" w:hAnsi="Times New Roman"/>
                <w:b/>
                <w:strike/>
                <w:sz w:val="24"/>
                <w:szCs w:val="24"/>
                <w:lang w:val="en-US"/>
              </w:rPr>
            </w:pPr>
            <w:bookmarkStart w:id="105" w:name="_Toc115447398"/>
            <w:r>
              <w:rPr>
                <w:rFonts w:ascii="Times New Roman" w:hAnsi="Times New Roman"/>
                <w:strike/>
                <w:sz w:val="23"/>
                <w:szCs w:val="23"/>
              </w:rPr>
              <w:t>Thông báo</w:t>
            </w:r>
            <w:bookmarkEnd w:id="105"/>
          </w:p>
        </w:tc>
        <w:tc>
          <w:tcPr>
            <w:tcW w:w="3397" w:type="dxa"/>
            <w:vAlign w:val="center"/>
          </w:tcPr>
          <w:p w14:paraId="4EF25B9C">
            <w:pPr>
              <w:pStyle w:val="3"/>
              <w:ind w:left="0" w:firstLine="0"/>
              <w:outlineLvl w:val="1"/>
              <w:rPr>
                <w:rFonts w:ascii="Times New Roman" w:hAnsi="Times New Roman"/>
                <w:b/>
                <w:strike/>
                <w:sz w:val="24"/>
                <w:szCs w:val="24"/>
                <w:lang w:val="en-US"/>
              </w:rPr>
            </w:pPr>
            <w:bookmarkStart w:id="106" w:name="_Toc115447399"/>
            <w:r>
              <w:rPr>
                <w:rFonts w:ascii="Times New Roman" w:hAnsi="Times New Roman"/>
                <w:strike/>
                <w:sz w:val="23"/>
                <w:szCs w:val="23"/>
              </w:rPr>
              <w:t>Tài khoản của bạn thuộc diện nghi vấn gian lận. Vui lòng tới quầy giao dịch hoặc liên hệ tổng đài 1900 6036 để biết thêm chi tiết</w:t>
            </w:r>
            <w:bookmarkEnd w:id="106"/>
          </w:p>
        </w:tc>
        <w:tc>
          <w:tcPr>
            <w:tcW w:w="3398" w:type="dxa"/>
          </w:tcPr>
          <w:p w14:paraId="42B15FB1">
            <w:pPr>
              <w:pStyle w:val="3"/>
              <w:ind w:left="0" w:firstLine="0"/>
              <w:outlineLvl w:val="1"/>
              <w:rPr>
                <w:rFonts w:ascii="Times New Roman" w:hAnsi="Times New Roman"/>
                <w:b/>
                <w:strike/>
                <w:sz w:val="24"/>
                <w:szCs w:val="24"/>
                <w:lang w:val="en-US"/>
              </w:rPr>
            </w:pPr>
            <w:bookmarkStart w:id="107" w:name="_Toc115447400"/>
            <w:r>
              <w:rPr>
                <w:rFonts w:ascii="Times New Roman" w:hAnsi="Times New Roman"/>
                <w:strike/>
                <w:sz w:val="23"/>
                <w:szCs w:val="23"/>
              </w:rPr>
              <w:t>Đóng: Khi nhán tắt pop up và giữ nguyên màn hình hiện tại</w:t>
            </w:r>
            <w:bookmarkEnd w:id="107"/>
          </w:p>
        </w:tc>
      </w:tr>
      <w:tr w14:paraId="1FEAD3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vAlign w:val="center"/>
          </w:tcPr>
          <w:p w14:paraId="7F746B5D">
            <w:pPr>
              <w:pStyle w:val="3"/>
              <w:ind w:left="0" w:firstLine="0"/>
              <w:outlineLvl w:val="1"/>
              <w:rPr>
                <w:rFonts w:ascii="Times New Roman" w:hAnsi="Times New Roman"/>
                <w:b/>
                <w:strike/>
                <w:sz w:val="24"/>
                <w:szCs w:val="24"/>
                <w:lang w:val="en-US"/>
              </w:rPr>
            </w:pPr>
            <w:bookmarkStart w:id="108" w:name="_Toc115447401"/>
            <w:r>
              <w:rPr>
                <w:rFonts w:ascii="Times New Roman" w:hAnsi="Times New Roman"/>
                <w:strike/>
                <w:sz w:val="23"/>
                <w:szCs w:val="23"/>
              </w:rPr>
              <w:t>2. Sai KYC level</w:t>
            </w:r>
            <w:bookmarkEnd w:id="108"/>
          </w:p>
        </w:tc>
        <w:tc>
          <w:tcPr>
            <w:tcW w:w="3397" w:type="dxa"/>
          </w:tcPr>
          <w:p w14:paraId="3047BF2E">
            <w:pPr>
              <w:pStyle w:val="3"/>
              <w:ind w:left="0" w:firstLine="0"/>
              <w:outlineLvl w:val="1"/>
              <w:rPr>
                <w:rFonts w:ascii="Times New Roman" w:hAnsi="Times New Roman"/>
                <w:b/>
                <w:strike/>
                <w:sz w:val="24"/>
                <w:szCs w:val="24"/>
                <w:lang w:val="en-US"/>
              </w:rPr>
            </w:pPr>
            <w:bookmarkStart w:id="109" w:name="_Toc115447402"/>
            <w:r>
              <w:rPr>
                <w:rFonts w:ascii="Times New Roman" w:hAnsi="Times New Roman"/>
                <w:strike/>
                <w:sz w:val="23"/>
                <w:szCs w:val="23"/>
              </w:rPr>
              <w:t>Thông báo</w:t>
            </w:r>
            <w:bookmarkEnd w:id="109"/>
          </w:p>
        </w:tc>
        <w:tc>
          <w:tcPr>
            <w:tcW w:w="3397" w:type="dxa"/>
            <w:vAlign w:val="center"/>
          </w:tcPr>
          <w:p w14:paraId="4B7E0CDF">
            <w:pPr>
              <w:pStyle w:val="3"/>
              <w:ind w:left="0" w:firstLine="0"/>
              <w:outlineLvl w:val="1"/>
              <w:rPr>
                <w:rFonts w:ascii="Times New Roman" w:hAnsi="Times New Roman"/>
                <w:b/>
                <w:strike/>
                <w:sz w:val="24"/>
                <w:szCs w:val="24"/>
                <w:lang w:val="en-US"/>
              </w:rPr>
            </w:pPr>
            <w:bookmarkStart w:id="110" w:name="_Toc115447403"/>
            <w:r>
              <w:rPr>
                <w:rFonts w:ascii="Times New Roman" w:hAnsi="Times New Roman"/>
                <w:strike/>
                <w:sz w:val="23"/>
                <w:szCs w:val="23"/>
              </w:rPr>
              <w:t>Tài khoản của bạn không đủ quyền hạn. Để nâng cấp tài khoản. Vui lòng mang theo CMND/CCCD tới các phòng giao dịch / Livebank gần nhất của TPBank để được hỗ trợ.</w:t>
            </w:r>
            <w:bookmarkEnd w:id="110"/>
          </w:p>
        </w:tc>
        <w:tc>
          <w:tcPr>
            <w:tcW w:w="3398" w:type="dxa"/>
          </w:tcPr>
          <w:p w14:paraId="3DC09397">
            <w:pPr>
              <w:pStyle w:val="3"/>
              <w:ind w:left="0" w:firstLine="0"/>
              <w:outlineLvl w:val="1"/>
              <w:rPr>
                <w:rFonts w:ascii="Times New Roman" w:hAnsi="Times New Roman"/>
                <w:b/>
                <w:strike/>
                <w:sz w:val="24"/>
                <w:szCs w:val="24"/>
                <w:lang w:val="en-US"/>
              </w:rPr>
            </w:pPr>
            <w:bookmarkStart w:id="111" w:name="_Toc115447404"/>
            <w:r>
              <w:rPr>
                <w:rFonts w:ascii="Times New Roman" w:hAnsi="Times New Roman"/>
                <w:strike/>
                <w:sz w:val="23"/>
                <w:szCs w:val="23"/>
              </w:rPr>
              <w:t>Đóng: Khi nhán tắt pop up và giữ nguyên màn hình hiện tại</w:t>
            </w:r>
            <w:bookmarkEnd w:id="111"/>
          </w:p>
        </w:tc>
      </w:tr>
      <w:tr w14:paraId="663D02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vAlign w:val="center"/>
          </w:tcPr>
          <w:p w14:paraId="0ECA9365">
            <w:pPr>
              <w:pStyle w:val="3"/>
              <w:ind w:left="0" w:firstLine="0"/>
              <w:outlineLvl w:val="1"/>
              <w:rPr>
                <w:rFonts w:ascii="Times New Roman" w:hAnsi="Times New Roman"/>
                <w:b/>
                <w:strike/>
                <w:sz w:val="24"/>
                <w:szCs w:val="24"/>
                <w:lang w:val="en-US"/>
              </w:rPr>
            </w:pPr>
            <w:bookmarkStart w:id="112" w:name="_Toc115447405"/>
            <w:r>
              <w:rPr>
                <w:rFonts w:ascii="Times New Roman" w:hAnsi="Times New Roman"/>
                <w:strike/>
                <w:sz w:val="23"/>
                <w:szCs w:val="23"/>
              </w:rPr>
              <w:t>3. KH có IC type= Hộ chiếu</w:t>
            </w:r>
            <w:bookmarkEnd w:id="112"/>
          </w:p>
        </w:tc>
        <w:tc>
          <w:tcPr>
            <w:tcW w:w="3397" w:type="dxa"/>
          </w:tcPr>
          <w:p w14:paraId="0C853BF9">
            <w:pPr>
              <w:pStyle w:val="3"/>
              <w:ind w:left="0" w:firstLine="0"/>
              <w:outlineLvl w:val="1"/>
              <w:rPr>
                <w:rFonts w:ascii="Times New Roman" w:hAnsi="Times New Roman"/>
                <w:b/>
                <w:strike/>
                <w:sz w:val="24"/>
                <w:szCs w:val="24"/>
                <w:lang w:val="en-US"/>
              </w:rPr>
            </w:pPr>
            <w:bookmarkStart w:id="113" w:name="_Toc115447406"/>
            <w:r>
              <w:rPr>
                <w:rFonts w:ascii="Times New Roman" w:hAnsi="Times New Roman"/>
                <w:strike/>
                <w:sz w:val="23"/>
                <w:szCs w:val="23"/>
              </w:rPr>
              <w:t>Thông báo</w:t>
            </w:r>
            <w:bookmarkEnd w:id="113"/>
          </w:p>
        </w:tc>
        <w:tc>
          <w:tcPr>
            <w:tcW w:w="3397" w:type="dxa"/>
            <w:vAlign w:val="center"/>
          </w:tcPr>
          <w:p w14:paraId="6E5A6E5C">
            <w:pPr>
              <w:pStyle w:val="3"/>
              <w:ind w:left="0" w:firstLine="0"/>
              <w:outlineLvl w:val="1"/>
              <w:rPr>
                <w:rFonts w:ascii="Times New Roman" w:hAnsi="Times New Roman"/>
                <w:b/>
                <w:strike/>
                <w:sz w:val="24"/>
                <w:szCs w:val="24"/>
                <w:lang w:val="en-US"/>
              </w:rPr>
            </w:pPr>
            <w:bookmarkStart w:id="114" w:name="_Toc115447407"/>
            <w:r>
              <w:rPr>
                <w:rFonts w:ascii="Times New Roman" w:hAnsi="Times New Roman"/>
                <w:strike/>
                <w:sz w:val="23"/>
                <w:szCs w:val="23"/>
              </w:rPr>
              <w:t>Tính năng chỉ áp dụng cho khách hàng đăng ký qua CMND/CCCD. Vui lòng mang theo CMND/CCCD tới các phòng giao dịch / Livebank gần nhất của TPBank để được hỗ trợ</w:t>
            </w:r>
            <w:bookmarkEnd w:id="114"/>
          </w:p>
        </w:tc>
        <w:tc>
          <w:tcPr>
            <w:tcW w:w="3398" w:type="dxa"/>
          </w:tcPr>
          <w:p w14:paraId="1E48B463">
            <w:pPr>
              <w:pStyle w:val="3"/>
              <w:ind w:left="0" w:firstLine="0"/>
              <w:outlineLvl w:val="1"/>
              <w:rPr>
                <w:rFonts w:ascii="Times New Roman" w:hAnsi="Times New Roman"/>
                <w:b/>
                <w:strike/>
                <w:sz w:val="24"/>
                <w:szCs w:val="24"/>
                <w:lang w:val="en-US"/>
              </w:rPr>
            </w:pPr>
            <w:bookmarkStart w:id="115" w:name="_Toc115447408"/>
            <w:r>
              <w:rPr>
                <w:rFonts w:ascii="Times New Roman" w:hAnsi="Times New Roman"/>
                <w:strike/>
                <w:sz w:val="23"/>
                <w:szCs w:val="23"/>
              </w:rPr>
              <w:t>Đóng: Khi nhán tắt pop up và giữ nguyên màn hình hiện tại</w:t>
            </w:r>
            <w:bookmarkEnd w:id="115"/>
          </w:p>
        </w:tc>
      </w:tr>
      <w:tr w14:paraId="74FD6A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vAlign w:val="center"/>
          </w:tcPr>
          <w:p w14:paraId="4D8CF5C5">
            <w:pPr>
              <w:pStyle w:val="3"/>
              <w:ind w:left="0" w:firstLine="0"/>
              <w:outlineLvl w:val="1"/>
              <w:rPr>
                <w:rFonts w:ascii="Times New Roman" w:hAnsi="Times New Roman"/>
                <w:b/>
                <w:strike/>
                <w:sz w:val="24"/>
                <w:szCs w:val="24"/>
                <w:lang w:val="en-US"/>
              </w:rPr>
            </w:pPr>
            <w:bookmarkStart w:id="116" w:name="_Toc115447409"/>
            <w:r>
              <w:rPr>
                <w:rFonts w:ascii="Times New Roman" w:hAnsi="Times New Roman"/>
                <w:strike/>
                <w:sz w:val="23"/>
                <w:szCs w:val="23"/>
              </w:rPr>
              <w:t>4. KH bị từ chối phê duyệt trong vòng 30 ngày</w:t>
            </w:r>
            <w:bookmarkEnd w:id="116"/>
          </w:p>
        </w:tc>
        <w:tc>
          <w:tcPr>
            <w:tcW w:w="3397" w:type="dxa"/>
          </w:tcPr>
          <w:p w14:paraId="33BD6534">
            <w:pPr>
              <w:pStyle w:val="3"/>
              <w:ind w:left="0" w:firstLine="0"/>
              <w:outlineLvl w:val="1"/>
              <w:rPr>
                <w:rFonts w:ascii="Times New Roman" w:hAnsi="Times New Roman"/>
                <w:b/>
                <w:strike/>
                <w:sz w:val="24"/>
                <w:szCs w:val="24"/>
                <w:lang w:val="en-US"/>
              </w:rPr>
            </w:pPr>
            <w:bookmarkStart w:id="117" w:name="_Toc115447410"/>
            <w:r>
              <w:rPr>
                <w:rFonts w:ascii="Times New Roman" w:hAnsi="Times New Roman"/>
                <w:strike/>
                <w:sz w:val="23"/>
                <w:szCs w:val="23"/>
              </w:rPr>
              <w:t>Thông báo</w:t>
            </w:r>
            <w:bookmarkEnd w:id="117"/>
          </w:p>
        </w:tc>
        <w:tc>
          <w:tcPr>
            <w:tcW w:w="3397" w:type="dxa"/>
            <w:vAlign w:val="center"/>
          </w:tcPr>
          <w:p w14:paraId="03E03F2E">
            <w:pPr>
              <w:pStyle w:val="3"/>
              <w:ind w:left="0" w:firstLine="0"/>
              <w:outlineLvl w:val="1"/>
              <w:rPr>
                <w:rFonts w:ascii="Times New Roman" w:hAnsi="Times New Roman"/>
                <w:b/>
                <w:strike/>
                <w:sz w:val="24"/>
                <w:szCs w:val="24"/>
                <w:lang w:val="en-US"/>
              </w:rPr>
            </w:pPr>
            <w:bookmarkStart w:id="118" w:name="_Toc115447411"/>
            <w:r>
              <w:rPr>
                <w:rFonts w:ascii="Times New Roman" w:hAnsi="Times New Roman"/>
                <w:strike/>
                <w:sz w:val="23"/>
                <w:szCs w:val="23"/>
              </w:rPr>
              <w:t>Hồ sơ tín dụng của bạn bị từ chối phê duyệt mở thẻ. Vui lòng thử lại sau 30 ngày.</w:t>
            </w:r>
            <w:bookmarkEnd w:id="118"/>
          </w:p>
        </w:tc>
        <w:tc>
          <w:tcPr>
            <w:tcW w:w="3398" w:type="dxa"/>
          </w:tcPr>
          <w:p w14:paraId="4CE47F88">
            <w:pPr>
              <w:pStyle w:val="3"/>
              <w:ind w:left="0" w:firstLine="0"/>
              <w:outlineLvl w:val="1"/>
              <w:rPr>
                <w:rFonts w:ascii="Times New Roman" w:hAnsi="Times New Roman"/>
                <w:b/>
                <w:strike/>
                <w:sz w:val="24"/>
                <w:szCs w:val="24"/>
                <w:lang w:val="en-US"/>
              </w:rPr>
            </w:pPr>
            <w:bookmarkStart w:id="119" w:name="_Toc115447412"/>
            <w:r>
              <w:rPr>
                <w:rFonts w:ascii="Times New Roman" w:hAnsi="Times New Roman"/>
                <w:strike/>
                <w:sz w:val="23"/>
                <w:szCs w:val="23"/>
              </w:rPr>
              <w:t>Đóng: Khi nhán tắt pop up và giữ nguyên màn hình hiện tại</w:t>
            </w:r>
            <w:bookmarkEnd w:id="119"/>
          </w:p>
        </w:tc>
      </w:tr>
      <w:tr w14:paraId="7829E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vAlign w:val="center"/>
          </w:tcPr>
          <w:p w14:paraId="38EFB338">
            <w:pPr>
              <w:pStyle w:val="3"/>
              <w:ind w:left="0" w:firstLine="0"/>
              <w:outlineLvl w:val="1"/>
              <w:rPr>
                <w:rFonts w:ascii="Times New Roman" w:hAnsi="Times New Roman"/>
                <w:b/>
                <w:strike/>
                <w:sz w:val="24"/>
                <w:szCs w:val="24"/>
                <w:lang w:val="en-US"/>
              </w:rPr>
            </w:pPr>
            <w:bookmarkStart w:id="120" w:name="_Toc115447413"/>
            <w:r>
              <w:rPr>
                <w:rFonts w:ascii="Times New Roman" w:hAnsi="Times New Roman"/>
                <w:strike/>
                <w:sz w:val="23"/>
                <w:szCs w:val="23"/>
              </w:rPr>
              <w:t>5. Tuổi KH không thuộc khoảng: 22-60 tuổi</w:t>
            </w:r>
            <w:bookmarkEnd w:id="120"/>
          </w:p>
        </w:tc>
        <w:tc>
          <w:tcPr>
            <w:tcW w:w="3397" w:type="dxa"/>
          </w:tcPr>
          <w:p w14:paraId="5EBB4F5F">
            <w:pPr>
              <w:pStyle w:val="3"/>
              <w:ind w:left="0" w:firstLine="0"/>
              <w:outlineLvl w:val="1"/>
              <w:rPr>
                <w:rFonts w:ascii="Times New Roman" w:hAnsi="Times New Roman"/>
                <w:b/>
                <w:strike/>
                <w:sz w:val="24"/>
                <w:szCs w:val="24"/>
                <w:lang w:val="en-US"/>
              </w:rPr>
            </w:pPr>
            <w:bookmarkStart w:id="121" w:name="_Toc115447414"/>
            <w:r>
              <w:rPr>
                <w:rFonts w:ascii="Times New Roman" w:hAnsi="Times New Roman"/>
                <w:strike/>
                <w:sz w:val="23"/>
                <w:szCs w:val="23"/>
              </w:rPr>
              <w:t>Thông báo</w:t>
            </w:r>
            <w:bookmarkEnd w:id="121"/>
          </w:p>
        </w:tc>
        <w:tc>
          <w:tcPr>
            <w:tcW w:w="3397" w:type="dxa"/>
            <w:vAlign w:val="center"/>
          </w:tcPr>
          <w:p w14:paraId="52E0DC28">
            <w:pPr>
              <w:pStyle w:val="3"/>
              <w:ind w:left="0" w:firstLine="0"/>
              <w:outlineLvl w:val="1"/>
              <w:rPr>
                <w:rFonts w:ascii="Times New Roman" w:hAnsi="Times New Roman"/>
                <w:b/>
                <w:strike/>
                <w:sz w:val="24"/>
                <w:szCs w:val="24"/>
                <w:lang w:val="en-US"/>
              </w:rPr>
            </w:pPr>
            <w:bookmarkStart w:id="122" w:name="_Toc115447415"/>
            <w:r>
              <w:rPr>
                <w:rFonts w:ascii="Times New Roman" w:hAnsi="Times New Roman"/>
                <w:strike/>
                <w:sz w:val="23"/>
                <w:szCs w:val="23"/>
              </w:rPr>
              <w:t>Thẻ chỉ áp dụng cho khách hàng từ 22 đến 60 tuổi. Vui lòng thử lại sau.</w:t>
            </w:r>
            <w:bookmarkEnd w:id="122"/>
          </w:p>
        </w:tc>
        <w:tc>
          <w:tcPr>
            <w:tcW w:w="3398" w:type="dxa"/>
          </w:tcPr>
          <w:p w14:paraId="176AD2E9">
            <w:pPr>
              <w:pStyle w:val="3"/>
              <w:ind w:left="0" w:firstLine="0"/>
              <w:outlineLvl w:val="1"/>
              <w:rPr>
                <w:rFonts w:ascii="Times New Roman" w:hAnsi="Times New Roman"/>
                <w:b/>
                <w:strike/>
                <w:sz w:val="24"/>
                <w:szCs w:val="24"/>
                <w:lang w:val="en-US"/>
              </w:rPr>
            </w:pPr>
            <w:bookmarkStart w:id="123" w:name="_Toc115447416"/>
            <w:r>
              <w:rPr>
                <w:rFonts w:ascii="Times New Roman" w:hAnsi="Times New Roman"/>
                <w:strike/>
                <w:sz w:val="23"/>
                <w:szCs w:val="23"/>
              </w:rPr>
              <w:t>Đóng: Khi nhán tắt pop up và giữ nguyên màn hình hiện tại</w:t>
            </w:r>
            <w:bookmarkEnd w:id="123"/>
          </w:p>
        </w:tc>
      </w:tr>
      <w:tr w14:paraId="2574D4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vAlign w:val="center"/>
          </w:tcPr>
          <w:p w14:paraId="7AE01D40">
            <w:pPr>
              <w:pStyle w:val="3"/>
              <w:ind w:left="0" w:firstLine="0"/>
              <w:jc w:val="left"/>
              <w:outlineLvl w:val="1"/>
              <w:rPr>
                <w:rFonts w:ascii="Times New Roman" w:hAnsi="Times New Roman"/>
                <w:b/>
                <w:strike/>
                <w:sz w:val="24"/>
                <w:szCs w:val="24"/>
                <w:lang w:val="en-US"/>
              </w:rPr>
            </w:pPr>
            <w:bookmarkStart w:id="124" w:name="_Toc115447417"/>
            <w:r>
              <w:rPr>
                <w:rFonts w:ascii="Times New Roman" w:hAnsi="Times New Roman"/>
                <w:strike/>
                <w:sz w:val="23"/>
                <w:szCs w:val="23"/>
              </w:rPr>
              <w:t>6. Địa chỉ nơi làm việc không thuộc các tỉnh thành theo list Tỉnh thành không được mở thẻ TD</w:t>
            </w:r>
            <w:bookmarkEnd w:id="124"/>
          </w:p>
        </w:tc>
        <w:tc>
          <w:tcPr>
            <w:tcW w:w="3397" w:type="dxa"/>
          </w:tcPr>
          <w:p w14:paraId="02CF10DF">
            <w:pPr>
              <w:pStyle w:val="3"/>
              <w:ind w:left="0" w:firstLine="0"/>
              <w:outlineLvl w:val="1"/>
              <w:rPr>
                <w:rFonts w:ascii="Times New Roman" w:hAnsi="Times New Roman"/>
                <w:b/>
                <w:strike/>
                <w:sz w:val="24"/>
                <w:szCs w:val="24"/>
                <w:lang w:val="en-US"/>
              </w:rPr>
            </w:pPr>
            <w:bookmarkStart w:id="125" w:name="_Toc115447418"/>
            <w:r>
              <w:rPr>
                <w:rFonts w:ascii="Times New Roman" w:hAnsi="Times New Roman"/>
                <w:strike/>
                <w:sz w:val="23"/>
                <w:szCs w:val="23"/>
              </w:rPr>
              <w:t>Thông báo</w:t>
            </w:r>
            <w:bookmarkEnd w:id="125"/>
          </w:p>
        </w:tc>
        <w:tc>
          <w:tcPr>
            <w:tcW w:w="3397" w:type="dxa"/>
            <w:vAlign w:val="center"/>
          </w:tcPr>
          <w:p w14:paraId="5CC6EEC9">
            <w:pPr>
              <w:pStyle w:val="3"/>
              <w:ind w:left="0" w:firstLine="0"/>
              <w:outlineLvl w:val="1"/>
              <w:rPr>
                <w:rFonts w:ascii="Times New Roman" w:hAnsi="Times New Roman"/>
                <w:b/>
                <w:strike/>
                <w:sz w:val="24"/>
                <w:szCs w:val="24"/>
                <w:lang w:val="en-US"/>
              </w:rPr>
            </w:pPr>
            <w:bookmarkStart w:id="126" w:name="_Toc115447419"/>
            <w:r>
              <w:rPr>
                <w:rFonts w:ascii="Times New Roman" w:hAnsi="Times New Roman"/>
                <w:strike/>
                <w:sz w:val="23"/>
                <w:szCs w:val="23"/>
              </w:rPr>
              <w:t>Địa chỉ nơi làm việc không hợp lệ để mở thẻ. Vui lòng thử lại hoặc liên hệ tổng đài 1900 6036 để biết thêm chi tiết</w:t>
            </w:r>
            <w:bookmarkEnd w:id="126"/>
          </w:p>
        </w:tc>
        <w:tc>
          <w:tcPr>
            <w:tcW w:w="3398" w:type="dxa"/>
          </w:tcPr>
          <w:p w14:paraId="56C38291">
            <w:pPr>
              <w:pStyle w:val="3"/>
              <w:ind w:left="0" w:firstLine="0"/>
              <w:outlineLvl w:val="1"/>
              <w:rPr>
                <w:rFonts w:ascii="Times New Roman" w:hAnsi="Times New Roman"/>
                <w:b/>
                <w:strike/>
                <w:sz w:val="24"/>
                <w:szCs w:val="24"/>
                <w:lang w:val="en-US"/>
              </w:rPr>
            </w:pPr>
            <w:bookmarkStart w:id="127" w:name="_Toc115447420"/>
            <w:r>
              <w:rPr>
                <w:rFonts w:ascii="Times New Roman" w:hAnsi="Times New Roman"/>
                <w:strike/>
                <w:sz w:val="23"/>
                <w:szCs w:val="23"/>
              </w:rPr>
              <w:t>Đóng: Khi nhán tắt pop up và giữ nguyên màn hình hiện tại</w:t>
            </w:r>
            <w:bookmarkEnd w:id="127"/>
          </w:p>
        </w:tc>
      </w:tr>
      <w:tr w14:paraId="1C3B40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vAlign w:val="center"/>
          </w:tcPr>
          <w:p w14:paraId="0E0C4527">
            <w:pPr>
              <w:pStyle w:val="3"/>
              <w:ind w:left="0" w:firstLine="0"/>
              <w:outlineLvl w:val="1"/>
              <w:rPr>
                <w:rFonts w:ascii="Times New Roman" w:hAnsi="Times New Roman"/>
                <w:b/>
                <w:strike/>
                <w:sz w:val="24"/>
                <w:szCs w:val="24"/>
                <w:lang w:val="en-US"/>
              </w:rPr>
            </w:pPr>
            <w:bookmarkStart w:id="128" w:name="_Toc115447421"/>
            <w:r>
              <w:rPr>
                <w:rFonts w:ascii="Times New Roman" w:hAnsi="Times New Roman"/>
                <w:strike/>
                <w:sz w:val="23"/>
                <w:szCs w:val="23"/>
              </w:rPr>
              <w:t>7. KH có thẻ tín dụng</w:t>
            </w:r>
            <w:bookmarkEnd w:id="128"/>
            <w:r>
              <w:rPr>
                <w:rFonts w:ascii="Times New Roman" w:hAnsi="Times New Roman"/>
                <w:strike/>
                <w:sz w:val="23"/>
                <w:szCs w:val="23"/>
              </w:rPr>
              <w:t xml:space="preserve"> </w:t>
            </w:r>
          </w:p>
        </w:tc>
        <w:tc>
          <w:tcPr>
            <w:tcW w:w="3397" w:type="dxa"/>
          </w:tcPr>
          <w:p w14:paraId="07C5A7A9">
            <w:pPr>
              <w:pStyle w:val="3"/>
              <w:ind w:left="0" w:firstLine="0"/>
              <w:outlineLvl w:val="1"/>
              <w:rPr>
                <w:rFonts w:ascii="Times New Roman" w:hAnsi="Times New Roman"/>
                <w:b/>
                <w:strike/>
                <w:sz w:val="24"/>
                <w:szCs w:val="24"/>
                <w:lang w:val="en-US"/>
              </w:rPr>
            </w:pPr>
            <w:bookmarkStart w:id="129" w:name="_Toc115447422"/>
            <w:r>
              <w:rPr>
                <w:rFonts w:ascii="Times New Roman" w:hAnsi="Times New Roman"/>
                <w:strike/>
                <w:sz w:val="23"/>
                <w:szCs w:val="23"/>
              </w:rPr>
              <w:t>Thông báo</w:t>
            </w:r>
            <w:bookmarkEnd w:id="129"/>
          </w:p>
        </w:tc>
        <w:tc>
          <w:tcPr>
            <w:tcW w:w="3397" w:type="dxa"/>
            <w:vAlign w:val="center"/>
          </w:tcPr>
          <w:p w14:paraId="44BDC49A">
            <w:pPr>
              <w:pStyle w:val="3"/>
              <w:ind w:left="0" w:firstLine="0"/>
              <w:outlineLvl w:val="1"/>
              <w:rPr>
                <w:rFonts w:ascii="Times New Roman" w:hAnsi="Times New Roman"/>
                <w:b/>
                <w:strike/>
                <w:sz w:val="24"/>
                <w:szCs w:val="24"/>
                <w:lang w:val="en-US"/>
              </w:rPr>
            </w:pPr>
            <w:bookmarkStart w:id="130" w:name="_Toc115447423"/>
            <w:r>
              <w:rPr>
                <w:rFonts w:ascii="Times New Roman" w:hAnsi="Times New Roman"/>
                <w:strike/>
                <w:sz w:val="23"/>
                <w:szCs w:val="23"/>
              </w:rPr>
              <w:t>Bạn đã có thẻ tín dụng. Vui lòng kiểm tra lại tại Quản lý thẻ</w:t>
            </w:r>
            <w:bookmarkEnd w:id="130"/>
          </w:p>
        </w:tc>
        <w:tc>
          <w:tcPr>
            <w:tcW w:w="3398" w:type="dxa"/>
          </w:tcPr>
          <w:p w14:paraId="3F2C295A">
            <w:pPr>
              <w:pStyle w:val="3"/>
              <w:ind w:left="0" w:firstLine="0"/>
              <w:outlineLvl w:val="1"/>
              <w:rPr>
                <w:rFonts w:ascii="Times New Roman" w:hAnsi="Times New Roman"/>
                <w:b/>
                <w:strike/>
                <w:sz w:val="24"/>
                <w:szCs w:val="24"/>
                <w:lang w:val="en-US"/>
              </w:rPr>
            </w:pPr>
            <w:bookmarkStart w:id="131" w:name="_Toc115447424"/>
            <w:r>
              <w:rPr>
                <w:rFonts w:ascii="Times New Roman" w:hAnsi="Times New Roman"/>
                <w:strike/>
                <w:sz w:val="23"/>
                <w:szCs w:val="23"/>
              </w:rPr>
              <w:t>Đóng: Khi nhán tắt pop up và giữ nguyên màn hình hiện tại</w:t>
            </w:r>
            <w:bookmarkEnd w:id="131"/>
          </w:p>
        </w:tc>
      </w:tr>
      <w:tr w14:paraId="7B3274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vAlign w:val="center"/>
          </w:tcPr>
          <w:p w14:paraId="282B3FA6">
            <w:pPr>
              <w:pStyle w:val="3"/>
              <w:ind w:left="0" w:firstLine="0"/>
              <w:outlineLvl w:val="1"/>
              <w:rPr>
                <w:rFonts w:ascii="Times New Roman" w:hAnsi="Times New Roman"/>
                <w:b/>
                <w:strike/>
                <w:sz w:val="24"/>
                <w:szCs w:val="24"/>
                <w:lang w:val="en-US"/>
              </w:rPr>
            </w:pPr>
            <w:bookmarkStart w:id="132" w:name="_Toc115447425"/>
            <w:r>
              <w:rPr>
                <w:rFonts w:ascii="Times New Roman" w:hAnsi="Times New Roman"/>
                <w:strike/>
                <w:sz w:val="23"/>
                <w:szCs w:val="23"/>
              </w:rPr>
              <w:t>8. KH thuộc blacklist của AML./ VMS</w:t>
            </w:r>
            <w:bookmarkEnd w:id="132"/>
          </w:p>
        </w:tc>
        <w:tc>
          <w:tcPr>
            <w:tcW w:w="3397" w:type="dxa"/>
          </w:tcPr>
          <w:p w14:paraId="1E359102">
            <w:pPr>
              <w:pStyle w:val="3"/>
              <w:ind w:left="0" w:firstLine="0"/>
              <w:outlineLvl w:val="1"/>
              <w:rPr>
                <w:rFonts w:ascii="Times New Roman" w:hAnsi="Times New Roman"/>
                <w:b/>
                <w:strike/>
                <w:sz w:val="24"/>
                <w:szCs w:val="24"/>
                <w:lang w:val="en-US"/>
              </w:rPr>
            </w:pPr>
            <w:bookmarkStart w:id="133" w:name="_Toc115447426"/>
            <w:r>
              <w:rPr>
                <w:rFonts w:ascii="Times New Roman" w:hAnsi="Times New Roman"/>
                <w:strike/>
                <w:sz w:val="23"/>
                <w:szCs w:val="23"/>
              </w:rPr>
              <w:t>Thông báo</w:t>
            </w:r>
            <w:bookmarkEnd w:id="133"/>
          </w:p>
        </w:tc>
        <w:tc>
          <w:tcPr>
            <w:tcW w:w="3397" w:type="dxa"/>
            <w:vAlign w:val="center"/>
          </w:tcPr>
          <w:p w14:paraId="0808BB11">
            <w:pPr>
              <w:pStyle w:val="3"/>
              <w:ind w:left="0" w:firstLine="0"/>
              <w:outlineLvl w:val="1"/>
              <w:rPr>
                <w:rFonts w:ascii="Times New Roman" w:hAnsi="Times New Roman"/>
                <w:b/>
                <w:strike/>
                <w:sz w:val="24"/>
                <w:szCs w:val="24"/>
                <w:lang w:val="en-US"/>
              </w:rPr>
            </w:pPr>
            <w:bookmarkStart w:id="134" w:name="_Toc115447427"/>
            <w:r>
              <w:rPr>
                <w:rFonts w:ascii="Times New Roman" w:hAnsi="Times New Roman"/>
                <w:strike/>
                <w:sz w:val="23"/>
                <w:szCs w:val="23"/>
              </w:rPr>
              <w:t>Tài khoản của bạn thuộc diện nghi vấn gian lận. Vui lòng tới quầy giao dịch hoặc liên hệ tổng đài 1900 6036 để biết thêm chi tiết</w:t>
            </w:r>
            <w:bookmarkEnd w:id="134"/>
          </w:p>
        </w:tc>
        <w:tc>
          <w:tcPr>
            <w:tcW w:w="3398" w:type="dxa"/>
          </w:tcPr>
          <w:p w14:paraId="51FD3DA3">
            <w:pPr>
              <w:pStyle w:val="3"/>
              <w:ind w:left="0" w:firstLine="0"/>
              <w:outlineLvl w:val="1"/>
              <w:rPr>
                <w:rFonts w:ascii="Times New Roman" w:hAnsi="Times New Roman"/>
                <w:b/>
                <w:strike/>
                <w:sz w:val="24"/>
                <w:szCs w:val="24"/>
                <w:lang w:val="en-US"/>
              </w:rPr>
            </w:pPr>
            <w:bookmarkStart w:id="135" w:name="_Toc115447428"/>
            <w:r>
              <w:rPr>
                <w:rFonts w:ascii="Times New Roman" w:hAnsi="Times New Roman"/>
                <w:strike/>
                <w:sz w:val="23"/>
                <w:szCs w:val="23"/>
              </w:rPr>
              <w:t>Đóng: Khi nhán tắt pop up và giữ nguyên màn hình hiện tại</w:t>
            </w:r>
            <w:bookmarkEnd w:id="135"/>
          </w:p>
        </w:tc>
      </w:tr>
      <w:tr w14:paraId="5FB9B5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97" w:type="dxa"/>
            <w:vAlign w:val="center"/>
          </w:tcPr>
          <w:p w14:paraId="59AB3320">
            <w:pPr>
              <w:pStyle w:val="3"/>
              <w:ind w:left="0" w:firstLine="0"/>
              <w:outlineLvl w:val="1"/>
              <w:rPr>
                <w:rFonts w:ascii="Times New Roman" w:hAnsi="Times New Roman"/>
                <w:b/>
                <w:strike/>
                <w:sz w:val="24"/>
                <w:szCs w:val="24"/>
                <w:lang w:val="en-US"/>
              </w:rPr>
            </w:pPr>
            <w:bookmarkStart w:id="136" w:name="_Toc115447429"/>
            <w:r>
              <w:rPr>
                <w:rFonts w:ascii="Times New Roman" w:hAnsi="Times New Roman"/>
                <w:strike/>
                <w:sz w:val="23"/>
                <w:szCs w:val="23"/>
              </w:rPr>
              <w:t>9. KH không có TKTT hợp lệ</w:t>
            </w:r>
            <w:bookmarkEnd w:id="136"/>
          </w:p>
        </w:tc>
        <w:tc>
          <w:tcPr>
            <w:tcW w:w="3397" w:type="dxa"/>
          </w:tcPr>
          <w:p w14:paraId="17D5457E">
            <w:pPr>
              <w:pStyle w:val="3"/>
              <w:ind w:left="0" w:firstLine="0"/>
              <w:outlineLvl w:val="1"/>
              <w:rPr>
                <w:rFonts w:ascii="Times New Roman" w:hAnsi="Times New Roman"/>
                <w:b/>
                <w:strike/>
                <w:sz w:val="24"/>
                <w:szCs w:val="24"/>
                <w:lang w:val="en-US"/>
              </w:rPr>
            </w:pPr>
            <w:bookmarkStart w:id="137" w:name="_Toc115447430"/>
            <w:r>
              <w:rPr>
                <w:rFonts w:ascii="Times New Roman" w:hAnsi="Times New Roman"/>
                <w:strike/>
                <w:sz w:val="23"/>
                <w:szCs w:val="23"/>
              </w:rPr>
              <w:t>Thông báo</w:t>
            </w:r>
            <w:bookmarkEnd w:id="137"/>
          </w:p>
        </w:tc>
        <w:tc>
          <w:tcPr>
            <w:tcW w:w="3397" w:type="dxa"/>
            <w:vAlign w:val="center"/>
          </w:tcPr>
          <w:p w14:paraId="6BD7B7B5">
            <w:pPr>
              <w:pStyle w:val="3"/>
              <w:ind w:left="0" w:firstLine="0"/>
              <w:outlineLvl w:val="1"/>
              <w:rPr>
                <w:rFonts w:ascii="Times New Roman" w:hAnsi="Times New Roman"/>
                <w:b/>
                <w:strike/>
                <w:sz w:val="24"/>
                <w:szCs w:val="24"/>
                <w:lang w:val="en-US"/>
              </w:rPr>
            </w:pPr>
            <w:bookmarkStart w:id="138" w:name="_Toc115447431"/>
            <w:r>
              <w:rPr>
                <w:rFonts w:ascii="Times New Roman" w:hAnsi="Times New Roman"/>
                <w:strike/>
                <w:sz w:val="23"/>
                <w:szCs w:val="23"/>
              </w:rPr>
              <w:t>Bạn không có tài khoản thanh toán hợp lệ để mở thẻ. Vui lòng kiểm tra lại hoặc liên hệ hotline để được hỗ trợ</w:t>
            </w:r>
            <w:bookmarkEnd w:id="138"/>
          </w:p>
        </w:tc>
        <w:tc>
          <w:tcPr>
            <w:tcW w:w="3398" w:type="dxa"/>
          </w:tcPr>
          <w:p w14:paraId="4DAF78CA">
            <w:pPr>
              <w:pStyle w:val="3"/>
              <w:ind w:left="0" w:firstLine="0"/>
              <w:outlineLvl w:val="1"/>
              <w:rPr>
                <w:rFonts w:ascii="Times New Roman" w:hAnsi="Times New Roman"/>
                <w:b/>
                <w:strike/>
                <w:sz w:val="24"/>
                <w:szCs w:val="24"/>
                <w:lang w:val="en-US"/>
              </w:rPr>
            </w:pPr>
            <w:bookmarkStart w:id="139" w:name="_Toc115447432"/>
            <w:r>
              <w:rPr>
                <w:rFonts w:ascii="Times New Roman" w:hAnsi="Times New Roman"/>
                <w:strike/>
                <w:sz w:val="23"/>
                <w:szCs w:val="23"/>
              </w:rPr>
              <w:t>Đóng: Khi nhán tắt pop up và giữ nguyên màn hình hiện tại</w:t>
            </w:r>
            <w:bookmarkEnd w:id="139"/>
          </w:p>
        </w:tc>
      </w:tr>
    </w:tbl>
    <w:p w14:paraId="727D59F6">
      <w:pPr>
        <w:pStyle w:val="3"/>
        <w:ind w:left="360" w:firstLine="0"/>
        <w:rPr>
          <w:rFonts w:ascii="Times New Roman" w:hAnsi="Times New Roman"/>
          <w:b/>
          <w:sz w:val="24"/>
          <w:szCs w:val="24"/>
          <w:lang w:val="en-US"/>
        </w:rPr>
      </w:pPr>
      <w:r>
        <w:rPr>
          <w:rFonts w:ascii="Times New Roman" w:hAnsi="Times New Roman"/>
          <w:b/>
          <w:sz w:val="24"/>
          <w:szCs w:val="24"/>
          <w:lang w:val="en-US"/>
        </w:rPr>
        <w:t xml:space="preserve">Update thông báo lỗi: </w:t>
      </w:r>
    </w:p>
    <w:tbl>
      <w:tblPr>
        <w:tblStyle w:val="64"/>
        <w:tblW w:w="0" w:type="auto"/>
        <w:tblInd w:w="3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25"/>
        <w:gridCol w:w="2508"/>
        <w:gridCol w:w="2784"/>
        <w:gridCol w:w="2535"/>
        <w:gridCol w:w="2364"/>
      </w:tblGrid>
      <w:tr w14:paraId="6A9E20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4DF137D0">
            <w:pPr>
              <w:pStyle w:val="3"/>
              <w:ind w:left="0" w:firstLine="0"/>
              <w:outlineLvl w:val="1"/>
              <w:rPr>
                <w:rFonts w:ascii="Times New Roman" w:hAnsi="Times New Roman"/>
                <w:b/>
                <w:sz w:val="20"/>
                <w:szCs w:val="22"/>
                <w:lang w:val="en-US"/>
              </w:rPr>
            </w:pPr>
            <w:r>
              <w:rPr>
                <w:rFonts w:ascii="Times New Roman" w:hAnsi="Times New Roman"/>
                <w:b/>
                <w:sz w:val="20"/>
                <w:szCs w:val="22"/>
              </w:rPr>
              <w:t>Case</w:t>
            </w:r>
          </w:p>
        </w:tc>
        <w:tc>
          <w:tcPr>
            <w:tcW w:w="2688" w:type="dxa"/>
          </w:tcPr>
          <w:p w14:paraId="39F713BC">
            <w:pPr>
              <w:pStyle w:val="3"/>
              <w:ind w:left="0" w:firstLine="0"/>
              <w:outlineLvl w:val="1"/>
              <w:rPr>
                <w:rFonts w:ascii="Times New Roman" w:hAnsi="Times New Roman"/>
                <w:b/>
                <w:sz w:val="20"/>
                <w:szCs w:val="22"/>
                <w:lang w:val="en-US"/>
              </w:rPr>
            </w:pPr>
            <w:r>
              <w:rPr>
                <w:rFonts w:ascii="Times New Roman" w:hAnsi="Times New Roman"/>
                <w:b/>
                <w:sz w:val="20"/>
                <w:szCs w:val="22"/>
              </w:rPr>
              <w:t>Tiêu đề</w:t>
            </w:r>
          </w:p>
        </w:tc>
        <w:tc>
          <w:tcPr>
            <w:tcW w:w="2918" w:type="dxa"/>
            <w:vAlign w:val="center"/>
          </w:tcPr>
          <w:p w14:paraId="56BCDFB9">
            <w:pPr>
              <w:pStyle w:val="3"/>
              <w:ind w:left="0" w:firstLine="0"/>
              <w:outlineLvl w:val="1"/>
              <w:rPr>
                <w:rFonts w:ascii="Times New Roman" w:hAnsi="Times New Roman"/>
                <w:b/>
                <w:sz w:val="20"/>
                <w:szCs w:val="22"/>
                <w:lang w:val="en-US"/>
              </w:rPr>
            </w:pPr>
            <w:r>
              <w:rPr>
                <w:rFonts w:ascii="Times New Roman" w:hAnsi="Times New Roman"/>
                <w:b/>
                <w:sz w:val="20"/>
                <w:szCs w:val="22"/>
              </w:rPr>
              <w:t xml:space="preserve">Nội dung Thông báo </w:t>
            </w:r>
          </w:p>
        </w:tc>
        <w:tc>
          <w:tcPr>
            <w:tcW w:w="2710" w:type="dxa"/>
          </w:tcPr>
          <w:p w14:paraId="26DFA08A">
            <w:pPr>
              <w:pStyle w:val="3"/>
              <w:ind w:left="0" w:firstLine="0"/>
              <w:outlineLvl w:val="1"/>
              <w:rPr>
                <w:rFonts w:ascii="Times New Roman" w:hAnsi="Times New Roman"/>
                <w:b/>
                <w:sz w:val="20"/>
                <w:szCs w:val="22"/>
                <w:lang w:val="en-US"/>
              </w:rPr>
            </w:pPr>
            <w:r>
              <w:rPr>
                <w:rFonts w:ascii="Times New Roman" w:hAnsi="Times New Roman"/>
                <w:b/>
                <w:sz w:val="20"/>
                <w:szCs w:val="22"/>
              </w:rPr>
              <w:t xml:space="preserve">Button </w:t>
            </w:r>
          </w:p>
        </w:tc>
        <w:tc>
          <w:tcPr>
            <w:tcW w:w="2525" w:type="dxa"/>
          </w:tcPr>
          <w:p w14:paraId="6C1E89EC">
            <w:pPr>
              <w:pStyle w:val="3"/>
              <w:ind w:left="0" w:firstLine="0"/>
              <w:outlineLvl w:val="1"/>
              <w:rPr>
                <w:rFonts w:ascii="Times New Roman" w:hAnsi="Times New Roman"/>
                <w:b/>
                <w:sz w:val="20"/>
                <w:szCs w:val="22"/>
              </w:rPr>
            </w:pPr>
            <w:r>
              <w:rPr>
                <w:rStyle w:val="783"/>
                <w:rFonts w:ascii="Times New Roman" w:hAnsi="Times New Roman"/>
                <w:sz w:val="20"/>
                <w:szCs w:val="22"/>
              </w:rPr>
              <w:t>Note</w:t>
            </w:r>
          </w:p>
        </w:tc>
      </w:tr>
      <w:tr w14:paraId="40A230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4F64664C">
            <w:pPr>
              <w:pStyle w:val="3"/>
              <w:ind w:left="0" w:firstLine="0"/>
              <w:outlineLvl w:val="1"/>
              <w:rPr>
                <w:rFonts w:ascii="Times New Roman" w:hAnsi="Times New Roman"/>
                <w:b/>
                <w:sz w:val="20"/>
                <w:szCs w:val="22"/>
                <w:lang w:val="en-US"/>
              </w:rPr>
            </w:pPr>
            <w:r>
              <w:rPr>
                <w:rFonts w:ascii="Times New Roman" w:hAnsi="Times New Roman"/>
                <w:sz w:val="20"/>
                <w:szCs w:val="22"/>
              </w:rPr>
              <w:t>1. CIF bị tick Potential Fraud, Fraud</w:t>
            </w:r>
          </w:p>
        </w:tc>
        <w:tc>
          <w:tcPr>
            <w:tcW w:w="2688" w:type="dxa"/>
          </w:tcPr>
          <w:p w14:paraId="59B54A06">
            <w:pPr>
              <w:pStyle w:val="3"/>
              <w:ind w:left="0" w:firstLine="0"/>
              <w:outlineLvl w:val="1"/>
              <w:rPr>
                <w:rFonts w:ascii="Times New Roman" w:hAnsi="Times New Roman"/>
                <w:b/>
                <w:sz w:val="20"/>
                <w:szCs w:val="22"/>
                <w:lang w:val="en-US"/>
              </w:rPr>
            </w:pPr>
            <w:r>
              <w:rPr>
                <w:rFonts w:ascii="Times New Roman" w:hAnsi="Times New Roman"/>
                <w:sz w:val="20"/>
                <w:szCs w:val="22"/>
              </w:rPr>
              <w:t>Thông báo</w:t>
            </w:r>
          </w:p>
        </w:tc>
        <w:tc>
          <w:tcPr>
            <w:tcW w:w="2918" w:type="dxa"/>
            <w:vAlign w:val="center"/>
          </w:tcPr>
          <w:p w14:paraId="1AE5AEE9">
            <w:pPr>
              <w:pStyle w:val="3"/>
              <w:ind w:left="0" w:firstLine="0"/>
              <w:outlineLvl w:val="1"/>
              <w:rPr>
                <w:rFonts w:ascii="Times New Roman" w:hAnsi="Times New Roman"/>
                <w:b/>
                <w:sz w:val="20"/>
                <w:szCs w:val="22"/>
                <w:lang w:val="en-US"/>
              </w:rPr>
            </w:pPr>
            <w:r>
              <w:rPr>
                <w:rFonts w:ascii="Times New Roman" w:hAnsi="Times New Roman"/>
                <w:sz w:val="20"/>
                <w:szCs w:val="22"/>
              </w:rPr>
              <w:t>Tài khoản của bạn thuộc diện nghi vấn gian lận. Vui lòng tới quầy giao dịch hoặc liên hệ tổng đài 1900 6036 để biết thêm chi tiết</w:t>
            </w:r>
          </w:p>
        </w:tc>
        <w:tc>
          <w:tcPr>
            <w:tcW w:w="2710" w:type="dxa"/>
          </w:tcPr>
          <w:p w14:paraId="7873D53E">
            <w:pPr>
              <w:pStyle w:val="3"/>
              <w:ind w:left="0" w:firstLine="0"/>
              <w:outlineLvl w:val="1"/>
              <w:rPr>
                <w:rFonts w:ascii="Times New Roman" w:hAnsi="Times New Roman"/>
                <w:b/>
                <w:sz w:val="20"/>
                <w:szCs w:val="22"/>
                <w:lang w:val="en-US"/>
              </w:rPr>
            </w:pPr>
            <w:r>
              <w:rPr>
                <w:rFonts w:ascii="Times New Roman" w:hAnsi="Times New Roman"/>
                <w:sz w:val="20"/>
                <w:szCs w:val="22"/>
              </w:rPr>
              <w:t>Đóng: Khi nhán tắt pop up và giữ nguyên màn hình hiện tại</w:t>
            </w:r>
          </w:p>
        </w:tc>
        <w:tc>
          <w:tcPr>
            <w:tcW w:w="2525" w:type="dxa"/>
          </w:tcPr>
          <w:p w14:paraId="0EC898FF">
            <w:pPr>
              <w:pStyle w:val="3"/>
              <w:ind w:left="0" w:firstLine="0"/>
              <w:outlineLvl w:val="1"/>
              <w:rPr>
                <w:rFonts w:ascii="Times New Roman" w:hAnsi="Times New Roman"/>
                <w:sz w:val="20"/>
                <w:szCs w:val="22"/>
              </w:rPr>
            </w:pPr>
            <w:r>
              <w:rPr>
                <w:rStyle w:val="783"/>
                <w:rFonts w:ascii="Times New Roman" w:hAnsi="Times New Roman"/>
                <w:sz w:val="20"/>
                <w:szCs w:val="22"/>
              </w:rPr>
              <w:t>Đã bổ sung figma</w:t>
            </w:r>
          </w:p>
        </w:tc>
      </w:tr>
      <w:tr w14:paraId="522A8B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29312B1F">
            <w:pPr>
              <w:pStyle w:val="3"/>
              <w:ind w:left="0" w:firstLine="0"/>
              <w:outlineLvl w:val="1"/>
              <w:rPr>
                <w:rFonts w:ascii="Times New Roman" w:hAnsi="Times New Roman"/>
                <w:b/>
                <w:strike/>
                <w:sz w:val="20"/>
                <w:szCs w:val="22"/>
                <w:lang w:val="en-US"/>
              </w:rPr>
            </w:pPr>
            <w:r>
              <w:rPr>
                <w:rFonts w:ascii="Times New Roman" w:hAnsi="Times New Roman"/>
                <w:strike/>
                <w:sz w:val="20"/>
                <w:szCs w:val="22"/>
              </w:rPr>
              <w:t>2. Sai KYC level</w:t>
            </w:r>
          </w:p>
        </w:tc>
        <w:tc>
          <w:tcPr>
            <w:tcW w:w="2688" w:type="dxa"/>
          </w:tcPr>
          <w:p w14:paraId="5E4FFD6E">
            <w:pPr>
              <w:pStyle w:val="3"/>
              <w:ind w:left="0" w:firstLine="0"/>
              <w:outlineLvl w:val="1"/>
              <w:rPr>
                <w:rFonts w:ascii="Times New Roman" w:hAnsi="Times New Roman"/>
                <w:b/>
                <w:strike/>
                <w:sz w:val="20"/>
                <w:szCs w:val="22"/>
                <w:lang w:val="en-US"/>
              </w:rPr>
            </w:pPr>
            <w:r>
              <w:rPr>
                <w:rFonts w:ascii="Times New Roman" w:hAnsi="Times New Roman"/>
                <w:strike/>
                <w:sz w:val="20"/>
                <w:szCs w:val="22"/>
              </w:rPr>
              <w:t>Thông báo</w:t>
            </w:r>
          </w:p>
        </w:tc>
        <w:tc>
          <w:tcPr>
            <w:tcW w:w="2918" w:type="dxa"/>
            <w:vAlign w:val="center"/>
          </w:tcPr>
          <w:p w14:paraId="3DBA5581">
            <w:pPr>
              <w:pStyle w:val="3"/>
              <w:ind w:left="0" w:firstLine="0"/>
              <w:outlineLvl w:val="1"/>
              <w:rPr>
                <w:rFonts w:ascii="Times New Roman" w:hAnsi="Times New Roman"/>
                <w:b/>
                <w:strike/>
                <w:sz w:val="20"/>
                <w:szCs w:val="22"/>
                <w:lang w:val="en-US"/>
              </w:rPr>
            </w:pPr>
            <w:r>
              <w:rPr>
                <w:rFonts w:ascii="Times New Roman" w:hAnsi="Times New Roman"/>
                <w:strike/>
                <w:sz w:val="20"/>
                <w:szCs w:val="22"/>
              </w:rPr>
              <w:t>Tài khoản của bạn không đủ quyền hạn. Để nâng cấp tài khoản. Vui lòng mang theo CMND/CCCD tới các phòng giao dịch / Livebank gần nhất của TPBank để được hỗ trợ.</w:t>
            </w:r>
          </w:p>
        </w:tc>
        <w:tc>
          <w:tcPr>
            <w:tcW w:w="2710" w:type="dxa"/>
          </w:tcPr>
          <w:p w14:paraId="306F08F6">
            <w:pPr>
              <w:pStyle w:val="3"/>
              <w:ind w:left="0" w:firstLine="0"/>
              <w:outlineLvl w:val="1"/>
              <w:rPr>
                <w:rFonts w:ascii="Times New Roman" w:hAnsi="Times New Roman"/>
                <w:b/>
                <w:strike/>
                <w:sz w:val="20"/>
                <w:szCs w:val="22"/>
                <w:lang w:val="en-US"/>
              </w:rPr>
            </w:pPr>
            <w:r>
              <w:rPr>
                <w:rFonts w:ascii="Times New Roman" w:hAnsi="Times New Roman"/>
                <w:strike/>
                <w:sz w:val="20"/>
                <w:szCs w:val="22"/>
              </w:rPr>
              <w:t>Đóng: Khi nhán tắt pop up và giữ nguyên màn hình hiện tại</w:t>
            </w:r>
          </w:p>
        </w:tc>
        <w:tc>
          <w:tcPr>
            <w:tcW w:w="2525" w:type="dxa"/>
          </w:tcPr>
          <w:p w14:paraId="2EB789B4">
            <w:pPr>
              <w:pStyle w:val="3"/>
              <w:ind w:left="0" w:firstLine="0"/>
              <w:outlineLvl w:val="1"/>
              <w:rPr>
                <w:rFonts w:ascii="Times New Roman" w:hAnsi="Times New Roman"/>
                <w:strike/>
                <w:sz w:val="20"/>
                <w:szCs w:val="22"/>
              </w:rPr>
            </w:pPr>
            <w:r>
              <w:rPr>
                <w:rStyle w:val="783"/>
                <w:rFonts w:ascii="Times New Roman" w:hAnsi="Times New Roman"/>
                <w:strike/>
                <w:sz w:val="20"/>
                <w:szCs w:val="22"/>
              </w:rPr>
              <w:t>Đã sửa lại figma</w:t>
            </w:r>
          </w:p>
        </w:tc>
      </w:tr>
      <w:tr w14:paraId="4A0EBA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4524F7DE">
            <w:pPr>
              <w:pStyle w:val="3"/>
              <w:ind w:left="0" w:firstLine="0"/>
              <w:outlineLvl w:val="1"/>
              <w:rPr>
                <w:rFonts w:ascii="Times New Roman" w:hAnsi="Times New Roman"/>
                <w:b/>
                <w:sz w:val="20"/>
                <w:szCs w:val="22"/>
                <w:lang w:val="en-US"/>
              </w:rPr>
            </w:pPr>
            <w:r>
              <w:rPr>
                <w:rFonts w:ascii="Times New Roman" w:hAnsi="Times New Roman"/>
                <w:sz w:val="20"/>
                <w:szCs w:val="22"/>
              </w:rPr>
              <w:t>3. KH có IC type= Hộ chiếu</w:t>
            </w:r>
          </w:p>
        </w:tc>
        <w:tc>
          <w:tcPr>
            <w:tcW w:w="2688" w:type="dxa"/>
          </w:tcPr>
          <w:p w14:paraId="3645D571">
            <w:pPr>
              <w:pStyle w:val="3"/>
              <w:ind w:left="0" w:firstLine="0"/>
              <w:outlineLvl w:val="1"/>
              <w:rPr>
                <w:rFonts w:ascii="Times New Roman" w:hAnsi="Times New Roman"/>
                <w:b/>
                <w:sz w:val="20"/>
                <w:szCs w:val="22"/>
                <w:lang w:val="en-US"/>
              </w:rPr>
            </w:pPr>
            <w:r>
              <w:rPr>
                <w:rFonts w:ascii="Times New Roman" w:hAnsi="Times New Roman"/>
                <w:sz w:val="20"/>
                <w:szCs w:val="22"/>
              </w:rPr>
              <w:t>Thông báo</w:t>
            </w:r>
          </w:p>
        </w:tc>
        <w:tc>
          <w:tcPr>
            <w:tcW w:w="2918" w:type="dxa"/>
            <w:vAlign w:val="center"/>
          </w:tcPr>
          <w:p w14:paraId="301A2911">
            <w:pPr>
              <w:pStyle w:val="3"/>
              <w:ind w:left="0" w:firstLine="0"/>
              <w:outlineLvl w:val="1"/>
              <w:rPr>
                <w:rFonts w:ascii="Times New Roman" w:hAnsi="Times New Roman"/>
                <w:b/>
                <w:sz w:val="20"/>
                <w:szCs w:val="22"/>
                <w:lang w:val="en-US"/>
              </w:rPr>
            </w:pPr>
            <w:r>
              <w:rPr>
                <w:rFonts w:ascii="Times New Roman" w:hAnsi="Times New Roman"/>
                <w:sz w:val="20"/>
                <w:szCs w:val="22"/>
              </w:rPr>
              <w:t>Tính năng chỉ áp dụng cho khách hàng đăng ký qua CMND/CCCD. Vui lòng mang theo CMND/CCCD tới các phòng giao dịch / Livebank gần nhất của TPBank để được hỗ trợ</w:t>
            </w:r>
          </w:p>
        </w:tc>
        <w:tc>
          <w:tcPr>
            <w:tcW w:w="2710" w:type="dxa"/>
          </w:tcPr>
          <w:p w14:paraId="76A642EB">
            <w:pPr>
              <w:pStyle w:val="3"/>
              <w:ind w:left="0" w:firstLine="0"/>
              <w:outlineLvl w:val="1"/>
              <w:rPr>
                <w:rFonts w:ascii="Times New Roman" w:hAnsi="Times New Roman"/>
                <w:b/>
                <w:sz w:val="20"/>
                <w:szCs w:val="22"/>
                <w:lang w:val="en-US"/>
              </w:rPr>
            </w:pPr>
            <w:r>
              <w:rPr>
                <w:rFonts w:ascii="Times New Roman" w:hAnsi="Times New Roman"/>
                <w:sz w:val="20"/>
                <w:szCs w:val="22"/>
              </w:rPr>
              <w:t>Đóng: Khi nhán tắt pop up và giữ nguyên màn hình hiện tại</w:t>
            </w:r>
          </w:p>
        </w:tc>
        <w:tc>
          <w:tcPr>
            <w:tcW w:w="2525" w:type="dxa"/>
          </w:tcPr>
          <w:p w14:paraId="63623817">
            <w:pPr>
              <w:pStyle w:val="3"/>
              <w:ind w:left="0" w:firstLine="0"/>
              <w:outlineLvl w:val="1"/>
              <w:rPr>
                <w:rFonts w:ascii="Times New Roman" w:hAnsi="Times New Roman"/>
                <w:sz w:val="20"/>
                <w:szCs w:val="22"/>
              </w:rPr>
            </w:pPr>
            <w:r>
              <w:rPr>
                <w:rStyle w:val="783"/>
                <w:rFonts w:ascii="Times New Roman" w:hAnsi="Times New Roman"/>
                <w:sz w:val="20"/>
                <w:szCs w:val="22"/>
              </w:rPr>
              <w:t>Đã bổ sung figma</w:t>
            </w:r>
          </w:p>
        </w:tc>
      </w:tr>
      <w:tr w14:paraId="2F6C6C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3227BC86">
            <w:pPr>
              <w:pStyle w:val="3"/>
              <w:ind w:left="0" w:firstLine="0"/>
              <w:outlineLvl w:val="1"/>
              <w:rPr>
                <w:rFonts w:ascii="Times New Roman" w:hAnsi="Times New Roman"/>
                <w:b/>
                <w:sz w:val="20"/>
                <w:szCs w:val="22"/>
                <w:lang w:val="en-US"/>
              </w:rPr>
            </w:pPr>
            <w:r>
              <w:rPr>
                <w:rFonts w:ascii="Times New Roman" w:hAnsi="Times New Roman"/>
                <w:sz w:val="20"/>
                <w:szCs w:val="22"/>
              </w:rPr>
              <w:t>4. KH bị từ chối phê duyệt trong vòng 30 ngày</w:t>
            </w:r>
          </w:p>
        </w:tc>
        <w:tc>
          <w:tcPr>
            <w:tcW w:w="2688" w:type="dxa"/>
          </w:tcPr>
          <w:p w14:paraId="397820E5">
            <w:pPr>
              <w:pStyle w:val="3"/>
              <w:ind w:left="0" w:firstLine="0"/>
              <w:outlineLvl w:val="1"/>
              <w:rPr>
                <w:rFonts w:ascii="Times New Roman" w:hAnsi="Times New Roman"/>
                <w:b/>
                <w:sz w:val="20"/>
                <w:szCs w:val="22"/>
                <w:lang w:val="en-US"/>
              </w:rPr>
            </w:pPr>
            <w:r>
              <w:rPr>
                <w:rFonts w:ascii="Times New Roman" w:hAnsi="Times New Roman"/>
                <w:sz w:val="20"/>
                <w:szCs w:val="22"/>
              </w:rPr>
              <w:t>Thông báo</w:t>
            </w:r>
          </w:p>
        </w:tc>
        <w:tc>
          <w:tcPr>
            <w:tcW w:w="2918" w:type="dxa"/>
            <w:vAlign w:val="center"/>
          </w:tcPr>
          <w:p w14:paraId="5092BE38">
            <w:pPr>
              <w:pStyle w:val="3"/>
              <w:ind w:left="0" w:firstLine="0"/>
              <w:outlineLvl w:val="1"/>
              <w:rPr>
                <w:rFonts w:ascii="Times New Roman" w:hAnsi="Times New Roman"/>
                <w:strike/>
                <w:sz w:val="20"/>
                <w:szCs w:val="22"/>
              </w:rPr>
            </w:pPr>
            <w:r>
              <w:rPr>
                <w:rFonts w:ascii="Times New Roman" w:hAnsi="Times New Roman"/>
                <w:strike/>
                <w:sz w:val="20"/>
                <w:szCs w:val="22"/>
              </w:rPr>
              <w:t>Hồ sơ tín dụng của bạn bị từ chối phê duyệt mở thẻ. Vui lòng thử lại sau 30 ngày.</w:t>
            </w:r>
          </w:p>
          <w:p w14:paraId="289839B2">
            <w:pPr>
              <w:pStyle w:val="3"/>
              <w:ind w:left="0" w:firstLine="0"/>
              <w:outlineLvl w:val="1"/>
              <w:rPr>
                <w:rFonts w:ascii="Times New Roman" w:hAnsi="Times New Roman"/>
                <w:b/>
                <w:strike/>
                <w:sz w:val="20"/>
                <w:szCs w:val="22"/>
                <w:lang w:val="en-US"/>
              </w:rPr>
            </w:pPr>
            <w:r>
              <w:rPr>
                <w:rStyle w:val="783"/>
                <w:rFonts w:ascii="Times New Roman" w:hAnsi="Times New Roman"/>
                <w:sz w:val="20"/>
                <w:szCs w:val="22"/>
              </w:rPr>
              <w:t>Bạn không được phê duyệt mở thẻ. Vui lòng thử lại sau 30 ngày hoặc gọi hotline để được hỗ trợ</w:t>
            </w:r>
          </w:p>
        </w:tc>
        <w:tc>
          <w:tcPr>
            <w:tcW w:w="2710" w:type="dxa"/>
          </w:tcPr>
          <w:p w14:paraId="72EA22D9">
            <w:pPr>
              <w:pStyle w:val="3"/>
              <w:ind w:left="0" w:firstLine="0"/>
              <w:outlineLvl w:val="1"/>
              <w:rPr>
                <w:rFonts w:ascii="Times New Roman" w:hAnsi="Times New Roman"/>
                <w:b/>
                <w:sz w:val="20"/>
                <w:szCs w:val="22"/>
                <w:lang w:val="en-US"/>
              </w:rPr>
            </w:pPr>
            <w:r>
              <w:rPr>
                <w:rFonts w:ascii="Times New Roman" w:hAnsi="Times New Roman"/>
                <w:sz w:val="20"/>
                <w:szCs w:val="22"/>
              </w:rPr>
              <w:t>Đóng: Khi nhán tắt pop up và giữ nguyên màn hình hiện tại</w:t>
            </w:r>
          </w:p>
        </w:tc>
        <w:tc>
          <w:tcPr>
            <w:tcW w:w="2525" w:type="dxa"/>
          </w:tcPr>
          <w:p w14:paraId="1B47E016">
            <w:pPr>
              <w:pStyle w:val="3"/>
              <w:ind w:left="0" w:firstLine="0"/>
              <w:outlineLvl w:val="1"/>
              <w:rPr>
                <w:rFonts w:ascii="Times New Roman" w:hAnsi="Times New Roman"/>
                <w:sz w:val="20"/>
                <w:szCs w:val="22"/>
              </w:rPr>
            </w:pPr>
            <w:r>
              <w:rPr>
                <w:rStyle w:val="783"/>
                <w:rFonts w:ascii="Times New Roman" w:hAnsi="Times New Roman"/>
                <w:sz w:val="20"/>
                <w:szCs w:val="22"/>
              </w:rPr>
              <w:t>Sửa lại theo figma: Bạn không được phê duyệt mở thẻ. Vui lòng thử lại sau 30 ngày hoặc gọi hotline để được hỗ trợ</w:t>
            </w:r>
          </w:p>
        </w:tc>
      </w:tr>
      <w:tr w14:paraId="5EE08A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6D7FFA47">
            <w:pPr>
              <w:pStyle w:val="3"/>
              <w:ind w:left="0" w:firstLine="0"/>
              <w:outlineLvl w:val="1"/>
              <w:rPr>
                <w:rFonts w:ascii="Times New Roman" w:hAnsi="Times New Roman"/>
                <w:b/>
                <w:sz w:val="20"/>
                <w:szCs w:val="22"/>
                <w:lang w:val="en-US"/>
              </w:rPr>
            </w:pPr>
            <w:r>
              <w:rPr>
                <w:rFonts w:ascii="Times New Roman" w:hAnsi="Times New Roman"/>
                <w:sz w:val="20"/>
                <w:szCs w:val="22"/>
              </w:rPr>
              <w:t>5. Tuổi KH không thuộc khoảng: 22-60 tuổi</w:t>
            </w:r>
          </w:p>
        </w:tc>
        <w:tc>
          <w:tcPr>
            <w:tcW w:w="2688" w:type="dxa"/>
          </w:tcPr>
          <w:p w14:paraId="61B16B81">
            <w:pPr>
              <w:pStyle w:val="3"/>
              <w:ind w:left="0" w:firstLine="0"/>
              <w:outlineLvl w:val="1"/>
              <w:rPr>
                <w:rFonts w:ascii="Times New Roman" w:hAnsi="Times New Roman"/>
                <w:b/>
                <w:sz w:val="20"/>
                <w:szCs w:val="22"/>
                <w:lang w:val="en-US"/>
              </w:rPr>
            </w:pPr>
            <w:r>
              <w:rPr>
                <w:rFonts w:ascii="Times New Roman" w:hAnsi="Times New Roman"/>
                <w:sz w:val="20"/>
                <w:szCs w:val="22"/>
              </w:rPr>
              <w:t>Thông báo</w:t>
            </w:r>
          </w:p>
        </w:tc>
        <w:tc>
          <w:tcPr>
            <w:tcW w:w="2918" w:type="dxa"/>
            <w:vAlign w:val="center"/>
          </w:tcPr>
          <w:p w14:paraId="6E761B7D">
            <w:pPr>
              <w:pStyle w:val="3"/>
              <w:ind w:left="0" w:firstLine="0"/>
              <w:outlineLvl w:val="1"/>
              <w:rPr>
                <w:rFonts w:ascii="Times New Roman" w:hAnsi="Times New Roman"/>
                <w:strike/>
                <w:sz w:val="20"/>
                <w:szCs w:val="22"/>
              </w:rPr>
            </w:pPr>
            <w:r>
              <w:rPr>
                <w:rFonts w:ascii="Times New Roman" w:hAnsi="Times New Roman"/>
                <w:strike/>
                <w:sz w:val="20"/>
                <w:szCs w:val="22"/>
              </w:rPr>
              <w:t>Thẻ chỉ áp dụng cho khách hàng từ 22 đến 60 tuổi. Vui lòng thử lại sau.</w:t>
            </w:r>
          </w:p>
          <w:p w14:paraId="44096C44">
            <w:pPr>
              <w:pStyle w:val="3"/>
              <w:ind w:left="0" w:firstLine="0"/>
              <w:outlineLvl w:val="1"/>
              <w:rPr>
                <w:rFonts w:ascii="Times New Roman" w:hAnsi="Times New Roman"/>
                <w:b/>
                <w:strike/>
                <w:sz w:val="20"/>
                <w:szCs w:val="22"/>
                <w:lang w:val="en-US"/>
              </w:rPr>
            </w:pPr>
            <w:r>
              <w:rPr>
                <w:rStyle w:val="783"/>
                <w:rFonts w:ascii="Times New Roman" w:hAnsi="Times New Roman"/>
                <w:sz w:val="20"/>
                <w:szCs w:val="22"/>
              </w:rPr>
              <w:t>Sửa lại theo figma: Bạn không thuộc độ tuổi được phép mở thẻ tín dụng</w:t>
            </w:r>
          </w:p>
        </w:tc>
        <w:tc>
          <w:tcPr>
            <w:tcW w:w="2710" w:type="dxa"/>
          </w:tcPr>
          <w:p w14:paraId="388B4F3C">
            <w:pPr>
              <w:pStyle w:val="3"/>
              <w:ind w:left="0" w:firstLine="0"/>
              <w:outlineLvl w:val="1"/>
              <w:rPr>
                <w:rFonts w:ascii="Times New Roman" w:hAnsi="Times New Roman"/>
                <w:b/>
                <w:sz w:val="20"/>
                <w:szCs w:val="22"/>
                <w:lang w:val="en-US"/>
              </w:rPr>
            </w:pPr>
            <w:r>
              <w:rPr>
                <w:rFonts w:ascii="Times New Roman" w:hAnsi="Times New Roman"/>
                <w:sz w:val="20"/>
                <w:szCs w:val="22"/>
              </w:rPr>
              <w:t>Đóng: Khi nhán tắt pop up và giữ nguyên màn hình hiện tại</w:t>
            </w:r>
          </w:p>
        </w:tc>
        <w:tc>
          <w:tcPr>
            <w:tcW w:w="2525" w:type="dxa"/>
          </w:tcPr>
          <w:p w14:paraId="536B852A">
            <w:pPr>
              <w:pStyle w:val="3"/>
              <w:ind w:left="0" w:firstLine="0"/>
              <w:outlineLvl w:val="1"/>
              <w:rPr>
                <w:rFonts w:ascii="Times New Roman" w:hAnsi="Times New Roman"/>
                <w:sz w:val="20"/>
                <w:szCs w:val="22"/>
              </w:rPr>
            </w:pPr>
            <w:r>
              <w:rPr>
                <w:rStyle w:val="783"/>
                <w:rFonts w:ascii="Times New Roman" w:hAnsi="Times New Roman"/>
                <w:sz w:val="20"/>
                <w:szCs w:val="22"/>
              </w:rPr>
              <w:t>Sửa lại theo figma: Bạn không thuộc độ tuổi được phép mở thẻ tín dụng</w:t>
            </w:r>
          </w:p>
        </w:tc>
      </w:tr>
      <w:tr w14:paraId="431F5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67278BD5">
            <w:pPr>
              <w:pStyle w:val="3"/>
              <w:ind w:left="0" w:firstLine="0"/>
              <w:jc w:val="left"/>
              <w:outlineLvl w:val="1"/>
              <w:rPr>
                <w:rFonts w:ascii="Times New Roman" w:hAnsi="Times New Roman"/>
                <w:b/>
                <w:strike/>
                <w:sz w:val="20"/>
                <w:szCs w:val="22"/>
                <w:lang w:val="en-US"/>
              </w:rPr>
            </w:pPr>
            <w:r>
              <w:rPr>
                <w:rFonts w:ascii="Times New Roman" w:hAnsi="Times New Roman"/>
                <w:strike/>
                <w:sz w:val="20"/>
                <w:szCs w:val="22"/>
              </w:rPr>
              <w:t>6. Địa chỉ nơi làm việc không thuộc các tỉnh thành theo list Tỉnh thành không được mở thẻ TD</w:t>
            </w:r>
          </w:p>
        </w:tc>
        <w:tc>
          <w:tcPr>
            <w:tcW w:w="2688" w:type="dxa"/>
          </w:tcPr>
          <w:p w14:paraId="732C69FB">
            <w:pPr>
              <w:pStyle w:val="3"/>
              <w:ind w:left="0" w:firstLine="0"/>
              <w:outlineLvl w:val="1"/>
              <w:rPr>
                <w:rFonts w:ascii="Times New Roman" w:hAnsi="Times New Roman"/>
                <w:b/>
                <w:strike/>
                <w:sz w:val="20"/>
                <w:szCs w:val="22"/>
                <w:lang w:val="en-US"/>
              </w:rPr>
            </w:pPr>
            <w:r>
              <w:rPr>
                <w:rFonts w:ascii="Times New Roman" w:hAnsi="Times New Roman"/>
                <w:strike/>
                <w:sz w:val="20"/>
                <w:szCs w:val="22"/>
              </w:rPr>
              <w:t>Thông báo</w:t>
            </w:r>
          </w:p>
        </w:tc>
        <w:tc>
          <w:tcPr>
            <w:tcW w:w="2918" w:type="dxa"/>
            <w:vAlign w:val="center"/>
          </w:tcPr>
          <w:p w14:paraId="09EAA8D7">
            <w:pPr>
              <w:pStyle w:val="3"/>
              <w:ind w:left="0" w:firstLine="0"/>
              <w:outlineLvl w:val="1"/>
              <w:rPr>
                <w:rFonts w:ascii="Times New Roman" w:hAnsi="Times New Roman"/>
                <w:b/>
                <w:strike/>
                <w:sz w:val="20"/>
                <w:szCs w:val="22"/>
                <w:lang w:val="en-US"/>
              </w:rPr>
            </w:pPr>
            <w:r>
              <w:rPr>
                <w:rFonts w:ascii="Times New Roman" w:hAnsi="Times New Roman"/>
                <w:strike/>
                <w:sz w:val="20"/>
                <w:szCs w:val="22"/>
              </w:rPr>
              <w:t>Địa chỉ nơi làm việc không hợp lệ để mở thẻ. Vui lòng thử lại hoặc liên hệ tổng đài 1900 6036 để biết thêm chi tiết</w:t>
            </w:r>
          </w:p>
        </w:tc>
        <w:tc>
          <w:tcPr>
            <w:tcW w:w="2710" w:type="dxa"/>
          </w:tcPr>
          <w:p w14:paraId="0A5BEDE4">
            <w:pPr>
              <w:pStyle w:val="3"/>
              <w:ind w:left="0" w:firstLine="0"/>
              <w:outlineLvl w:val="1"/>
              <w:rPr>
                <w:rFonts w:ascii="Times New Roman" w:hAnsi="Times New Roman"/>
                <w:b/>
                <w:strike/>
                <w:sz w:val="20"/>
                <w:szCs w:val="22"/>
                <w:lang w:val="en-US"/>
              </w:rPr>
            </w:pPr>
            <w:r>
              <w:rPr>
                <w:rFonts w:ascii="Times New Roman" w:hAnsi="Times New Roman"/>
                <w:strike/>
                <w:sz w:val="20"/>
                <w:szCs w:val="22"/>
              </w:rPr>
              <w:t>Đóng: Khi nhán tắt pop up và giữ nguyên màn hình hiện tại</w:t>
            </w:r>
          </w:p>
        </w:tc>
        <w:tc>
          <w:tcPr>
            <w:tcW w:w="2525" w:type="dxa"/>
          </w:tcPr>
          <w:p w14:paraId="03C1F6A2">
            <w:pPr>
              <w:pStyle w:val="3"/>
              <w:ind w:left="0" w:firstLine="0"/>
              <w:outlineLvl w:val="1"/>
              <w:rPr>
                <w:rFonts w:ascii="Times New Roman" w:hAnsi="Times New Roman"/>
                <w:sz w:val="20"/>
                <w:szCs w:val="22"/>
              </w:rPr>
            </w:pPr>
            <w:r>
              <w:rPr>
                <w:rFonts w:ascii="Times New Roman" w:hAnsi="Times New Roman"/>
                <w:sz w:val="20"/>
                <w:szCs w:val="22"/>
              </w:rPr>
              <w:t xml:space="preserve">Bỏ </w:t>
            </w:r>
          </w:p>
        </w:tc>
      </w:tr>
      <w:tr w14:paraId="048B0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256C961A">
            <w:pPr>
              <w:pStyle w:val="3"/>
              <w:ind w:left="0" w:firstLine="0"/>
              <w:outlineLvl w:val="1"/>
              <w:rPr>
                <w:rFonts w:ascii="Times New Roman" w:hAnsi="Times New Roman"/>
                <w:b/>
                <w:sz w:val="20"/>
                <w:szCs w:val="22"/>
                <w:lang w:val="en-US"/>
              </w:rPr>
            </w:pPr>
            <w:r>
              <w:rPr>
                <w:rFonts w:ascii="Times New Roman" w:hAnsi="Times New Roman"/>
                <w:sz w:val="20"/>
                <w:szCs w:val="22"/>
              </w:rPr>
              <w:t>7. KH có thẻ tín dụng hợp lệ</w:t>
            </w:r>
          </w:p>
        </w:tc>
        <w:tc>
          <w:tcPr>
            <w:tcW w:w="2688" w:type="dxa"/>
          </w:tcPr>
          <w:p w14:paraId="51C72E4C">
            <w:pPr>
              <w:pStyle w:val="3"/>
              <w:ind w:left="0" w:firstLine="0"/>
              <w:outlineLvl w:val="1"/>
              <w:rPr>
                <w:rFonts w:ascii="Times New Roman" w:hAnsi="Times New Roman"/>
                <w:b/>
                <w:sz w:val="20"/>
                <w:szCs w:val="22"/>
                <w:lang w:val="en-US"/>
              </w:rPr>
            </w:pPr>
            <w:r>
              <w:rPr>
                <w:rFonts w:ascii="Times New Roman" w:hAnsi="Times New Roman"/>
                <w:sz w:val="20"/>
                <w:szCs w:val="22"/>
              </w:rPr>
              <w:t>Thông báo</w:t>
            </w:r>
          </w:p>
        </w:tc>
        <w:tc>
          <w:tcPr>
            <w:tcW w:w="2918" w:type="dxa"/>
            <w:vAlign w:val="center"/>
          </w:tcPr>
          <w:p w14:paraId="6148050E">
            <w:pPr>
              <w:pStyle w:val="3"/>
              <w:ind w:left="0" w:firstLine="0"/>
              <w:outlineLvl w:val="1"/>
              <w:rPr>
                <w:rFonts w:ascii="Times New Roman" w:hAnsi="Times New Roman"/>
                <w:strike/>
                <w:color w:val="0070C0"/>
                <w:sz w:val="20"/>
                <w:szCs w:val="22"/>
              </w:rPr>
            </w:pPr>
            <w:r>
              <w:rPr>
                <w:rFonts w:ascii="Times New Roman" w:hAnsi="Times New Roman"/>
                <w:strike/>
                <w:color w:val="0070C0"/>
                <w:sz w:val="20"/>
                <w:szCs w:val="22"/>
              </w:rPr>
              <w:t>Bạn đã có thẻ tín dụng. Vui lòng kiểm tra lại tại Quản lý thẻ</w:t>
            </w:r>
          </w:p>
          <w:p w14:paraId="22F6D60F">
            <w:pPr>
              <w:pStyle w:val="3"/>
              <w:ind w:left="0" w:firstLine="0"/>
              <w:outlineLvl w:val="1"/>
              <w:rPr>
                <w:rFonts w:ascii="Times New Roman" w:hAnsi="Times New Roman"/>
                <w:b/>
                <w:sz w:val="20"/>
                <w:szCs w:val="22"/>
                <w:lang w:val="en-US"/>
              </w:rPr>
            </w:pPr>
            <w:r>
              <w:rPr>
                <w:rFonts w:ascii="Times New Roman" w:hAnsi="Times New Roman"/>
                <w:color w:val="0070C0"/>
                <w:sz w:val="24"/>
                <w:szCs w:val="24"/>
                <w:lang w:val="vi-VN" w:eastAsia="vi-VN"/>
              </w:rPr>
              <w:t>Bạn đã sở hữu loại thẻ tín dụng này. Vui lòng thao tác chọn lại loại thẻ tín dụng khác hoặc kiểm tra lại tại Quản lý thẻ</w:t>
            </w:r>
            <w:r>
              <w:rPr>
                <w:rFonts w:ascii="Times New Roman" w:hAnsi="Times New Roman"/>
                <w:color w:val="0070C0"/>
                <w:sz w:val="24"/>
                <w:szCs w:val="24"/>
                <w:lang w:val="en-US" w:eastAsia="vi-VN"/>
              </w:rPr>
              <w:t>.</w:t>
            </w:r>
          </w:p>
        </w:tc>
        <w:tc>
          <w:tcPr>
            <w:tcW w:w="2710" w:type="dxa"/>
          </w:tcPr>
          <w:p w14:paraId="727ECD78">
            <w:pPr>
              <w:pStyle w:val="3"/>
              <w:ind w:left="0" w:firstLine="0"/>
              <w:outlineLvl w:val="1"/>
              <w:rPr>
                <w:rFonts w:ascii="Times New Roman" w:hAnsi="Times New Roman"/>
                <w:b/>
                <w:sz w:val="20"/>
                <w:szCs w:val="22"/>
                <w:lang w:val="en-US"/>
              </w:rPr>
            </w:pPr>
            <w:r>
              <w:rPr>
                <w:rFonts w:ascii="Times New Roman" w:hAnsi="Times New Roman"/>
                <w:sz w:val="20"/>
                <w:szCs w:val="22"/>
              </w:rPr>
              <w:t>Đóng: Khi nhán tắt pop up và giữ nguyên màn hình hiện tại</w:t>
            </w:r>
          </w:p>
        </w:tc>
        <w:tc>
          <w:tcPr>
            <w:tcW w:w="2525" w:type="dxa"/>
          </w:tcPr>
          <w:p w14:paraId="059D7480">
            <w:pPr>
              <w:pStyle w:val="3"/>
              <w:ind w:left="0" w:firstLine="0"/>
              <w:outlineLvl w:val="1"/>
              <w:rPr>
                <w:rFonts w:ascii="Times New Roman" w:hAnsi="Times New Roman"/>
                <w:sz w:val="20"/>
                <w:szCs w:val="22"/>
              </w:rPr>
            </w:pPr>
          </w:p>
        </w:tc>
      </w:tr>
      <w:tr w14:paraId="47BBC2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64CD155A">
            <w:pPr>
              <w:pStyle w:val="3"/>
              <w:ind w:left="0" w:firstLine="0"/>
              <w:outlineLvl w:val="1"/>
              <w:rPr>
                <w:rFonts w:ascii="Times New Roman" w:hAnsi="Times New Roman"/>
                <w:b/>
                <w:sz w:val="20"/>
                <w:szCs w:val="22"/>
                <w:lang w:val="en-US"/>
              </w:rPr>
            </w:pPr>
            <w:r>
              <w:rPr>
                <w:rFonts w:ascii="Times New Roman" w:hAnsi="Times New Roman"/>
                <w:sz w:val="20"/>
                <w:szCs w:val="22"/>
              </w:rPr>
              <w:t>8. KH thuộc blacklist của AML./ VMS</w:t>
            </w:r>
          </w:p>
        </w:tc>
        <w:tc>
          <w:tcPr>
            <w:tcW w:w="2688" w:type="dxa"/>
          </w:tcPr>
          <w:p w14:paraId="2AB90CAA">
            <w:pPr>
              <w:pStyle w:val="3"/>
              <w:ind w:left="0" w:firstLine="0"/>
              <w:outlineLvl w:val="1"/>
              <w:rPr>
                <w:rFonts w:ascii="Times New Roman" w:hAnsi="Times New Roman"/>
                <w:b/>
                <w:sz w:val="20"/>
                <w:szCs w:val="22"/>
                <w:lang w:val="en-US"/>
              </w:rPr>
            </w:pPr>
            <w:r>
              <w:rPr>
                <w:rFonts w:ascii="Times New Roman" w:hAnsi="Times New Roman"/>
                <w:sz w:val="20"/>
                <w:szCs w:val="22"/>
              </w:rPr>
              <w:t>Thông báo</w:t>
            </w:r>
          </w:p>
        </w:tc>
        <w:tc>
          <w:tcPr>
            <w:tcW w:w="2918" w:type="dxa"/>
            <w:vAlign w:val="center"/>
          </w:tcPr>
          <w:p w14:paraId="1827AFF9">
            <w:pPr>
              <w:pStyle w:val="3"/>
              <w:ind w:left="0" w:firstLine="0"/>
              <w:outlineLvl w:val="1"/>
              <w:rPr>
                <w:rFonts w:ascii="Times New Roman" w:hAnsi="Times New Roman"/>
                <w:b/>
                <w:sz w:val="20"/>
                <w:szCs w:val="22"/>
                <w:lang w:val="en-US"/>
              </w:rPr>
            </w:pPr>
            <w:r>
              <w:rPr>
                <w:rFonts w:ascii="Times New Roman" w:hAnsi="Times New Roman"/>
                <w:sz w:val="20"/>
                <w:szCs w:val="22"/>
              </w:rPr>
              <w:t>Tài khoản của bạn thuộc diện nghi vấn gian lận. Vui lòng tới quầy giao dịch hoặc liên hệ tổng đài 1900 6036 để biết thêm chi tiết</w:t>
            </w:r>
          </w:p>
        </w:tc>
        <w:tc>
          <w:tcPr>
            <w:tcW w:w="2710" w:type="dxa"/>
          </w:tcPr>
          <w:p w14:paraId="4596B19B">
            <w:pPr>
              <w:pStyle w:val="3"/>
              <w:ind w:left="0" w:firstLine="0"/>
              <w:outlineLvl w:val="1"/>
              <w:rPr>
                <w:rFonts w:ascii="Times New Roman" w:hAnsi="Times New Roman"/>
                <w:b/>
                <w:sz w:val="20"/>
                <w:szCs w:val="22"/>
                <w:lang w:val="en-US"/>
              </w:rPr>
            </w:pPr>
            <w:r>
              <w:rPr>
                <w:rFonts w:ascii="Times New Roman" w:hAnsi="Times New Roman"/>
                <w:sz w:val="20"/>
                <w:szCs w:val="22"/>
              </w:rPr>
              <w:t>Đóng: Khi nhán tắt pop up và giữ nguyên màn hình hiện tại</w:t>
            </w:r>
          </w:p>
        </w:tc>
        <w:tc>
          <w:tcPr>
            <w:tcW w:w="2525" w:type="dxa"/>
          </w:tcPr>
          <w:p w14:paraId="41287275">
            <w:pPr>
              <w:pStyle w:val="3"/>
              <w:ind w:left="0" w:firstLine="0"/>
              <w:outlineLvl w:val="1"/>
              <w:rPr>
                <w:rFonts w:ascii="Times New Roman" w:hAnsi="Times New Roman"/>
                <w:sz w:val="20"/>
                <w:szCs w:val="22"/>
              </w:rPr>
            </w:pPr>
          </w:p>
        </w:tc>
      </w:tr>
      <w:tr w14:paraId="68ECBC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09256E75">
            <w:pPr>
              <w:pStyle w:val="3"/>
              <w:ind w:left="0" w:firstLine="0"/>
              <w:outlineLvl w:val="1"/>
              <w:rPr>
                <w:rFonts w:ascii="Times New Roman" w:hAnsi="Times New Roman"/>
                <w:b/>
                <w:sz w:val="20"/>
                <w:szCs w:val="22"/>
                <w:lang w:val="en-US"/>
              </w:rPr>
            </w:pPr>
            <w:r>
              <w:rPr>
                <w:rFonts w:ascii="Times New Roman" w:hAnsi="Times New Roman"/>
                <w:sz w:val="20"/>
                <w:szCs w:val="22"/>
              </w:rPr>
              <w:t>9. KH không có TKTT hợp lệ</w:t>
            </w:r>
          </w:p>
        </w:tc>
        <w:tc>
          <w:tcPr>
            <w:tcW w:w="2688" w:type="dxa"/>
          </w:tcPr>
          <w:p w14:paraId="7C0B302E">
            <w:pPr>
              <w:pStyle w:val="3"/>
              <w:ind w:left="0" w:firstLine="0"/>
              <w:outlineLvl w:val="1"/>
              <w:rPr>
                <w:rFonts w:ascii="Times New Roman" w:hAnsi="Times New Roman"/>
                <w:b/>
                <w:sz w:val="20"/>
                <w:szCs w:val="22"/>
                <w:lang w:val="en-US"/>
              </w:rPr>
            </w:pPr>
            <w:r>
              <w:rPr>
                <w:rFonts w:ascii="Times New Roman" w:hAnsi="Times New Roman"/>
                <w:sz w:val="20"/>
                <w:szCs w:val="22"/>
              </w:rPr>
              <w:t>Thông báo</w:t>
            </w:r>
          </w:p>
        </w:tc>
        <w:tc>
          <w:tcPr>
            <w:tcW w:w="2918" w:type="dxa"/>
            <w:vAlign w:val="center"/>
          </w:tcPr>
          <w:p w14:paraId="54443EF5">
            <w:pPr>
              <w:pStyle w:val="3"/>
              <w:ind w:left="0" w:firstLine="0"/>
              <w:outlineLvl w:val="1"/>
              <w:rPr>
                <w:rFonts w:ascii="Times New Roman" w:hAnsi="Times New Roman"/>
                <w:b/>
                <w:sz w:val="20"/>
                <w:szCs w:val="22"/>
                <w:lang w:val="en-US"/>
              </w:rPr>
            </w:pPr>
            <w:r>
              <w:rPr>
                <w:rFonts w:ascii="Times New Roman" w:hAnsi="Times New Roman"/>
                <w:sz w:val="20"/>
                <w:szCs w:val="22"/>
              </w:rPr>
              <w:t>Bạn không có tài khoản thanh toán hợp lệ để mở thẻ. Vui lòng kiểm tra lại hoặc liên hệ hotline để được hỗ trợ</w:t>
            </w:r>
          </w:p>
        </w:tc>
        <w:tc>
          <w:tcPr>
            <w:tcW w:w="2710" w:type="dxa"/>
          </w:tcPr>
          <w:p w14:paraId="59302CB9">
            <w:pPr>
              <w:pStyle w:val="3"/>
              <w:ind w:left="0" w:firstLine="0"/>
              <w:outlineLvl w:val="1"/>
              <w:rPr>
                <w:rFonts w:ascii="Times New Roman" w:hAnsi="Times New Roman"/>
                <w:b/>
                <w:sz w:val="20"/>
                <w:szCs w:val="22"/>
                <w:lang w:val="en-US"/>
              </w:rPr>
            </w:pPr>
            <w:r>
              <w:rPr>
                <w:rFonts w:ascii="Times New Roman" w:hAnsi="Times New Roman"/>
                <w:sz w:val="20"/>
                <w:szCs w:val="22"/>
              </w:rPr>
              <w:t>Đóng: Khi nhán tắt pop up và giữ nguyên màn hình hiện tại</w:t>
            </w:r>
          </w:p>
        </w:tc>
        <w:tc>
          <w:tcPr>
            <w:tcW w:w="2525" w:type="dxa"/>
          </w:tcPr>
          <w:p w14:paraId="28308861">
            <w:pPr>
              <w:pStyle w:val="3"/>
              <w:ind w:left="0" w:firstLine="0"/>
              <w:outlineLvl w:val="1"/>
              <w:rPr>
                <w:rFonts w:ascii="Times New Roman" w:hAnsi="Times New Roman"/>
                <w:sz w:val="20"/>
                <w:szCs w:val="22"/>
              </w:rPr>
            </w:pPr>
          </w:p>
        </w:tc>
      </w:tr>
      <w:tr w14:paraId="7B9D7F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5D09E906">
            <w:pPr>
              <w:pStyle w:val="3"/>
              <w:ind w:left="0" w:firstLine="0"/>
              <w:outlineLvl w:val="1"/>
              <w:rPr>
                <w:rFonts w:ascii="Times New Roman" w:hAnsi="Times New Roman"/>
                <w:sz w:val="20"/>
                <w:szCs w:val="22"/>
              </w:rPr>
            </w:pPr>
            <w:r>
              <w:rPr>
                <w:rFonts w:ascii="Times New Roman" w:hAnsi="Times New Roman"/>
                <w:sz w:val="20"/>
                <w:szCs w:val="22"/>
              </w:rPr>
              <w:t>10. KH không có ảnh CCCD/CMND</w:t>
            </w:r>
          </w:p>
        </w:tc>
        <w:tc>
          <w:tcPr>
            <w:tcW w:w="2688" w:type="dxa"/>
          </w:tcPr>
          <w:p w14:paraId="603D84C9">
            <w:pPr>
              <w:pStyle w:val="3"/>
              <w:ind w:left="0" w:firstLine="0"/>
              <w:outlineLvl w:val="1"/>
              <w:rPr>
                <w:rFonts w:ascii="Times New Roman" w:hAnsi="Times New Roman"/>
                <w:sz w:val="20"/>
                <w:szCs w:val="22"/>
              </w:rPr>
            </w:pPr>
            <w:r>
              <w:rPr>
                <w:rFonts w:ascii="Times New Roman" w:hAnsi="Times New Roman"/>
                <w:sz w:val="20"/>
                <w:szCs w:val="22"/>
              </w:rPr>
              <w:t xml:space="preserve">Thông báo </w:t>
            </w:r>
          </w:p>
        </w:tc>
        <w:tc>
          <w:tcPr>
            <w:tcW w:w="2918" w:type="dxa"/>
            <w:vAlign w:val="center"/>
          </w:tcPr>
          <w:p w14:paraId="331C0BA8">
            <w:pPr>
              <w:pStyle w:val="3"/>
              <w:ind w:left="0" w:firstLine="0"/>
              <w:outlineLvl w:val="1"/>
              <w:rPr>
                <w:rFonts w:ascii="Times New Roman" w:hAnsi="Times New Roman"/>
                <w:sz w:val="20"/>
                <w:szCs w:val="22"/>
              </w:rPr>
            </w:pPr>
            <w:r>
              <w:rPr>
                <w:rFonts w:ascii="Times New Roman" w:hAnsi="Times New Roman"/>
                <w:sz w:val="20"/>
                <w:szCs w:val="22"/>
              </w:rPr>
              <w:t xml:space="preserve">Rất tiếc TPBank không tìm được sản phẩm thè phù hợp với bạn. Bạn vui lòng thử lại sau. </w:t>
            </w:r>
          </w:p>
        </w:tc>
        <w:tc>
          <w:tcPr>
            <w:tcW w:w="2710" w:type="dxa"/>
          </w:tcPr>
          <w:p w14:paraId="55F7F071">
            <w:pPr>
              <w:pStyle w:val="3"/>
              <w:ind w:left="0" w:firstLine="0"/>
              <w:outlineLvl w:val="1"/>
              <w:rPr>
                <w:rFonts w:ascii="Times New Roman" w:hAnsi="Times New Roman"/>
                <w:sz w:val="20"/>
                <w:szCs w:val="22"/>
              </w:rPr>
            </w:pPr>
            <w:r>
              <w:rPr>
                <w:rFonts w:ascii="Times New Roman" w:hAnsi="Times New Roman"/>
                <w:sz w:val="20"/>
                <w:szCs w:val="22"/>
              </w:rPr>
              <w:t>Đóng: Khi nhấn “tôi đã hiểu”  tắt pop up và giữ nguyên màn hình hiện tại</w:t>
            </w:r>
          </w:p>
        </w:tc>
        <w:tc>
          <w:tcPr>
            <w:tcW w:w="2525" w:type="dxa"/>
          </w:tcPr>
          <w:p w14:paraId="23CFF2AC">
            <w:pPr>
              <w:pStyle w:val="3"/>
              <w:ind w:left="0" w:firstLine="0"/>
              <w:outlineLvl w:val="1"/>
              <w:rPr>
                <w:rFonts w:ascii="Times New Roman" w:hAnsi="Times New Roman"/>
                <w:sz w:val="20"/>
                <w:szCs w:val="22"/>
              </w:rPr>
            </w:pPr>
          </w:p>
        </w:tc>
      </w:tr>
      <w:tr w14:paraId="24FA9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6426F6F6">
            <w:pPr>
              <w:pStyle w:val="3"/>
              <w:ind w:left="0" w:firstLine="0"/>
              <w:outlineLvl w:val="1"/>
              <w:rPr>
                <w:rFonts w:ascii="Times New Roman" w:hAnsi="Times New Roman"/>
                <w:sz w:val="20"/>
                <w:szCs w:val="22"/>
              </w:rPr>
            </w:pPr>
            <w:r>
              <w:rPr>
                <w:rFonts w:ascii="Times New Roman" w:hAnsi="Times New Roman"/>
                <w:sz w:val="20"/>
                <w:szCs w:val="22"/>
              </w:rPr>
              <w:t xml:space="preserve">11. KH không có thông tin ngày sinh đầy đủ </w:t>
            </w:r>
          </w:p>
        </w:tc>
        <w:tc>
          <w:tcPr>
            <w:tcW w:w="2688" w:type="dxa"/>
          </w:tcPr>
          <w:p w14:paraId="45DD3760">
            <w:pPr>
              <w:pStyle w:val="3"/>
              <w:ind w:left="0" w:firstLine="0"/>
              <w:outlineLvl w:val="1"/>
              <w:rPr>
                <w:rFonts w:ascii="Times New Roman" w:hAnsi="Times New Roman"/>
                <w:sz w:val="20"/>
                <w:szCs w:val="22"/>
              </w:rPr>
            </w:pPr>
            <w:r>
              <w:rPr>
                <w:rFonts w:ascii="Times New Roman" w:hAnsi="Times New Roman"/>
                <w:sz w:val="20"/>
                <w:szCs w:val="22"/>
              </w:rPr>
              <w:t xml:space="preserve">Thông báo </w:t>
            </w:r>
          </w:p>
        </w:tc>
        <w:tc>
          <w:tcPr>
            <w:tcW w:w="2918" w:type="dxa"/>
            <w:vAlign w:val="center"/>
          </w:tcPr>
          <w:p w14:paraId="52A228F4">
            <w:pPr>
              <w:pStyle w:val="3"/>
              <w:ind w:left="0" w:firstLine="0"/>
              <w:outlineLvl w:val="1"/>
              <w:rPr>
                <w:rFonts w:ascii="Times New Roman" w:hAnsi="Times New Roman"/>
                <w:sz w:val="20"/>
                <w:szCs w:val="22"/>
              </w:rPr>
            </w:pPr>
            <w:r>
              <w:rPr>
                <w:rFonts w:ascii="Times New Roman" w:hAnsi="Times New Roman"/>
                <w:sz w:val="20"/>
                <w:szCs w:val="22"/>
              </w:rPr>
              <w:t xml:space="preserve">Thông tin giấy tờ tùy thân của bạn chưa đầy đủ. Vui lòng kiểm tra lại hoặc liên hệ hotline để được hỗ trợ. </w:t>
            </w:r>
          </w:p>
        </w:tc>
        <w:tc>
          <w:tcPr>
            <w:tcW w:w="2710" w:type="dxa"/>
          </w:tcPr>
          <w:p w14:paraId="3209F2A1">
            <w:pPr>
              <w:pStyle w:val="3"/>
              <w:ind w:left="0" w:firstLine="0"/>
              <w:outlineLvl w:val="1"/>
              <w:rPr>
                <w:rFonts w:ascii="Times New Roman" w:hAnsi="Times New Roman"/>
                <w:sz w:val="20"/>
                <w:szCs w:val="22"/>
              </w:rPr>
            </w:pPr>
            <w:r>
              <w:rPr>
                <w:rFonts w:ascii="Times New Roman" w:hAnsi="Times New Roman"/>
                <w:sz w:val="20"/>
                <w:szCs w:val="22"/>
              </w:rPr>
              <w:t>Đóng: Khi nhán tắt pop up và giữ nguyên màn hình hiện tại</w:t>
            </w:r>
          </w:p>
        </w:tc>
        <w:tc>
          <w:tcPr>
            <w:tcW w:w="2525" w:type="dxa"/>
          </w:tcPr>
          <w:p w14:paraId="42ADEA19">
            <w:pPr>
              <w:pStyle w:val="3"/>
              <w:ind w:left="0" w:firstLine="0"/>
              <w:outlineLvl w:val="1"/>
              <w:rPr>
                <w:rFonts w:ascii="Times New Roman" w:hAnsi="Times New Roman"/>
                <w:sz w:val="20"/>
                <w:szCs w:val="22"/>
              </w:rPr>
            </w:pPr>
          </w:p>
        </w:tc>
      </w:tr>
      <w:tr w14:paraId="5A29E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48" w:type="dxa"/>
            <w:vAlign w:val="center"/>
          </w:tcPr>
          <w:p w14:paraId="114B8A06">
            <w:pPr>
              <w:pStyle w:val="3"/>
              <w:ind w:left="0" w:firstLine="0"/>
              <w:outlineLvl w:val="1"/>
              <w:rPr>
                <w:rFonts w:ascii="Times New Roman" w:hAnsi="Times New Roman"/>
                <w:sz w:val="20"/>
                <w:szCs w:val="22"/>
              </w:rPr>
            </w:pPr>
            <w:r>
              <w:rPr>
                <w:rFonts w:ascii="Times New Roman" w:hAnsi="Times New Roman"/>
                <w:sz w:val="20"/>
                <w:szCs w:val="22"/>
              </w:rPr>
              <w:t>12. KH có hồ sơ đang chờ xử lý</w:t>
            </w:r>
          </w:p>
        </w:tc>
        <w:tc>
          <w:tcPr>
            <w:tcW w:w="2688" w:type="dxa"/>
          </w:tcPr>
          <w:p w14:paraId="19FAB344">
            <w:pPr>
              <w:pStyle w:val="3"/>
              <w:ind w:left="0" w:firstLine="0"/>
              <w:outlineLvl w:val="1"/>
              <w:rPr>
                <w:rFonts w:ascii="Times New Roman" w:hAnsi="Times New Roman"/>
                <w:sz w:val="20"/>
                <w:szCs w:val="22"/>
              </w:rPr>
            </w:pPr>
            <w:r>
              <w:rPr>
                <w:rFonts w:ascii="Times New Roman" w:hAnsi="Times New Roman"/>
                <w:sz w:val="20"/>
                <w:szCs w:val="22"/>
              </w:rPr>
              <w:t>Thông báo</w:t>
            </w:r>
          </w:p>
        </w:tc>
        <w:tc>
          <w:tcPr>
            <w:tcW w:w="2918" w:type="dxa"/>
            <w:vAlign w:val="center"/>
          </w:tcPr>
          <w:p w14:paraId="41BBFC30">
            <w:pPr>
              <w:pStyle w:val="3"/>
              <w:ind w:left="0" w:firstLine="0"/>
              <w:outlineLvl w:val="1"/>
              <w:rPr>
                <w:rFonts w:ascii="Times New Roman" w:hAnsi="Times New Roman"/>
                <w:sz w:val="20"/>
                <w:szCs w:val="22"/>
              </w:rPr>
            </w:pPr>
            <w:r>
              <w:rPr>
                <w:rFonts w:ascii="Times New Roman" w:hAnsi="Times New Roman"/>
                <w:sz w:val="20"/>
                <w:szCs w:val="22"/>
              </w:rPr>
              <w:t>Không thể mở thẻ mới do hồ sơ của bạn đang được phê duyệt.</w:t>
            </w:r>
          </w:p>
        </w:tc>
        <w:tc>
          <w:tcPr>
            <w:tcW w:w="2710" w:type="dxa"/>
          </w:tcPr>
          <w:p w14:paraId="63C69806">
            <w:pPr>
              <w:pStyle w:val="3"/>
              <w:ind w:left="0" w:firstLine="0"/>
              <w:outlineLvl w:val="1"/>
              <w:rPr>
                <w:rFonts w:ascii="Times New Roman" w:hAnsi="Times New Roman"/>
                <w:sz w:val="20"/>
                <w:szCs w:val="22"/>
              </w:rPr>
            </w:pPr>
            <w:r>
              <w:rPr>
                <w:rFonts w:ascii="Times New Roman" w:hAnsi="Times New Roman"/>
                <w:sz w:val="20"/>
                <w:szCs w:val="22"/>
              </w:rPr>
              <w:t>Đóng: Khi nhắn tắt popup và giữ nguyên màn hình hiện tại.</w:t>
            </w:r>
          </w:p>
        </w:tc>
        <w:tc>
          <w:tcPr>
            <w:tcW w:w="2525" w:type="dxa"/>
          </w:tcPr>
          <w:p w14:paraId="54C30F2C">
            <w:pPr>
              <w:pStyle w:val="3"/>
              <w:ind w:left="0" w:firstLine="0"/>
              <w:outlineLvl w:val="1"/>
              <w:rPr>
                <w:rFonts w:ascii="Times New Roman" w:hAnsi="Times New Roman"/>
                <w:sz w:val="20"/>
                <w:szCs w:val="22"/>
              </w:rPr>
            </w:pPr>
          </w:p>
        </w:tc>
      </w:tr>
    </w:tbl>
    <w:p w14:paraId="3BC8B069">
      <w:pPr>
        <w:pStyle w:val="3"/>
        <w:ind w:left="360" w:firstLine="0"/>
        <w:rPr>
          <w:rFonts w:ascii="Times New Roman" w:hAnsi="Times New Roman"/>
          <w:b/>
          <w:sz w:val="24"/>
          <w:szCs w:val="24"/>
          <w:lang w:val="en-US"/>
        </w:rPr>
      </w:pPr>
    </w:p>
    <w:p w14:paraId="1D2470DB">
      <w:pPr>
        <w:pStyle w:val="3"/>
        <w:ind w:left="360" w:firstLine="0"/>
        <w:rPr>
          <w:rFonts w:ascii="Times New Roman" w:hAnsi="Times New Roman"/>
          <w:sz w:val="24"/>
          <w:szCs w:val="24"/>
          <w:lang w:val="en-US"/>
        </w:rPr>
      </w:pPr>
    </w:p>
    <w:p w14:paraId="1A0A4AB1">
      <w:pPr>
        <w:pStyle w:val="3"/>
        <w:numPr>
          <w:ilvl w:val="1"/>
          <w:numId w:val="1"/>
        </w:numPr>
        <w:outlineLvl w:val="1"/>
        <w:rPr>
          <w:rFonts w:ascii="Times New Roman" w:hAnsi="Times New Roman"/>
          <w:b/>
          <w:sz w:val="24"/>
          <w:szCs w:val="24"/>
          <w:lang w:val="en-US"/>
        </w:rPr>
      </w:pPr>
      <w:bookmarkStart w:id="140" w:name="_Toc99540062"/>
      <w:bookmarkStart w:id="141" w:name="_Toc115447433"/>
      <w:r>
        <w:rPr>
          <w:rFonts w:ascii="Times New Roman" w:hAnsi="Times New Roman"/>
          <w:b/>
          <w:sz w:val="24"/>
          <w:szCs w:val="24"/>
          <w:lang w:val="en-US"/>
        </w:rPr>
        <w:t>Biểu phí</w:t>
      </w:r>
      <w:bookmarkEnd w:id="140"/>
      <w:bookmarkEnd w:id="141"/>
    </w:p>
    <w:p w14:paraId="17E02692">
      <w:pPr>
        <w:pStyle w:val="3"/>
        <w:ind w:left="0" w:firstLine="0"/>
        <w:rPr>
          <w:rFonts w:ascii="Times New Roman" w:hAnsi="Times New Roman"/>
          <w:i/>
          <w:sz w:val="24"/>
          <w:szCs w:val="24"/>
          <w:lang w:val="en-US"/>
        </w:rPr>
      </w:pPr>
      <w:r>
        <w:rPr>
          <w:rFonts w:ascii="Times New Roman" w:hAnsi="Times New Roman"/>
          <w:sz w:val="24"/>
          <w:szCs w:val="24"/>
          <w:lang w:val="en-US"/>
        </w:rPr>
        <w:t>Link biểu phí:</w:t>
      </w:r>
      <w:r>
        <w:rPr>
          <w:rFonts w:ascii="Times New Roman" w:hAnsi="Times New Roman"/>
          <w:i/>
          <w:sz w:val="24"/>
          <w:szCs w:val="24"/>
          <w:lang w:val="en-US"/>
        </w:rPr>
        <w:t xml:space="preserve"> </w:t>
      </w:r>
      <w:r>
        <w:fldChar w:fldCharType="begin"/>
      </w:r>
      <w:r>
        <w:instrText xml:space="preserve"> HYPERLINK "https://tpb.vn/wps/wcm/connect/a4bcb969-883d-490e-8ca5-198d99611334/BIEU-PHI-TH%E1%BA%BA-TIN-DUNG-QUOC-TE-TPBANK-FINAL+01.2022.pdf?MOD=AJPERES&amp;CVID=o1zRa65" </w:instrText>
      </w:r>
      <w:r>
        <w:fldChar w:fldCharType="separate"/>
      </w:r>
      <w:r>
        <w:rPr>
          <w:rStyle w:val="39"/>
          <w:rFonts w:ascii="Times New Roman" w:hAnsi="Times New Roman"/>
          <w:sz w:val="24"/>
          <w:szCs w:val="24"/>
        </w:rPr>
        <w:t>https://tpb.vn/wps/wcm/connect/a4bcb969-883d-490e-8ca5-198d99611334/BIEU-PHI-TH%E1%BA%BA-TIN-DUNG-QUOC-TE-TPBANK-FINAL+01.2022.pdf?MOD=AJPERES&amp;CVID=o1zRa65</w:t>
      </w:r>
      <w:r>
        <w:rPr>
          <w:rStyle w:val="39"/>
          <w:rFonts w:ascii="Times New Roman" w:hAnsi="Times New Roman"/>
          <w:sz w:val="24"/>
          <w:szCs w:val="24"/>
        </w:rPr>
        <w:fldChar w:fldCharType="end"/>
      </w:r>
    </w:p>
    <w:p w14:paraId="0D346058">
      <w:pPr>
        <w:pStyle w:val="3"/>
        <w:numPr>
          <w:ilvl w:val="1"/>
          <w:numId w:val="1"/>
        </w:numPr>
        <w:outlineLvl w:val="1"/>
        <w:rPr>
          <w:rFonts w:ascii="Times New Roman" w:hAnsi="Times New Roman"/>
          <w:b/>
          <w:sz w:val="24"/>
          <w:szCs w:val="24"/>
          <w:lang w:val="en-US"/>
        </w:rPr>
      </w:pPr>
      <w:bookmarkStart w:id="142" w:name="_Toc99540063"/>
      <w:bookmarkStart w:id="143" w:name="_Toc115447434"/>
      <w:r>
        <w:rPr>
          <w:rFonts w:ascii="Times New Roman" w:hAnsi="Times New Roman"/>
          <w:b/>
          <w:sz w:val="24"/>
          <w:szCs w:val="24"/>
          <w:lang w:val="en-US"/>
        </w:rPr>
        <w:t xml:space="preserve">Điều khoản &amp; </w:t>
      </w:r>
      <w:bookmarkEnd w:id="142"/>
      <w:r>
        <w:rPr>
          <w:rFonts w:ascii="Times New Roman" w:hAnsi="Times New Roman"/>
          <w:b/>
          <w:sz w:val="24"/>
          <w:szCs w:val="24"/>
          <w:lang w:val="en-US"/>
        </w:rPr>
        <w:t>Chính sách</w:t>
      </w:r>
      <w:bookmarkEnd w:id="143"/>
    </w:p>
    <w:p w14:paraId="2D60D760">
      <w:pPr>
        <w:pStyle w:val="3"/>
        <w:ind w:left="0" w:firstLine="0"/>
        <w:rPr>
          <w:rFonts w:ascii="Times New Roman" w:hAnsi="Times New Roman"/>
          <w:sz w:val="24"/>
          <w:szCs w:val="24"/>
          <w:lang w:val="en-US"/>
        </w:rPr>
      </w:pPr>
      <w:r>
        <w:rPr>
          <w:rFonts w:ascii="Times New Roman" w:hAnsi="Times New Roman"/>
          <w:sz w:val="24"/>
          <w:szCs w:val="24"/>
          <w:lang w:val="en-US"/>
        </w:rPr>
        <w:t>https://tpb.vn/wps/wcm/connect/5737427b-fb28-4c94-902d-ae8754dde368/Dieu+kien+dieu+khoan+phat+hanh+kiem+hop+dong+su+dung+the+tin+dung+quoc+te+TPBank-2.pdf?MOD=AJPERES&amp;CVID=nNTRNsy&amp;CVID=nNTRNsy&amp;CVID=nNTRNsy&amp;CVID=nNTRNsy&amp;CVID=nNTRNsy&amp;CVID=nNTRNsy&amp;CVID=nNTRNsy&amp;CVID=nNTRNsy&amp;CVID=nNTRNsy&amp;CVID=nNTRNsy&amp;CVID=nNTRNsy&amp;CVID=nNTRNsy&amp;CVID=nNTRNsy&amp;CVID=nNTRNsy&amp;CVID=nNTRNsy&amp;CVID=nNTRNsy&amp;CVID=nNTRNsy&amp;CVID=nNTRNsy&amp;CVID=nNTRNsy&amp;CVID=nGagHdE&amp;CVID=nGagHdE&amp;CVID=nGagHdE&amp;CVID=nGagHdE&amp;CVID=nGagHdE&amp;CVID=nGagHdE&amp;CVID=niwlA67&amp;CVID=niwlA67&amp;CVID=niwlA67&amp;CVID=niwlA67&amp;CVID=niwlA67&amp;CVID=niwlA67&amp;CVID=niwlA67&amp;CVID=niwlA67&amp;CVID=niwlA67&amp;CVID=niwlA67&amp;CVID=niwlA67&amp;CVID=niwlA67&amp;CVID=niwlA67&amp;CVID=niwlA67&amp;CVID=niwlA67&amp;CVID=niwlA67&amp;CVID=niwlA67&amp;CVID=niwlA67&amp;CVID=niwlA67&amp;CVID=niwlA67&amp;CVID=niwlA67&amp;CVID=niwlA67&amp;CVID=niwlA67&amp;CVID=niwlA67&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amp;CVID=msWNSlv</w:t>
      </w:r>
    </w:p>
    <w:p w14:paraId="77335BAF">
      <w:pPr>
        <w:pStyle w:val="3"/>
        <w:numPr>
          <w:ilvl w:val="1"/>
          <w:numId w:val="1"/>
        </w:numPr>
        <w:outlineLvl w:val="1"/>
        <w:rPr>
          <w:rFonts w:ascii="Times New Roman" w:hAnsi="Times New Roman"/>
          <w:b/>
          <w:sz w:val="24"/>
          <w:szCs w:val="24"/>
          <w:lang w:val="en-US"/>
        </w:rPr>
      </w:pPr>
      <w:bookmarkStart w:id="144" w:name="_Toc115447435"/>
      <w:bookmarkStart w:id="145" w:name="_Toc99540064"/>
      <w:r>
        <w:rPr>
          <w:rFonts w:ascii="Times New Roman" w:hAnsi="Times New Roman"/>
          <w:b/>
          <w:sz w:val="24"/>
          <w:szCs w:val="24"/>
          <w:lang w:val="en-US"/>
        </w:rPr>
        <w:t>Hợp đồng điện tử</w:t>
      </w:r>
      <w:bookmarkEnd w:id="144"/>
      <w:bookmarkEnd w:id="145"/>
    </w:p>
    <w:p w14:paraId="0851324D">
      <w:pPr>
        <w:pStyle w:val="3"/>
        <w:ind w:left="0" w:firstLine="0"/>
        <w:rPr>
          <w:rFonts w:ascii="Times New Roman" w:hAnsi="Times New Roman"/>
          <w:sz w:val="24"/>
          <w:szCs w:val="24"/>
          <w:lang w:val="en-US"/>
        </w:rPr>
      </w:pPr>
      <w:r>
        <w:rPr>
          <w:rFonts w:ascii="Times New Roman" w:hAnsi="Times New Roman"/>
          <w:sz w:val="24"/>
          <w:szCs w:val="24"/>
          <w:lang w:val="en-US"/>
        </w:rPr>
        <w:object>
          <v:shape id="_x0000_i1029" o:spt="75" type="#_x0000_t75" style="height:40.5pt;width:64.5pt;" o:ole="t" filled="f" coordsize="21600,21600">
            <v:path/>
            <v:fill on="f" focussize="0,0"/>
            <v:stroke/>
            <v:imagedata r:id="rId182" o:title=""/>
            <o:lock v:ext="edit" aspectratio="t"/>
            <w10:wrap type="none"/>
            <w10:anchorlock/>
          </v:shape>
          <o:OLEObject Type="Embed" ProgID="Package" ShapeID="_x0000_i1029" DrawAspect="Icon" ObjectID="_1468075730" r:id="rId181">
            <o:LockedField>false</o:LockedField>
          </o:OLEObject>
        </w:object>
      </w:r>
    </w:p>
    <w:p w14:paraId="2E0372D7">
      <w:pPr>
        <w:pStyle w:val="3"/>
        <w:numPr>
          <w:ilvl w:val="1"/>
          <w:numId w:val="1"/>
        </w:numPr>
        <w:outlineLvl w:val="1"/>
        <w:rPr>
          <w:rFonts w:ascii="Times New Roman" w:hAnsi="Times New Roman"/>
          <w:b/>
          <w:sz w:val="24"/>
          <w:szCs w:val="24"/>
          <w:lang w:val="en-US"/>
        </w:rPr>
      </w:pPr>
      <w:bookmarkStart w:id="146" w:name="_Toc99540065"/>
      <w:bookmarkStart w:id="147" w:name="_Toc115447436"/>
      <w:r>
        <w:rPr>
          <w:rFonts w:ascii="Times New Roman" w:hAnsi="Times New Roman"/>
          <w:b/>
          <w:sz w:val="24"/>
          <w:szCs w:val="24"/>
          <w:lang w:val="en-US"/>
        </w:rPr>
        <w:t>B</w:t>
      </w:r>
      <w:bookmarkEnd w:id="146"/>
      <w:r>
        <w:rPr>
          <w:rFonts w:ascii="Times New Roman" w:hAnsi="Times New Roman"/>
          <w:b/>
          <w:sz w:val="24"/>
          <w:szCs w:val="24"/>
          <w:lang w:val="en-US"/>
        </w:rPr>
        <w:t>ranch code</w:t>
      </w:r>
      <w:bookmarkEnd w:id="147"/>
    </w:p>
    <w:p w14:paraId="555964CA">
      <w:pPr>
        <w:pStyle w:val="3"/>
        <w:ind w:left="0" w:firstLine="0"/>
        <w:rPr>
          <w:rFonts w:ascii="Times New Roman" w:hAnsi="Times New Roman"/>
          <w:i/>
          <w:sz w:val="24"/>
          <w:szCs w:val="24"/>
          <w:lang w:val="en-US"/>
        </w:rPr>
      </w:pPr>
      <w:r>
        <w:rPr>
          <w:rFonts w:ascii="Times New Roman" w:hAnsi="Times New Roman"/>
          <w:sz w:val="24"/>
          <w:szCs w:val="24"/>
          <w:lang w:val="en-US"/>
        </w:rPr>
        <w:t>Branch code là 66</w:t>
      </w:r>
      <w:r>
        <w:rPr>
          <w:rFonts w:ascii="Times New Roman" w:hAnsi="Times New Roman"/>
          <w:strike/>
          <w:sz w:val="24"/>
          <w:szCs w:val="24"/>
          <w:lang w:val="en-US"/>
        </w:rPr>
        <w:t>8</w:t>
      </w:r>
      <w:r>
        <w:rPr>
          <w:rFonts w:ascii="Times New Roman" w:hAnsi="Times New Roman"/>
          <w:sz w:val="24"/>
          <w:szCs w:val="24"/>
          <w:lang w:val="en-US"/>
        </w:rPr>
        <w:t>0</w:t>
      </w:r>
    </w:p>
    <w:p w14:paraId="617C8C8C">
      <w:pPr>
        <w:pStyle w:val="3"/>
        <w:numPr>
          <w:ilvl w:val="1"/>
          <w:numId w:val="1"/>
        </w:numPr>
        <w:outlineLvl w:val="1"/>
        <w:rPr>
          <w:rFonts w:ascii="Times New Roman" w:hAnsi="Times New Roman"/>
          <w:b/>
          <w:sz w:val="24"/>
          <w:szCs w:val="24"/>
          <w:lang w:val="en-US"/>
        </w:rPr>
      </w:pPr>
      <w:r>
        <w:rPr>
          <w:rFonts w:ascii="Times New Roman" w:hAnsi="Times New Roman"/>
          <w:sz w:val="24"/>
          <w:szCs w:val="24"/>
          <w:lang w:val="en-US"/>
        </w:rPr>
        <w:t xml:space="preserve"> </w:t>
      </w:r>
      <w:bookmarkStart w:id="148" w:name="_Toc115447437"/>
      <w:r>
        <w:rPr>
          <w:rFonts w:ascii="Times New Roman" w:hAnsi="Times New Roman"/>
          <w:b/>
          <w:sz w:val="24"/>
          <w:szCs w:val="24"/>
          <w:lang w:val="en-US"/>
        </w:rPr>
        <w:t>Rule chấm điểm scoring</w:t>
      </w:r>
      <w:bookmarkEnd w:id="148"/>
      <w:r>
        <w:rPr>
          <w:rFonts w:ascii="Times New Roman" w:hAnsi="Times New Roman"/>
          <w:b/>
          <w:sz w:val="24"/>
          <w:szCs w:val="24"/>
          <w:lang w:val="en-US"/>
        </w:rPr>
        <w:t xml:space="preserve"> </w:t>
      </w:r>
    </w:p>
    <w:p w14:paraId="0228B7AC">
      <w:pPr>
        <w:pStyle w:val="3"/>
        <w:ind w:left="360" w:firstLine="0"/>
        <w:rPr>
          <w:rFonts w:ascii="Times New Roman" w:hAnsi="Times New Roman"/>
          <w:sz w:val="24"/>
          <w:szCs w:val="24"/>
          <w:lang w:val="en-US"/>
        </w:rPr>
      </w:pPr>
      <w:r>
        <w:rPr>
          <w:rFonts w:ascii="Times New Roman" w:hAnsi="Times New Roman"/>
          <w:sz w:val="24"/>
          <w:szCs w:val="24"/>
          <w:lang w:val="en-US"/>
        </w:rPr>
        <w:object>
          <v:shape id="_x0000_i1030" o:spt="75" type="#_x0000_t75" style="height:48pt;width:78pt;" o:ole="t" filled="f" coordsize="21600,21600">
            <v:path/>
            <v:fill on="f" focussize="0,0"/>
            <v:stroke/>
            <v:imagedata r:id="rId184" o:title=""/>
            <o:lock v:ext="edit" aspectratio="t"/>
            <w10:wrap type="none"/>
            <w10:anchorlock/>
          </v:shape>
          <o:OLEObject Type="Embed" ProgID="Excel.Sheet.12" ShapeID="_x0000_i1030" DrawAspect="Icon" ObjectID="_1468075731" r:id="rId183">
            <o:LockedField>false</o:LockedField>
          </o:OLEObject>
        </w:object>
      </w:r>
      <w:r>
        <w:rPr>
          <w:rFonts w:ascii="Times New Roman" w:hAnsi="Times New Roman"/>
          <w:sz w:val="24"/>
          <w:szCs w:val="24"/>
          <w:lang w:val="en-US"/>
        </w:rPr>
        <w:t xml:space="preserve"> (Chưa có file mới nhất) </w:t>
      </w:r>
    </w:p>
    <w:p w14:paraId="6F1AE8AB">
      <w:pPr>
        <w:pStyle w:val="3"/>
        <w:numPr>
          <w:ilvl w:val="1"/>
          <w:numId w:val="1"/>
        </w:numPr>
        <w:outlineLvl w:val="1"/>
        <w:rPr>
          <w:rFonts w:ascii="Times New Roman" w:hAnsi="Times New Roman"/>
          <w:b/>
          <w:sz w:val="24"/>
          <w:szCs w:val="24"/>
          <w:lang w:val="en-US"/>
        </w:rPr>
      </w:pPr>
      <w:bookmarkStart w:id="149" w:name="_Toc115447438"/>
      <w:bookmarkStart w:id="150" w:name="_Toc99540068"/>
      <w:r>
        <w:rPr>
          <w:rFonts w:ascii="Times New Roman" w:hAnsi="Times New Roman"/>
          <w:b/>
          <w:sz w:val="24"/>
          <w:szCs w:val="24"/>
          <w:lang w:val="en-US"/>
        </w:rPr>
        <w:t>Tài liệu kết nối kỹ thuật</w:t>
      </w:r>
      <w:bookmarkEnd w:id="149"/>
      <w:bookmarkEnd w:id="150"/>
      <w:r>
        <w:rPr>
          <w:rFonts w:ascii="Times New Roman" w:hAnsi="Times New Roman"/>
          <w:b/>
          <w:sz w:val="24"/>
          <w:szCs w:val="24"/>
          <w:lang w:val="en-US"/>
        </w:rPr>
        <w:t xml:space="preserve"> </w:t>
      </w:r>
    </w:p>
    <w:p w14:paraId="765CE83F">
      <w:pPr>
        <w:pStyle w:val="3"/>
        <w:numPr>
          <w:ilvl w:val="0"/>
          <w:numId w:val="84"/>
        </w:numPr>
        <w:rPr>
          <w:rFonts w:ascii="Times New Roman" w:hAnsi="Times New Roman"/>
          <w:sz w:val="24"/>
          <w:szCs w:val="24"/>
          <w:lang w:val="en-US"/>
        </w:rPr>
      </w:pPr>
      <w:r>
        <w:rPr>
          <w:rFonts w:ascii="Times New Roman" w:hAnsi="Times New Roman"/>
          <w:sz w:val="24"/>
          <w:szCs w:val="24"/>
          <w:lang w:val="en-US"/>
        </w:rPr>
        <w:t>Tài liệu kết nối SLS</w:t>
      </w:r>
    </w:p>
    <w:p w14:paraId="6546C108">
      <w:pPr>
        <w:pStyle w:val="3"/>
        <w:rPr>
          <w:rFonts w:ascii="Times New Roman" w:hAnsi="Times New Roman"/>
          <w:sz w:val="24"/>
          <w:szCs w:val="24"/>
          <w:lang w:val="en-US"/>
        </w:rPr>
      </w:pPr>
      <w:bookmarkStart w:id="151" w:name="_MON_1708869609"/>
      <w:bookmarkEnd w:id="151"/>
      <w:r>
        <w:rPr>
          <w:rFonts w:ascii="Times New Roman" w:hAnsi="Times New Roman"/>
          <w:sz w:val="24"/>
          <w:szCs w:val="24"/>
          <w:lang w:val="en-US"/>
        </w:rPr>
        <w:object>
          <v:shape id="_x0000_i1031" o:spt="75" type="#_x0000_t75" style="height:48pt;width:78pt;" o:ole="t" filled="f" coordsize="21600,21600">
            <v:path/>
            <v:fill on="f" focussize="0,0"/>
            <v:stroke/>
            <v:imagedata r:id="rId186" o:title=""/>
            <o:lock v:ext="edit" aspectratio="t"/>
            <w10:wrap type="none"/>
            <w10:anchorlock/>
          </v:shape>
          <o:OLEObject Type="Embed" ProgID="Word.Document.12" ShapeID="_x0000_i1031" DrawAspect="Icon" ObjectID="_1468075732" r:id="rId185">
            <o:LockedField>false</o:LockedField>
          </o:OLEObject>
        </w:object>
      </w:r>
    </w:p>
    <w:p w14:paraId="66682B64">
      <w:pPr>
        <w:pStyle w:val="3"/>
        <w:numPr>
          <w:ilvl w:val="0"/>
          <w:numId w:val="84"/>
        </w:numPr>
        <w:rPr>
          <w:rFonts w:ascii="Times New Roman" w:hAnsi="Times New Roman"/>
          <w:sz w:val="24"/>
          <w:szCs w:val="24"/>
          <w:lang w:val="en-US"/>
        </w:rPr>
      </w:pPr>
      <w:r>
        <w:rPr>
          <w:rFonts w:ascii="Times New Roman" w:hAnsi="Times New Roman"/>
          <w:sz w:val="24"/>
          <w:szCs w:val="24"/>
          <w:lang w:val="en-US"/>
        </w:rPr>
        <w:t>Tài liệu kết nối CRM:</w:t>
      </w:r>
    </w:p>
    <w:p w14:paraId="45559337">
      <w:pPr>
        <w:pStyle w:val="3"/>
        <w:ind w:left="630" w:firstLine="0"/>
        <w:rPr>
          <w:rFonts w:ascii="Times New Roman" w:hAnsi="Times New Roman"/>
          <w:sz w:val="24"/>
          <w:szCs w:val="24"/>
          <w:lang w:val="en-US"/>
        </w:rPr>
      </w:pPr>
      <w:r>
        <w:rPr>
          <w:rFonts w:ascii="Times New Roman" w:hAnsi="Times New Roman"/>
          <w:sz w:val="24"/>
          <w:szCs w:val="24"/>
          <w:lang w:val="en-US"/>
        </w:rPr>
        <w:t>Link tài liệu: \\10.1.12.27\Du an\Du An Dang Trien Khai\18.NHCN.02-Hydro Bank\Working\Khac\08. QBA\3. Giai đoạn 3 - 2021\121. Phát hành thẻ tín dụng tự động\Tích hợp CRM</w:t>
      </w:r>
    </w:p>
    <w:p w14:paraId="7EFD706E">
      <w:pPr>
        <w:pStyle w:val="3"/>
        <w:ind w:left="630" w:firstLine="0"/>
        <w:rPr>
          <w:rFonts w:ascii="Times New Roman" w:hAnsi="Times New Roman"/>
          <w:sz w:val="24"/>
          <w:szCs w:val="24"/>
          <w:lang w:val="en-US"/>
        </w:rPr>
      </w:pPr>
      <w:r>
        <w:rPr>
          <w:rFonts w:ascii="Times New Roman" w:hAnsi="Times New Roman"/>
          <w:sz w:val="24"/>
          <w:szCs w:val="24"/>
          <w:lang w:val="en-US"/>
        </w:rPr>
        <w:t xml:space="preserve"> </w:t>
      </w:r>
      <w:r>
        <w:rPr>
          <w:rFonts w:ascii="Times New Roman" w:hAnsi="Times New Roman"/>
          <w:sz w:val="24"/>
          <w:szCs w:val="24"/>
        </w:rPr>
        <w:t xml:space="preserve">File name: ĐỀ XUẤT_TLPT Tích hợp Instant card-CRM ver1.1.4 </w:t>
      </w:r>
      <w:bookmarkStart w:id="152" w:name="_MON_1725429200"/>
      <w:bookmarkEnd w:id="152"/>
      <w:r>
        <w:rPr>
          <w:rFonts w:ascii="Times New Roman" w:hAnsi="Times New Roman"/>
          <w:sz w:val="24"/>
          <w:szCs w:val="24"/>
        </w:rPr>
        <w:object>
          <v:shape id="_x0000_i1032" o:spt="75" type="#_x0000_t75" style="height:48pt;width:78pt;" o:ole="t" filled="f" coordsize="21600,21600">
            <v:path/>
            <v:fill on="f" focussize="0,0"/>
            <v:stroke/>
            <v:imagedata r:id="rId188" o:title=""/>
            <o:lock v:ext="edit" aspectratio="t"/>
            <w10:wrap type="none"/>
            <w10:anchorlock/>
          </v:shape>
          <o:OLEObject Type="Embed" ProgID="Word.Document.12" ShapeID="_x0000_i1032" DrawAspect="Icon" ObjectID="_1468075733" r:id="rId187">
            <o:LockedField>false</o:LockedField>
          </o:OLEObject>
        </w:object>
      </w:r>
    </w:p>
    <w:p w14:paraId="5BCF28CA">
      <w:pPr>
        <w:pStyle w:val="3"/>
        <w:numPr>
          <w:ilvl w:val="1"/>
          <w:numId w:val="84"/>
        </w:numPr>
        <w:rPr>
          <w:rFonts w:ascii="Times New Roman" w:hAnsi="Times New Roman"/>
          <w:sz w:val="24"/>
          <w:szCs w:val="24"/>
          <w:lang w:val="en-US"/>
        </w:rPr>
      </w:pPr>
      <w:r>
        <w:rPr>
          <w:rFonts w:ascii="Times New Roman" w:hAnsi="Times New Roman"/>
          <w:sz w:val="24"/>
          <w:szCs w:val="24"/>
          <w:lang w:val="en-US"/>
        </w:rPr>
        <w:t xml:space="preserve">Lead owner áp dụng: </w:t>
      </w:r>
    </w:p>
    <w:p w14:paraId="355CBEE6">
      <w:pPr>
        <w:pStyle w:val="233"/>
        <w:widowControl/>
        <w:numPr>
          <w:ilvl w:val="2"/>
          <w:numId w:val="84"/>
        </w:numPr>
        <w:spacing w:before="0" w:after="160" w:line="259" w:lineRule="auto"/>
        <w:contextualSpacing/>
        <w:jc w:val="left"/>
        <w:rPr>
          <w:rFonts w:ascii="Times New Roman" w:hAnsi="Times New Roman"/>
          <w:sz w:val="24"/>
          <w:szCs w:val="24"/>
          <w:highlight w:val="yellow"/>
        </w:rPr>
      </w:pPr>
      <w:r>
        <w:rPr>
          <w:rFonts w:ascii="Times New Roman" w:hAnsi="Times New Roman"/>
          <w:sz w:val="24"/>
          <w:szCs w:val="24"/>
          <w:highlight w:val="yellow"/>
        </w:rPr>
        <w:t>Hồ sơ auto: Live Bank Customer Service Executive</w:t>
      </w:r>
    </w:p>
    <w:p w14:paraId="42145E83">
      <w:pPr>
        <w:pStyle w:val="233"/>
        <w:widowControl/>
        <w:numPr>
          <w:ilvl w:val="2"/>
          <w:numId w:val="84"/>
        </w:numPr>
        <w:spacing w:before="0" w:after="160" w:line="259" w:lineRule="auto"/>
        <w:contextualSpacing/>
        <w:jc w:val="left"/>
        <w:rPr>
          <w:rFonts w:ascii="Times New Roman" w:hAnsi="Times New Roman"/>
          <w:sz w:val="24"/>
          <w:szCs w:val="24"/>
          <w:highlight w:val="yellow"/>
        </w:rPr>
      </w:pPr>
      <w:r>
        <w:rPr>
          <w:rFonts w:ascii="Times New Roman" w:hAnsi="Times New Roman"/>
          <w:sz w:val="24"/>
          <w:szCs w:val="24"/>
          <w:highlight w:val="yellow"/>
        </w:rPr>
        <w:t>Hồ sơ manual: Live Bank Hub RBO</w:t>
      </w:r>
    </w:p>
    <w:p w14:paraId="227AA314">
      <w:pPr>
        <w:pStyle w:val="233"/>
        <w:widowControl/>
        <w:numPr>
          <w:ilvl w:val="0"/>
          <w:numId w:val="84"/>
        </w:numPr>
        <w:spacing w:before="0" w:after="160" w:line="259" w:lineRule="auto"/>
        <w:contextualSpacing/>
        <w:jc w:val="left"/>
        <w:rPr>
          <w:rFonts w:ascii="Times New Roman" w:hAnsi="Times New Roman"/>
          <w:b/>
          <w:sz w:val="24"/>
          <w:szCs w:val="24"/>
        </w:rPr>
      </w:pPr>
      <w:r>
        <w:rPr>
          <w:rFonts w:ascii="Times New Roman" w:hAnsi="Times New Roman"/>
          <w:b/>
          <w:sz w:val="24"/>
          <w:szCs w:val="24"/>
        </w:rPr>
        <w:t xml:space="preserve">Tài liệu lết nối AML/VMS: </w:t>
      </w:r>
    </w:p>
    <w:p w14:paraId="55CF07C9">
      <w:pPr>
        <w:pStyle w:val="233"/>
        <w:widowControl/>
        <w:spacing w:before="0" w:after="160" w:line="259" w:lineRule="auto"/>
        <w:ind w:left="630" w:firstLine="0"/>
        <w:contextualSpacing/>
        <w:jc w:val="left"/>
        <w:rPr>
          <w:rFonts w:ascii="Times New Roman" w:hAnsi="Times New Roman"/>
          <w:b/>
          <w:sz w:val="24"/>
          <w:szCs w:val="24"/>
        </w:rPr>
      </w:pPr>
      <w:bookmarkStart w:id="153" w:name="_MON_1726037828"/>
      <w:bookmarkEnd w:id="153"/>
      <w:r>
        <w:rPr>
          <w:rFonts w:ascii="Times New Roman" w:hAnsi="Times New Roman"/>
          <w:b/>
          <w:sz w:val="24"/>
          <w:szCs w:val="24"/>
        </w:rPr>
        <w:object>
          <v:shape id="_x0000_i1033" o:spt="75" type="#_x0000_t75" style="height:48pt;width:78pt;" o:ole="t" filled="f" coordsize="21600,21600">
            <v:path/>
            <v:fill on="f" focussize="0,0"/>
            <v:stroke/>
            <v:imagedata r:id="rId190" o:title=""/>
            <o:lock v:ext="edit" aspectratio="t"/>
            <w10:wrap type="none"/>
            <w10:anchorlock/>
          </v:shape>
          <o:OLEObject Type="Embed" ProgID="Word.Document.8" ShapeID="_x0000_i1033" DrawAspect="Icon" ObjectID="_1468075734" r:id="rId189">
            <o:LockedField>false</o:LockedField>
          </o:OLEObject>
        </w:object>
      </w:r>
    </w:p>
    <w:p w14:paraId="026A9BD7">
      <w:pPr>
        <w:pStyle w:val="233"/>
        <w:widowControl/>
        <w:numPr>
          <w:ilvl w:val="0"/>
          <w:numId w:val="84"/>
        </w:numPr>
        <w:spacing w:before="0" w:after="160" w:line="259" w:lineRule="auto"/>
        <w:contextualSpacing/>
        <w:jc w:val="left"/>
        <w:rPr>
          <w:rFonts w:ascii="Times New Roman" w:hAnsi="Times New Roman"/>
          <w:b/>
          <w:sz w:val="24"/>
          <w:szCs w:val="24"/>
        </w:rPr>
      </w:pPr>
      <w:r>
        <w:rPr>
          <w:rFonts w:ascii="Times New Roman" w:hAnsi="Times New Roman"/>
          <w:b/>
          <w:sz w:val="24"/>
          <w:szCs w:val="24"/>
        </w:rPr>
        <w:t xml:space="preserve">Tài liệu kết nối Tạo thẻ Credit: </w:t>
      </w:r>
    </w:p>
    <w:p w14:paraId="4EE93735">
      <w:pPr>
        <w:pStyle w:val="233"/>
        <w:widowControl/>
        <w:spacing w:before="0" w:after="160" w:line="259" w:lineRule="auto"/>
        <w:ind w:left="630" w:firstLine="0"/>
        <w:contextualSpacing/>
        <w:jc w:val="left"/>
        <w:rPr>
          <w:rFonts w:ascii="Times New Roman" w:hAnsi="Times New Roman"/>
          <w:b/>
          <w:sz w:val="24"/>
          <w:szCs w:val="24"/>
        </w:rPr>
      </w:pPr>
      <w:bookmarkStart w:id="154" w:name="_MON_1726037867"/>
      <w:bookmarkEnd w:id="154"/>
      <w:r>
        <w:rPr>
          <w:rFonts w:ascii="Times New Roman" w:hAnsi="Times New Roman"/>
          <w:b/>
          <w:sz w:val="24"/>
          <w:szCs w:val="24"/>
        </w:rPr>
        <w:object>
          <v:shape id="_x0000_i1034" o:spt="75" type="#_x0000_t75" style="height:48pt;width:78pt;" o:ole="t" filled="f" coordsize="21600,21600">
            <v:path/>
            <v:fill on="f" focussize="0,0"/>
            <v:stroke/>
            <v:imagedata r:id="rId192" o:title=""/>
            <o:lock v:ext="edit" aspectratio="t"/>
            <w10:wrap type="none"/>
            <w10:anchorlock/>
          </v:shape>
          <o:OLEObject Type="Embed" ProgID="Word.Document.8" ShapeID="_x0000_i1034" DrawAspect="Icon" ObjectID="_1468075735" r:id="rId191">
            <o:LockedField>false</o:LockedField>
          </o:OLEObject>
        </w:object>
      </w:r>
    </w:p>
    <w:p w14:paraId="63F7DD9F">
      <w:pPr>
        <w:pStyle w:val="233"/>
        <w:widowControl/>
        <w:numPr>
          <w:ilvl w:val="0"/>
          <w:numId w:val="84"/>
        </w:numPr>
        <w:spacing w:before="0" w:after="160" w:line="259" w:lineRule="auto"/>
        <w:contextualSpacing/>
        <w:jc w:val="left"/>
        <w:rPr>
          <w:rFonts w:ascii="Times New Roman" w:hAnsi="Times New Roman"/>
          <w:b/>
          <w:sz w:val="24"/>
          <w:szCs w:val="24"/>
        </w:rPr>
      </w:pPr>
      <w:r>
        <w:rPr>
          <w:rFonts w:ascii="Times New Roman" w:hAnsi="Times New Roman"/>
          <w:b/>
          <w:sz w:val="24"/>
          <w:szCs w:val="24"/>
        </w:rPr>
        <w:t>Tài liệu Contract</w:t>
      </w:r>
    </w:p>
    <w:p w14:paraId="36FE06C9">
      <w:pPr>
        <w:pStyle w:val="233"/>
        <w:widowControl/>
        <w:spacing w:before="0" w:after="160" w:line="259" w:lineRule="auto"/>
        <w:ind w:left="630" w:firstLine="0"/>
        <w:contextualSpacing/>
        <w:jc w:val="left"/>
        <w:rPr>
          <w:rFonts w:ascii="Times New Roman" w:hAnsi="Times New Roman"/>
          <w:b/>
          <w:sz w:val="24"/>
          <w:szCs w:val="24"/>
        </w:rPr>
      </w:pPr>
      <w:r>
        <w:rPr>
          <w:rFonts w:ascii="Times New Roman" w:hAnsi="Times New Roman"/>
          <w:b/>
          <w:sz w:val="24"/>
          <w:szCs w:val="24"/>
        </w:rPr>
        <w:object>
          <v:shape id="_x0000_i1035" o:spt="75" type="#_x0000_t75" style="height:49.5pt;width:78pt;" o:ole="t" filled="f" coordsize="21600,21600">
            <v:path/>
            <v:fill on="f" focussize="0,0"/>
            <v:stroke/>
            <v:imagedata r:id="rId194" o:title=""/>
            <o:lock v:ext="edit" aspectratio="t"/>
            <w10:wrap type="none"/>
            <w10:anchorlock/>
          </v:shape>
          <o:OLEObject Type="Embed" ProgID="Excel.Sheet.12" ShapeID="_x0000_i1035" DrawAspect="Icon" ObjectID="_1468075736" r:id="rId193">
            <o:LockedField>false</o:LockedField>
          </o:OLEObject>
        </w:object>
      </w:r>
      <w:r>
        <w:rPr>
          <w:rFonts w:ascii="Times New Roman" w:hAnsi="Times New Roman"/>
          <w:b/>
          <w:sz w:val="24"/>
          <w:szCs w:val="24"/>
        </w:rPr>
        <w:object>
          <v:shape id="_x0000_i1036" o:spt="75" type="#_x0000_t75" style="height:49.5pt;width:78pt;" o:ole="t" filled="f" coordsize="21600,21600">
            <v:path/>
            <v:fill on="f" focussize="0,0"/>
            <v:stroke/>
            <v:imagedata r:id="rId196" o:title=""/>
            <o:lock v:ext="edit" aspectratio="t"/>
            <w10:wrap type="none"/>
            <w10:anchorlock/>
          </v:shape>
          <o:OLEObject Type="Embed" ProgID="Package" ShapeID="_x0000_i1036" DrawAspect="Icon" ObjectID="_1468075737" r:id="rId195">
            <o:LockedField>false</o:LockedField>
          </o:OLEObject>
        </w:object>
      </w:r>
    </w:p>
    <w:p w14:paraId="4A5727AF">
      <w:pPr>
        <w:pStyle w:val="233"/>
        <w:widowControl/>
        <w:numPr>
          <w:ilvl w:val="0"/>
          <w:numId w:val="84"/>
        </w:numPr>
        <w:spacing w:before="0" w:after="160" w:line="259" w:lineRule="auto"/>
        <w:contextualSpacing/>
        <w:jc w:val="left"/>
        <w:rPr>
          <w:rFonts w:ascii="Times New Roman" w:hAnsi="Times New Roman"/>
          <w:b/>
          <w:sz w:val="24"/>
          <w:szCs w:val="24"/>
        </w:rPr>
      </w:pPr>
      <w:commentRangeStart w:id="129"/>
      <w:commentRangeStart w:id="130"/>
      <w:r>
        <w:rPr>
          <w:rFonts w:ascii="Times New Roman" w:hAnsi="Times New Roman"/>
          <w:b/>
          <w:sz w:val="24"/>
          <w:szCs w:val="24"/>
        </w:rPr>
        <w:t>Tài liệu API Loyalty:</w:t>
      </w:r>
      <w:commentRangeEnd w:id="129"/>
      <w:r>
        <w:rPr>
          <w:rStyle w:val="24"/>
          <w:rFonts w:ascii="Times New Roman" w:hAnsi="Times New Roman"/>
        </w:rPr>
        <w:commentReference w:id="129"/>
      </w:r>
      <w:commentRangeEnd w:id="130"/>
      <w:r>
        <w:rPr>
          <w:rStyle w:val="24"/>
          <w:rFonts w:ascii="Times New Roman" w:hAnsi="Times New Roman"/>
        </w:rPr>
        <w:commentReference w:id="130"/>
      </w:r>
    </w:p>
    <w:p w14:paraId="0C9A362D">
      <w:pPr>
        <w:pStyle w:val="233"/>
        <w:ind w:left="630" w:firstLine="0"/>
        <w:rPr>
          <w:rFonts w:ascii="Times New Roman" w:hAnsi="Times New Roman"/>
          <w:b/>
          <w:sz w:val="24"/>
          <w:szCs w:val="24"/>
          <w:lang w:val="en-US"/>
        </w:rPr>
      </w:pPr>
      <w:bookmarkStart w:id="155" w:name="_Toc99540069"/>
      <w:bookmarkStart w:id="156" w:name="_Toc115447439"/>
      <w:r>
        <w:rPr>
          <w:rFonts w:ascii="Times New Roman" w:hAnsi="Times New Roman"/>
          <w:b/>
          <w:sz w:val="24"/>
          <w:szCs w:val="24"/>
          <w:lang w:val="en-US"/>
        </w:rPr>
        <w:t xml:space="preserve">File: </w:t>
      </w:r>
      <w:r>
        <w:rPr>
          <w:rFonts w:ascii="Times New Roman" w:hAnsi="Times New Roman"/>
          <w:b/>
          <w:sz w:val="24"/>
          <w:szCs w:val="24"/>
          <w:lang w:val="en-US"/>
        </w:rPr>
        <w:object>
          <v:shape id="_x0000_i1037" o:spt="75" type="#_x0000_t75" style="height:49.5pt;width:78pt;" o:ole="t" filled="f" coordsize="21600,21600">
            <v:path/>
            <v:fill on="f" focussize="0,0"/>
            <v:stroke/>
            <v:imagedata r:id="rId198" o:title=""/>
            <o:lock v:ext="edit" aspectratio="t"/>
            <w10:wrap type="none"/>
            <w10:anchorlock/>
          </v:shape>
          <o:OLEObject Type="Embed" ProgID="Word.Document.12" ShapeID="_x0000_i1037" DrawAspect="Icon" ObjectID="_1468075738" r:id="rId197">
            <o:LockedField>false</o:LockedField>
          </o:OLEObject>
        </w:object>
      </w:r>
    </w:p>
    <w:p w14:paraId="131D0869">
      <w:pPr>
        <w:pStyle w:val="233"/>
        <w:ind w:left="630" w:firstLine="0"/>
        <w:rPr>
          <w:rFonts w:ascii="Times New Roman" w:hAnsi="Times New Roman"/>
          <w:sz w:val="24"/>
          <w:szCs w:val="24"/>
          <w:lang w:val="en-US"/>
        </w:rPr>
      </w:pPr>
      <w:r>
        <w:rPr>
          <w:rFonts w:ascii="Times New Roman" w:hAnsi="Times New Roman"/>
          <w:b/>
          <w:sz w:val="24"/>
          <w:szCs w:val="24"/>
          <w:lang w:val="en-US"/>
        </w:rPr>
        <w:t>Đường dẫn</w:t>
      </w:r>
      <w:r>
        <w:rPr>
          <w:rFonts w:ascii="Times New Roman" w:hAnsi="Times New Roman"/>
          <w:sz w:val="24"/>
          <w:szCs w:val="24"/>
          <w:lang w:val="en-US"/>
        </w:rPr>
        <w:t>:</w:t>
      </w:r>
      <w:r>
        <w:rPr>
          <w:rFonts w:ascii="Times New Roman" w:hAnsi="Times New Roman"/>
        </w:rPr>
        <w:t xml:space="preserve"> </w:t>
      </w:r>
      <w:r>
        <w:rPr>
          <w:rFonts w:ascii="Times New Roman" w:hAnsi="Times New Roman"/>
          <w:sz w:val="24"/>
          <w:szCs w:val="24"/>
          <w:lang w:val="en-US"/>
        </w:rPr>
        <w:t>\\10.1.12.27\Du an\Du An Dang Trien Khai\18.NHCN.02-Hydro Bank\Working\Khac\08. QBA\7. Giai đoạn 7 - 2025\27. Instant Card\Ebank\TL kết nối</w:t>
      </w:r>
    </w:p>
    <w:p w14:paraId="5BD85020">
      <w:pPr>
        <w:pStyle w:val="3"/>
        <w:numPr>
          <w:ilvl w:val="1"/>
          <w:numId w:val="1"/>
        </w:numPr>
        <w:outlineLvl w:val="1"/>
        <w:rPr>
          <w:rFonts w:ascii="Times New Roman" w:hAnsi="Times New Roman"/>
          <w:b/>
          <w:sz w:val="24"/>
          <w:szCs w:val="24"/>
          <w:lang w:val="en-US"/>
        </w:rPr>
      </w:pPr>
      <w:r>
        <w:rPr>
          <w:rFonts w:ascii="Times New Roman" w:hAnsi="Times New Roman"/>
          <w:b/>
          <w:sz w:val="24"/>
          <w:szCs w:val="24"/>
          <w:lang w:val="en-US"/>
        </w:rPr>
        <w:t>Tài liệu quản lý thẻ</w:t>
      </w:r>
      <w:bookmarkEnd w:id="155"/>
      <w:bookmarkEnd w:id="156"/>
    </w:p>
    <w:p w14:paraId="1486CD5E">
      <w:pPr>
        <w:pStyle w:val="3"/>
        <w:ind w:left="0" w:firstLine="0"/>
        <w:rPr>
          <w:rFonts w:ascii="Times New Roman" w:hAnsi="Times New Roman"/>
          <w:sz w:val="24"/>
          <w:szCs w:val="24"/>
          <w:lang w:val="en-US"/>
        </w:rPr>
      </w:pPr>
      <w:bookmarkStart w:id="157" w:name="_Toc99540070"/>
      <w:bookmarkEnd w:id="157"/>
      <w:r>
        <w:rPr>
          <w:rFonts w:ascii="Times New Roman" w:hAnsi="Times New Roman"/>
          <w:sz w:val="24"/>
          <w:szCs w:val="24"/>
          <w:lang w:val="en-US"/>
        </w:rPr>
        <w:t>Link tài liệu: \\10.1.12.27\Du an\Du An Dang Trien Khai\18.NHCN.02-Hydro Bank\Working\Khac\08. QBA\2. Giai đoạn 2\Cardy\TONG HOP TAI LIEU\Card Maintenance</w:t>
      </w:r>
    </w:p>
    <w:p w14:paraId="12815EA7">
      <w:pPr>
        <w:pStyle w:val="3"/>
        <w:ind w:left="0" w:firstLine="0"/>
        <w:rPr>
          <w:rFonts w:ascii="Times New Roman" w:hAnsi="Times New Roman"/>
          <w:sz w:val="24"/>
          <w:szCs w:val="24"/>
          <w:lang w:val="en-US"/>
        </w:rPr>
      </w:pPr>
      <w:r>
        <w:rPr>
          <w:rFonts w:ascii="Times New Roman" w:hAnsi="Times New Roman"/>
          <w:sz w:val="24"/>
          <w:szCs w:val="24"/>
          <w:lang w:val="en-US"/>
        </w:rPr>
        <w:t xml:space="preserve">Tài liệu: </w:t>
      </w:r>
      <w:bookmarkStart w:id="158" w:name="_MON_1724689478"/>
      <w:bookmarkEnd w:id="158"/>
      <w:r>
        <w:rPr>
          <w:rFonts w:ascii="Times New Roman" w:hAnsi="Times New Roman"/>
          <w:sz w:val="24"/>
          <w:szCs w:val="24"/>
          <w:lang w:val="en-US"/>
        </w:rPr>
        <w:object>
          <v:shape id="_x0000_i1038" o:spt="75" type="#_x0000_t75" style="height:48pt;width:78pt;" o:ole="t" filled="f" coordsize="21600,21600">
            <v:path/>
            <v:fill on="f" focussize="0,0"/>
            <v:stroke/>
            <v:imagedata r:id="rId200" o:title=""/>
            <o:lock v:ext="edit" aspectratio="t"/>
            <w10:wrap type="none"/>
            <w10:anchorlock/>
          </v:shape>
          <o:OLEObject Type="Embed" ProgID="Word.Document.12" ShapeID="_x0000_i1038" DrawAspect="Icon" ObjectID="_1468075739" r:id="rId199">
            <o:LockedField>false</o:LockedField>
          </o:OLEObject>
        </w:object>
      </w:r>
    </w:p>
    <w:p w14:paraId="0818D56F">
      <w:pPr>
        <w:pStyle w:val="3"/>
        <w:ind w:left="0" w:firstLine="0"/>
        <w:rPr>
          <w:rFonts w:ascii="Times New Roman" w:hAnsi="Times New Roman"/>
          <w:sz w:val="24"/>
          <w:szCs w:val="24"/>
          <w:lang w:val="en-US"/>
        </w:rPr>
      </w:pPr>
    </w:p>
    <w:p w14:paraId="3BC0AF9C">
      <w:pPr>
        <w:pStyle w:val="3"/>
        <w:ind w:left="0" w:firstLine="0"/>
        <w:rPr>
          <w:rFonts w:ascii="Times New Roman" w:hAnsi="Times New Roman"/>
          <w:sz w:val="24"/>
          <w:szCs w:val="24"/>
          <w:lang w:val="en-US"/>
        </w:rPr>
      </w:pPr>
    </w:p>
    <w:p w14:paraId="6A1DB48F">
      <w:pPr>
        <w:pStyle w:val="3"/>
        <w:numPr>
          <w:ilvl w:val="1"/>
          <w:numId w:val="1"/>
        </w:numPr>
        <w:outlineLvl w:val="1"/>
        <w:rPr>
          <w:rFonts w:ascii="Times New Roman" w:hAnsi="Times New Roman"/>
          <w:b/>
          <w:sz w:val="24"/>
          <w:szCs w:val="24"/>
          <w:lang w:val="en-US"/>
        </w:rPr>
      </w:pPr>
      <w:bookmarkStart w:id="159" w:name="_Toc115447440"/>
      <w:r>
        <w:rPr>
          <w:rFonts w:ascii="Times New Roman" w:hAnsi="Times New Roman"/>
          <w:b/>
          <w:sz w:val="24"/>
          <w:szCs w:val="24"/>
          <w:lang w:val="en-US"/>
        </w:rPr>
        <w:t>File Validate – Error Message – Đánh giá ảnh hưởng – Mapping CRM</w:t>
      </w:r>
      <w:bookmarkEnd w:id="159"/>
    </w:p>
    <w:p w14:paraId="10A4B755">
      <w:pPr>
        <w:pStyle w:val="3"/>
        <w:ind w:firstLine="0"/>
        <w:rPr>
          <w:rFonts w:ascii="Times New Roman" w:hAnsi="Times New Roman"/>
          <w:sz w:val="24"/>
          <w:szCs w:val="24"/>
          <w:lang w:val="en-US"/>
        </w:rPr>
      </w:pPr>
      <w:r>
        <w:rPr>
          <w:rFonts w:ascii="Times New Roman" w:hAnsi="Times New Roman"/>
          <w:sz w:val="24"/>
          <w:szCs w:val="24"/>
          <w:lang w:val="en-US"/>
        </w:rPr>
        <w:object>
          <v:shape id="_x0000_i1039" o:spt="75" type="#_x0000_t75" style="height:42pt;width:75.75pt;" o:ole="t" filled="f" coordsize="21600,21600">
            <v:path/>
            <v:fill on="f" focussize="0,0"/>
            <v:stroke/>
            <v:imagedata r:id="rId202" o:title=""/>
            <o:lock v:ext="edit" aspectratio="t"/>
            <w10:wrap type="none"/>
            <w10:anchorlock/>
          </v:shape>
          <o:OLEObject Type="Embed" ProgID="Excel.Sheet.12" ShapeID="_x0000_i1039" DrawAspect="Icon" ObjectID="_1468075740" r:id="rId201">
            <o:LockedField>false</o:LockedField>
          </o:OLEObject>
        </w:object>
      </w:r>
    </w:p>
    <w:p w14:paraId="1A19E224">
      <w:pPr>
        <w:pStyle w:val="3"/>
        <w:numPr>
          <w:ilvl w:val="1"/>
          <w:numId w:val="1"/>
        </w:numPr>
        <w:outlineLvl w:val="1"/>
        <w:rPr>
          <w:rFonts w:ascii="Times New Roman" w:hAnsi="Times New Roman"/>
          <w:b/>
          <w:sz w:val="24"/>
          <w:szCs w:val="24"/>
          <w:lang w:val="en-US"/>
        </w:rPr>
      </w:pPr>
      <w:bookmarkStart w:id="160" w:name="_Toc115447441"/>
      <w:r>
        <w:rPr>
          <w:rFonts w:ascii="Times New Roman" w:hAnsi="Times New Roman"/>
          <w:b/>
          <w:sz w:val="24"/>
          <w:szCs w:val="24"/>
          <w:lang w:val="en-US"/>
        </w:rPr>
        <w:t>Bảng ProductID</w:t>
      </w:r>
      <w:bookmarkEnd w:id="160"/>
      <w:r>
        <w:rPr>
          <w:rFonts w:ascii="Times New Roman" w:hAnsi="Times New Roman"/>
          <w:b/>
          <w:sz w:val="24"/>
          <w:szCs w:val="24"/>
          <w:lang w:val="en-US"/>
        </w:rPr>
        <w:t xml:space="preserve"> </w:t>
      </w:r>
    </w:p>
    <w:p w14:paraId="6BB1F21F">
      <w:pPr>
        <w:pStyle w:val="233"/>
        <w:widowControl/>
        <w:numPr>
          <w:ilvl w:val="0"/>
          <w:numId w:val="118"/>
        </w:numPr>
        <w:spacing w:before="0" w:after="0" w:line="276" w:lineRule="auto"/>
        <w:contextualSpacing/>
        <w:jc w:val="left"/>
        <w:rPr>
          <w:rFonts w:ascii="Times New Roman" w:hAnsi="Times New Roman"/>
          <w:b/>
          <w:sz w:val="24"/>
          <w:szCs w:val="24"/>
          <w:lang w:val="en-US"/>
        </w:rPr>
      </w:pPr>
      <w:r>
        <w:rPr>
          <w:rFonts w:ascii="Times New Roman" w:hAnsi="Times New Roman"/>
          <w:b/>
          <w:sz w:val="24"/>
          <w:szCs w:val="24"/>
          <w:lang w:val="en-US"/>
        </w:rPr>
        <w:t>Bảng ProductID:</w:t>
      </w:r>
    </w:p>
    <w:tbl>
      <w:tblPr>
        <w:tblStyle w:val="6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49"/>
        <w:gridCol w:w="3549"/>
        <w:gridCol w:w="3415"/>
      </w:tblGrid>
      <w:tr w14:paraId="4ECD56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9" w:type="dxa"/>
          </w:tcPr>
          <w:p w14:paraId="6E0543A3">
            <w:pPr>
              <w:spacing w:line="276" w:lineRule="auto"/>
              <w:rPr>
                <w:rFonts w:ascii="Times New Roman" w:hAnsi="Times New Roman"/>
                <w:b/>
                <w:bCs/>
                <w:sz w:val="24"/>
                <w:szCs w:val="24"/>
              </w:rPr>
            </w:pPr>
            <w:r>
              <w:rPr>
                <w:rFonts w:ascii="Times New Roman" w:hAnsi="Times New Roman"/>
                <w:b/>
                <w:bCs/>
                <w:sz w:val="24"/>
                <w:szCs w:val="24"/>
              </w:rPr>
              <w:t>Product Code</w:t>
            </w:r>
          </w:p>
        </w:tc>
        <w:tc>
          <w:tcPr>
            <w:tcW w:w="3549" w:type="dxa"/>
            <w:shd w:val="clear" w:color="auto" w:fill="auto"/>
          </w:tcPr>
          <w:p w14:paraId="5B00A5C5">
            <w:pPr>
              <w:spacing w:line="276" w:lineRule="auto"/>
              <w:rPr>
                <w:rFonts w:ascii="Times New Roman" w:hAnsi="Times New Roman"/>
                <w:b/>
                <w:bCs/>
                <w:sz w:val="24"/>
                <w:szCs w:val="24"/>
              </w:rPr>
            </w:pPr>
            <w:r>
              <w:rPr>
                <w:rFonts w:ascii="Times New Roman" w:hAnsi="Times New Roman"/>
                <w:b/>
                <w:bCs/>
                <w:sz w:val="24"/>
                <w:szCs w:val="24"/>
              </w:rPr>
              <w:t>Hạng thẻ</w:t>
            </w:r>
          </w:p>
        </w:tc>
        <w:tc>
          <w:tcPr>
            <w:tcW w:w="3415" w:type="dxa"/>
            <w:shd w:val="clear" w:color="auto" w:fill="auto"/>
          </w:tcPr>
          <w:p w14:paraId="42E46396">
            <w:pPr>
              <w:spacing w:line="276" w:lineRule="auto"/>
              <w:rPr>
                <w:rFonts w:ascii="Times New Roman" w:hAnsi="Times New Roman"/>
                <w:b/>
                <w:bCs/>
                <w:sz w:val="24"/>
                <w:szCs w:val="24"/>
              </w:rPr>
            </w:pPr>
            <w:r>
              <w:rPr>
                <w:rFonts w:ascii="Times New Roman" w:hAnsi="Times New Roman"/>
                <w:b/>
                <w:bCs/>
                <w:sz w:val="24"/>
                <w:szCs w:val="24"/>
              </w:rPr>
              <w:t xml:space="preserve">Hạn mức </w:t>
            </w:r>
          </w:p>
        </w:tc>
      </w:tr>
      <w:tr w14:paraId="6AB9AD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9" w:type="dxa"/>
          </w:tcPr>
          <w:p w14:paraId="36765A8A">
            <w:pPr>
              <w:spacing w:line="276" w:lineRule="auto"/>
              <w:rPr>
                <w:rFonts w:ascii="Times New Roman" w:hAnsi="Times New Roman"/>
                <w:strike/>
                <w:sz w:val="20"/>
              </w:rPr>
            </w:pPr>
            <w:r>
              <w:rPr>
                <w:rFonts w:ascii="Times New Roman" w:hAnsi="Times New Roman"/>
                <w:strike/>
                <w:sz w:val="20"/>
              </w:rPr>
              <w:t>70000464</w:t>
            </w:r>
          </w:p>
        </w:tc>
        <w:tc>
          <w:tcPr>
            <w:tcW w:w="3549" w:type="dxa"/>
            <w:shd w:val="clear" w:color="auto" w:fill="auto"/>
          </w:tcPr>
          <w:p w14:paraId="757C4189">
            <w:pPr>
              <w:spacing w:line="276" w:lineRule="auto"/>
              <w:rPr>
                <w:rFonts w:ascii="Times New Roman" w:hAnsi="Times New Roman"/>
                <w:strike/>
                <w:sz w:val="20"/>
              </w:rPr>
            </w:pPr>
            <w:r>
              <w:rPr>
                <w:rFonts w:ascii="Times New Roman" w:hAnsi="Times New Roman"/>
                <w:strike/>
                <w:sz w:val="20"/>
              </w:rPr>
              <w:t>Classic</w:t>
            </w:r>
          </w:p>
        </w:tc>
        <w:tc>
          <w:tcPr>
            <w:tcW w:w="3415" w:type="dxa"/>
            <w:shd w:val="clear" w:color="auto" w:fill="auto"/>
          </w:tcPr>
          <w:p w14:paraId="3AEB2A11">
            <w:pPr>
              <w:spacing w:line="276" w:lineRule="auto"/>
              <w:rPr>
                <w:rFonts w:ascii="Times New Roman" w:hAnsi="Times New Roman"/>
                <w:strike/>
                <w:sz w:val="20"/>
              </w:rPr>
            </w:pPr>
            <w:r>
              <w:rPr>
                <w:rFonts w:ascii="Times New Roman" w:hAnsi="Times New Roman"/>
                <w:strike/>
                <w:sz w:val="20"/>
              </w:rPr>
              <w:t>8 - 20 triệu</w:t>
            </w:r>
          </w:p>
        </w:tc>
      </w:tr>
      <w:tr w14:paraId="343F88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9" w:type="dxa"/>
          </w:tcPr>
          <w:p w14:paraId="703E69D0">
            <w:pPr>
              <w:spacing w:line="276" w:lineRule="auto"/>
              <w:rPr>
                <w:rFonts w:ascii="Times New Roman" w:hAnsi="Times New Roman"/>
                <w:strike/>
                <w:sz w:val="20"/>
              </w:rPr>
            </w:pPr>
            <w:r>
              <w:rPr>
                <w:rFonts w:ascii="Times New Roman" w:hAnsi="Times New Roman"/>
                <w:strike/>
                <w:sz w:val="20"/>
              </w:rPr>
              <w:t>70000059</w:t>
            </w:r>
          </w:p>
        </w:tc>
        <w:tc>
          <w:tcPr>
            <w:tcW w:w="3549" w:type="dxa"/>
            <w:shd w:val="clear" w:color="auto" w:fill="auto"/>
          </w:tcPr>
          <w:p w14:paraId="256E3425">
            <w:pPr>
              <w:spacing w:line="276" w:lineRule="auto"/>
              <w:rPr>
                <w:rFonts w:ascii="Times New Roman" w:hAnsi="Times New Roman"/>
                <w:strike/>
                <w:sz w:val="20"/>
              </w:rPr>
            </w:pPr>
            <w:r>
              <w:rPr>
                <w:rFonts w:ascii="Times New Roman" w:hAnsi="Times New Roman"/>
                <w:strike/>
                <w:sz w:val="20"/>
              </w:rPr>
              <w:t>JCB</w:t>
            </w:r>
          </w:p>
        </w:tc>
        <w:tc>
          <w:tcPr>
            <w:tcW w:w="3415" w:type="dxa"/>
            <w:shd w:val="clear" w:color="auto" w:fill="auto"/>
          </w:tcPr>
          <w:p w14:paraId="0FD3325B">
            <w:pPr>
              <w:spacing w:line="276" w:lineRule="auto"/>
              <w:rPr>
                <w:rFonts w:ascii="Times New Roman" w:hAnsi="Times New Roman"/>
                <w:strike/>
                <w:sz w:val="20"/>
              </w:rPr>
            </w:pPr>
            <w:r>
              <w:rPr>
                <w:rFonts w:ascii="Times New Roman" w:hAnsi="Times New Roman"/>
                <w:strike/>
                <w:sz w:val="20"/>
              </w:rPr>
              <w:t>Trên 20 - 40 triệu</w:t>
            </w:r>
          </w:p>
        </w:tc>
      </w:tr>
      <w:tr w14:paraId="3A7BB3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9" w:type="dxa"/>
          </w:tcPr>
          <w:p w14:paraId="0460ABDE">
            <w:pPr>
              <w:spacing w:line="276" w:lineRule="auto"/>
              <w:rPr>
                <w:rFonts w:ascii="Times New Roman" w:hAnsi="Times New Roman"/>
                <w:strike/>
                <w:sz w:val="20"/>
              </w:rPr>
            </w:pPr>
            <w:r>
              <w:rPr>
                <w:rFonts w:ascii="Times New Roman" w:hAnsi="Times New Roman"/>
                <w:strike/>
                <w:sz w:val="20"/>
              </w:rPr>
              <w:t>70000466</w:t>
            </w:r>
          </w:p>
        </w:tc>
        <w:tc>
          <w:tcPr>
            <w:tcW w:w="3549" w:type="dxa"/>
            <w:shd w:val="clear" w:color="auto" w:fill="auto"/>
          </w:tcPr>
          <w:p w14:paraId="0BAE0BF7">
            <w:pPr>
              <w:spacing w:line="276" w:lineRule="auto"/>
              <w:rPr>
                <w:rFonts w:ascii="Times New Roman" w:hAnsi="Times New Roman"/>
                <w:strike/>
                <w:sz w:val="20"/>
              </w:rPr>
            </w:pPr>
            <w:r>
              <w:rPr>
                <w:rFonts w:ascii="Times New Roman" w:hAnsi="Times New Roman"/>
                <w:strike/>
                <w:sz w:val="20"/>
              </w:rPr>
              <w:t>Gold</w:t>
            </w:r>
          </w:p>
        </w:tc>
        <w:tc>
          <w:tcPr>
            <w:tcW w:w="3415" w:type="dxa"/>
            <w:shd w:val="clear" w:color="auto" w:fill="auto"/>
          </w:tcPr>
          <w:p w14:paraId="2F0DAB91">
            <w:pPr>
              <w:spacing w:line="276" w:lineRule="auto"/>
              <w:rPr>
                <w:rFonts w:ascii="Times New Roman" w:hAnsi="Times New Roman"/>
                <w:strike/>
                <w:sz w:val="20"/>
              </w:rPr>
            </w:pPr>
            <w:r>
              <w:rPr>
                <w:rFonts w:ascii="Times New Roman" w:hAnsi="Times New Roman"/>
                <w:strike/>
                <w:sz w:val="20"/>
              </w:rPr>
              <w:t>Trên 40 - 70 triệu</w:t>
            </w:r>
          </w:p>
        </w:tc>
      </w:tr>
      <w:tr w14:paraId="2329735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9" w:type="dxa"/>
          </w:tcPr>
          <w:p w14:paraId="369A0104">
            <w:pPr>
              <w:spacing w:line="276" w:lineRule="auto"/>
              <w:rPr>
                <w:rFonts w:ascii="Times New Roman" w:hAnsi="Times New Roman"/>
                <w:strike/>
                <w:sz w:val="20"/>
              </w:rPr>
            </w:pPr>
            <w:r>
              <w:rPr>
                <w:rFonts w:ascii="Times New Roman" w:hAnsi="Times New Roman"/>
                <w:strike/>
                <w:sz w:val="20"/>
              </w:rPr>
              <w:t>70000467</w:t>
            </w:r>
          </w:p>
        </w:tc>
        <w:tc>
          <w:tcPr>
            <w:tcW w:w="3549" w:type="dxa"/>
            <w:shd w:val="clear" w:color="auto" w:fill="auto"/>
          </w:tcPr>
          <w:p w14:paraId="4D25B5D8">
            <w:pPr>
              <w:spacing w:line="276" w:lineRule="auto"/>
              <w:rPr>
                <w:rFonts w:ascii="Times New Roman" w:hAnsi="Times New Roman"/>
                <w:strike/>
                <w:sz w:val="20"/>
              </w:rPr>
            </w:pPr>
            <w:r>
              <w:rPr>
                <w:rFonts w:ascii="Times New Roman" w:hAnsi="Times New Roman"/>
                <w:strike/>
                <w:sz w:val="20"/>
              </w:rPr>
              <w:t>Platinum</w:t>
            </w:r>
          </w:p>
        </w:tc>
        <w:tc>
          <w:tcPr>
            <w:tcW w:w="3415" w:type="dxa"/>
            <w:shd w:val="clear" w:color="auto" w:fill="auto"/>
          </w:tcPr>
          <w:p w14:paraId="3ABDEC92">
            <w:pPr>
              <w:spacing w:line="276" w:lineRule="auto"/>
              <w:rPr>
                <w:rFonts w:ascii="Times New Roman" w:hAnsi="Times New Roman"/>
                <w:strike/>
                <w:sz w:val="20"/>
              </w:rPr>
            </w:pPr>
            <w:r>
              <w:rPr>
                <w:rFonts w:ascii="Times New Roman" w:hAnsi="Times New Roman"/>
                <w:strike/>
                <w:sz w:val="20"/>
              </w:rPr>
              <w:t>Trên 70 – 150 triệu</w:t>
            </w:r>
          </w:p>
        </w:tc>
      </w:tr>
      <w:tr w14:paraId="311B59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9" w:type="dxa"/>
          </w:tcPr>
          <w:p w14:paraId="083B4D7E">
            <w:pPr>
              <w:spacing w:line="276" w:lineRule="auto"/>
              <w:rPr>
                <w:rFonts w:ascii="Times New Roman" w:hAnsi="Times New Roman"/>
                <w:sz w:val="20"/>
              </w:rPr>
            </w:pPr>
            <w:r>
              <w:rPr>
                <w:rFonts w:ascii="Times New Roman" w:hAnsi="Times New Roman"/>
                <w:sz w:val="20"/>
              </w:rPr>
              <w:t>70000520</w:t>
            </w:r>
          </w:p>
        </w:tc>
        <w:tc>
          <w:tcPr>
            <w:tcW w:w="3549" w:type="dxa"/>
          </w:tcPr>
          <w:p w14:paraId="66188FAC">
            <w:pPr>
              <w:spacing w:line="276" w:lineRule="auto"/>
              <w:rPr>
                <w:rFonts w:ascii="Times New Roman" w:hAnsi="Times New Roman"/>
                <w:sz w:val="20"/>
              </w:rPr>
            </w:pPr>
            <w:r>
              <w:rPr>
                <w:rFonts w:ascii="Times New Roman" w:hAnsi="Times New Roman"/>
                <w:sz w:val="20"/>
              </w:rPr>
              <w:t>JCB Cashback</w:t>
            </w:r>
          </w:p>
        </w:tc>
        <w:tc>
          <w:tcPr>
            <w:tcW w:w="3415" w:type="dxa"/>
          </w:tcPr>
          <w:p w14:paraId="574C9C77">
            <w:pPr>
              <w:spacing w:line="276" w:lineRule="auto"/>
              <w:rPr>
                <w:rFonts w:ascii="Times New Roman" w:hAnsi="Times New Roman"/>
                <w:sz w:val="20"/>
              </w:rPr>
            </w:pPr>
            <w:r>
              <w:rPr>
                <w:rFonts w:ascii="Times New Roman" w:hAnsi="Times New Roman"/>
                <w:sz w:val="20"/>
              </w:rPr>
              <w:t>8-50 triệu</w:t>
            </w:r>
          </w:p>
        </w:tc>
      </w:tr>
      <w:tr w14:paraId="21973A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9" w:type="dxa"/>
          </w:tcPr>
          <w:p w14:paraId="0133F6B5">
            <w:pPr>
              <w:spacing w:line="276" w:lineRule="auto"/>
              <w:rPr>
                <w:rFonts w:ascii="Times New Roman" w:hAnsi="Times New Roman"/>
                <w:strike/>
                <w:sz w:val="20"/>
              </w:rPr>
            </w:pPr>
            <w:r>
              <w:rPr>
                <w:rFonts w:ascii="Times New Roman" w:hAnsi="Times New Roman"/>
                <w:strike/>
                <w:sz w:val="20"/>
              </w:rPr>
              <w:t>9077</w:t>
            </w:r>
          </w:p>
        </w:tc>
        <w:tc>
          <w:tcPr>
            <w:tcW w:w="3549" w:type="dxa"/>
          </w:tcPr>
          <w:p w14:paraId="418C2CF5">
            <w:pPr>
              <w:spacing w:line="276" w:lineRule="auto"/>
              <w:rPr>
                <w:rFonts w:ascii="Times New Roman" w:hAnsi="Times New Roman"/>
                <w:strike/>
                <w:sz w:val="20"/>
              </w:rPr>
            </w:pPr>
            <w:r>
              <w:rPr>
                <w:rFonts w:ascii="Times New Roman" w:hAnsi="Times New Roman"/>
                <w:strike/>
                <w:sz w:val="20"/>
              </w:rPr>
              <w:t>Visa Flash 2in1</w:t>
            </w:r>
          </w:p>
        </w:tc>
        <w:tc>
          <w:tcPr>
            <w:tcW w:w="3415" w:type="dxa"/>
          </w:tcPr>
          <w:p w14:paraId="39A59D7B">
            <w:pPr>
              <w:spacing w:line="276" w:lineRule="auto"/>
              <w:rPr>
                <w:rFonts w:ascii="Times New Roman" w:hAnsi="Times New Roman"/>
                <w:strike/>
                <w:sz w:val="20"/>
              </w:rPr>
            </w:pPr>
            <w:r>
              <w:rPr>
                <w:rFonts w:ascii="Times New Roman" w:hAnsi="Times New Roman"/>
                <w:strike/>
                <w:sz w:val="20"/>
              </w:rPr>
              <w:t>8-50 triệu</w:t>
            </w:r>
          </w:p>
        </w:tc>
      </w:tr>
      <w:tr w14:paraId="20ACB5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449" w:type="dxa"/>
          </w:tcPr>
          <w:p w14:paraId="41BB3A68">
            <w:pPr>
              <w:spacing w:line="276" w:lineRule="auto"/>
              <w:rPr>
                <w:rFonts w:ascii="Times New Roman" w:hAnsi="Times New Roman"/>
                <w:sz w:val="20"/>
              </w:rPr>
            </w:pPr>
            <w:r>
              <w:rPr>
                <w:rFonts w:ascii="Times New Roman" w:hAnsi="Times New Roman"/>
                <w:bCs/>
                <w:sz w:val="20"/>
              </w:rPr>
              <w:t>686</w:t>
            </w:r>
          </w:p>
        </w:tc>
        <w:tc>
          <w:tcPr>
            <w:tcW w:w="3549" w:type="dxa"/>
          </w:tcPr>
          <w:p w14:paraId="46BC921B">
            <w:pPr>
              <w:spacing w:line="276" w:lineRule="auto"/>
              <w:ind w:left="466"/>
              <w:rPr>
                <w:rFonts w:ascii="Times New Roman" w:hAnsi="Times New Roman"/>
                <w:sz w:val="20"/>
              </w:rPr>
            </w:pPr>
            <w:r>
              <w:rPr>
                <w:rFonts w:ascii="Times New Roman" w:hAnsi="Times New Roman"/>
                <w:sz w:val="20"/>
              </w:rPr>
              <w:t>TPBANK MASTERCARD FEST</w:t>
            </w:r>
          </w:p>
        </w:tc>
        <w:tc>
          <w:tcPr>
            <w:tcW w:w="3415" w:type="dxa"/>
          </w:tcPr>
          <w:p w14:paraId="4B3DE5FB">
            <w:pPr>
              <w:spacing w:line="276" w:lineRule="auto"/>
              <w:rPr>
                <w:rFonts w:ascii="Times New Roman" w:hAnsi="Times New Roman"/>
                <w:sz w:val="20"/>
              </w:rPr>
            </w:pPr>
          </w:p>
        </w:tc>
      </w:tr>
    </w:tbl>
    <w:p w14:paraId="1CC1E851">
      <w:pPr>
        <w:widowControl/>
        <w:spacing w:before="0" w:after="0" w:line="276" w:lineRule="auto"/>
        <w:ind w:left="0" w:firstLine="0"/>
        <w:contextualSpacing/>
        <w:jc w:val="left"/>
        <w:rPr>
          <w:rFonts w:ascii="Times New Roman" w:hAnsi="Times New Roman"/>
          <w:sz w:val="24"/>
          <w:szCs w:val="24"/>
          <w:lang w:val="en-US"/>
        </w:rPr>
      </w:pPr>
    </w:p>
    <w:p w14:paraId="55FA2FAF">
      <w:pPr>
        <w:pStyle w:val="233"/>
        <w:widowControl/>
        <w:numPr>
          <w:ilvl w:val="1"/>
          <w:numId w:val="84"/>
        </w:numPr>
        <w:spacing w:before="0" w:after="0" w:line="276" w:lineRule="auto"/>
        <w:contextualSpacing/>
        <w:jc w:val="left"/>
        <w:rPr>
          <w:rFonts w:ascii="Times New Roman" w:hAnsi="Times New Roman"/>
          <w:sz w:val="24"/>
          <w:szCs w:val="24"/>
          <w:lang w:val="en-US"/>
        </w:rPr>
      </w:pPr>
      <w:r>
        <w:rPr>
          <w:rFonts w:ascii="Times New Roman" w:hAnsi="Times New Roman"/>
          <w:sz w:val="24"/>
          <w:szCs w:val="24"/>
        </w:rPr>
        <w:t>Hạn mức rút tiền ngày (limit ID 4): 0</w:t>
      </w:r>
    </w:p>
    <w:p w14:paraId="7A04389E">
      <w:pPr>
        <w:pStyle w:val="233"/>
        <w:widowControl/>
        <w:numPr>
          <w:ilvl w:val="1"/>
          <w:numId w:val="84"/>
        </w:numPr>
        <w:spacing w:before="0" w:after="0" w:line="276" w:lineRule="auto"/>
        <w:contextualSpacing/>
        <w:jc w:val="left"/>
        <w:rPr>
          <w:rFonts w:ascii="Times New Roman" w:hAnsi="Times New Roman"/>
          <w:sz w:val="24"/>
          <w:szCs w:val="24"/>
        </w:rPr>
      </w:pPr>
      <w:r>
        <w:rPr>
          <w:rFonts w:ascii="Times New Roman" w:hAnsi="Times New Roman"/>
          <w:sz w:val="24"/>
          <w:szCs w:val="24"/>
        </w:rPr>
        <w:t>Hạn mức quẹt POS theo lần (Limit ID 2): 0</w:t>
      </w:r>
    </w:p>
    <w:p w14:paraId="448384B5">
      <w:pPr>
        <w:pStyle w:val="233"/>
        <w:widowControl/>
        <w:numPr>
          <w:ilvl w:val="0"/>
          <w:numId w:val="118"/>
        </w:numPr>
        <w:spacing w:before="0" w:after="0" w:line="276" w:lineRule="auto"/>
        <w:contextualSpacing/>
        <w:jc w:val="left"/>
        <w:rPr>
          <w:rFonts w:ascii="Times New Roman" w:hAnsi="Times New Roman"/>
          <w:b/>
          <w:color w:val="0070C0"/>
          <w:sz w:val="24"/>
          <w:szCs w:val="24"/>
        </w:rPr>
      </w:pPr>
      <w:r>
        <w:rPr>
          <w:rFonts w:ascii="Times New Roman" w:hAnsi="Times New Roman"/>
          <w:b/>
          <w:color w:val="0070C0"/>
          <w:sz w:val="24"/>
          <w:szCs w:val="24"/>
        </w:rPr>
        <w:t xml:space="preserve">Bảng ProductNumber: </w:t>
      </w:r>
    </w:p>
    <w:p w14:paraId="0486E9C7">
      <w:pPr>
        <w:widowControl/>
        <w:spacing w:before="0" w:after="0" w:line="276" w:lineRule="auto"/>
        <w:ind w:left="0" w:firstLine="0"/>
        <w:contextualSpacing/>
        <w:jc w:val="left"/>
        <w:rPr>
          <w:rFonts w:ascii="Times New Roman" w:hAnsi="Times New Roman"/>
          <w:sz w:val="24"/>
          <w:szCs w:val="24"/>
        </w:rPr>
      </w:pPr>
    </w:p>
    <w:p w14:paraId="06BD295E">
      <w:pPr>
        <w:widowControl/>
        <w:spacing w:before="0" w:after="0" w:line="276" w:lineRule="auto"/>
        <w:ind w:left="0" w:firstLine="0"/>
        <w:contextualSpacing/>
        <w:jc w:val="left"/>
        <w:rPr>
          <w:rFonts w:ascii="Times New Roman" w:hAnsi="Times New Roman"/>
          <w:sz w:val="24"/>
          <w:szCs w:val="24"/>
        </w:rPr>
      </w:pPr>
      <w:r>
        <w:rPr>
          <w:rFonts w:ascii="Times New Roman" w:hAnsi="Times New Roman"/>
          <w:sz w:val="24"/>
          <w:szCs w:val="24"/>
        </w:rPr>
        <w:object>
          <v:shape id="_x0000_i1040" o:spt="75" type="#_x0000_t75" style="height:50.25pt;width:77.25pt;" o:ole="t" filled="f" coordsize="21600,21600">
            <v:path/>
            <v:fill on="f" focussize="0,0"/>
            <v:stroke/>
            <v:imagedata r:id="rId204" o:title=""/>
            <o:lock v:ext="edit" aspectratio="t"/>
            <w10:wrap type="none"/>
            <w10:anchorlock/>
          </v:shape>
          <o:OLEObject Type="Embed" ProgID="Excel.Sheet.8" ShapeID="_x0000_i1040" DrawAspect="Icon" ObjectID="_1468075741" r:id="rId203">
            <o:LockedField>false</o:LockedField>
          </o:OLEObject>
        </w:object>
      </w:r>
    </w:p>
    <w:p w14:paraId="1B5F7B9C">
      <w:pPr>
        <w:pStyle w:val="3"/>
        <w:numPr>
          <w:ilvl w:val="1"/>
          <w:numId w:val="1"/>
        </w:numPr>
        <w:ind w:left="270" w:hanging="90"/>
        <w:outlineLvl w:val="1"/>
        <w:rPr>
          <w:rFonts w:ascii="Times New Roman" w:hAnsi="Times New Roman"/>
          <w:b/>
          <w:sz w:val="24"/>
          <w:szCs w:val="24"/>
          <w:lang w:val="en-US"/>
        </w:rPr>
      </w:pPr>
      <w:bookmarkStart w:id="161" w:name="_Toc115447442"/>
      <w:r>
        <w:rPr>
          <w:rFonts w:ascii="Times New Roman" w:hAnsi="Times New Roman"/>
          <w:b/>
          <w:sz w:val="24"/>
          <w:szCs w:val="24"/>
          <w:lang w:val="en-US"/>
        </w:rPr>
        <w:t>Deeplink tính năng</w:t>
      </w:r>
      <w:bookmarkEnd w:id="161"/>
    </w:p>
    <w:p w14:paraId="3915CCD0">
      <w:pPr>
        <w:pStyle w:val="3"/>
        <w:tabs>
          <w:tab w:val="left" w:pos="720"/>
        </w:tabs>
        <w:ind w:hanging="90"/>
        <w:rPr>
          <w:rFonts w:ascii="Times New Roman" w:hAnsi="Times New Roman"/>
          <w:sz w:val="24"/>
          <w:szCs w:val="24"/>
          <w:lang w:val="en-US"/>
        </w:rPr>
      </w:pPr>
      <w:r>
        <w:rPr>
          <w:rFonts w:ascii="Times New Roman" w:hAnsi="Times New Roman"/>
          <w:sz w:val="24"/>
          <w:szCs w:val="24"/>
          <w:lang w:val="en-US"/>
        </w:rPr>
        <w:t>-  Sử dụng chung deeplink với luồng Whitelist Instant Card: hydro://cardy?type=credit-card</w:t>
      </w:r>
    </w:p>
    <w:p w14:paraId="145F29CC">
      <w:pPr>
        <w:pStyle w:val="3"/>
        <w:tabs>
          <w:tab w:val="left" w:pos="720"/>
        </w:tabs>
        <w:ind w:hanging="90"/>
        <w:rPr>
          <w:rFonts w:ascii="Times New Roman" w:hAnsi="Times New Roman"/>
          <w:sz w:val="24"/>
          <w:szCs w:val="24"/>
          <w:lang w:val="en-US"/>
        </w:rPr>
      </w:pPr>
      <w:r>
        <w:rPr>
          <w:rFonts w:ascii="Times New Roman" w:hAnsi="Times New Roman"/>
          <w:sz w:val="24"/>
          <w:szCs w:val="24"/>
          <w:lang w:val="en-US"/>
        </w:rPr>
        <w:t>-</w:t>
      </w:r>
      <w:r>
        <w:rPr>
          <w:rFonts w:ascii="Times New Roman" w:hAnsi="Times New Roman"/>
          <w:sz w:val="24"/>
          <w:szCs w:val="24"/>
          <w:lang w:val="en-US"/>
        </w:rPr>
        <w:tab/>
      </w:r>
      <w:r>
        <w:rPr>
          <w:rFonts w:ascii="Times New Roman" w:hAnsi="Times New Roman"/>
          <w:sz w:val="24"/>
          <w:szCs w:val="24"/>
          <w:lang w:val="en-US"/>
        </w:rPr>
        <w:t xml:space="preserve">  Trong đó: Nếu KH không thuộc tệp được phê duyệt trước, KH khi ấn vào CTA tại Notification/Popup hoặc Banner sẽ được điều hướng vào luồng Non-whitelist Instant Card.</w:t>
      </w:r>
    </w:p>
    <w:p w14:paraId="21D32F9C">
      <w:pPr>
        <w:rPr>
          <w:rFonts w:ascii="Times New Roman" w:hAnsi="Times New Roman"/>
          <w:bCs/>
        </w:rPr>
      </w:pPr>
    </w:p>
    <w:p w14:paraId="3DD62580">
      <w:pPr>
        <w:pStyle w:val="3"/>
        <w:ind w:left="0" w:firstLine="0"/>
        <w:rPr>
          <w:rFonts w:ascii="Times New Roman" w:hAnsi="Times New Roman"/>
          <w:sz w:val="24"/>
          <w:szCs w:val="24"/>
          <w:lang w:val="en-US"/>
        </w:rPr>
      </w:pPr>
    </w:p>
    <w:p w14:paraId="5B697152">
      <w:pPr>
        <w:rPr>
          <w:rFonts w:ascii="Times New Roman" w:hAnsi="Times New Roman"/>
        </w:rPr>
      </w:pPr>
    </w:p>
    <w:sectPr>
      <w:headerReference r:id="rId17" w:type="first"/>
      <w:footerReference r:id="rId20" w:type="first"/>
      <w:headerReference r:id="rId15" w:type="default"/>
      <w:footerReference r:id="rId18" w:type="default"/>
      <w:headerReference r:id="rId16" w:type="even"/>
      <w:footerReference r:id="rId19" w:type="even"/>
      <w:pgSz w:w="15840" w:h="12240" w:orient="landscape"/>
      <w:pgMar w:top="1440" w:right="1440" w:bottom="1440" w:left="1440" w:header="720" w:footer="720" w:gutter="0"/>
      <w:cols w:space="720" w:num="1"/>
      <w:docGrid w:linePitch="360"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Hoang Chu Duc &lt;CV- EDF.IT&gt;" w:date="2024-11-12T16:53:00Z" w:initials="HCD(">
    <w:p w14:paraId="2F14D505">
      <w:pPr>
        <w:pStyle w:val="25"/>
      </w:pPr>
      <w:r>
        <w:t>Mô tả rõ là tài khoản Ebank</w:t>
      </w:r>
    </w:p>
  </w:comment>
  <w:comment w:id="1" w:author="Hieu Nguyen Tri &lt;OS-IT&gt;" w:date="2024-11-13T11:25:00Z" w:initials="HNT&lt;">
    <w:p w14:paraId="4D3CF8B5">
      <w:pPr>
        <w:pStyle w:val="25"/>
      </w:pPr>
      <w:r>
        <w:t>Đã cập nhật</w:t>
      </w:r>
    </w:p>
  </w:comment>
  <w:comment w:id="2" w:author="Hoang Chu Duc &lt;CV- EDF.IT&gt;" w:date="2024-11-12T16:48:00Z" w:initials="HCD(">
    <w:p w14:paraId="371E1411">
      <w:pPr>
        <w:pStyle w:val="25"/>
        <w:rPr>
          <w:color w:val="000000" w:themeColor="text1"/>
          <w14:textFill>
            <w14:solidFill>
              <w14:schemeClr w14:val="tx1"/>
            </w14:solidFill>
          </w14:textFill>
        </w:rPr>
      </w:pPr>
      <w:r>
        <w:rPr>
          <w:color w:val="000000" w:themeColor="text1"/>
          <w14:textFill>
            <w14:solidFill>
              <w14:schemeClr w14:val="tx1"/>
            </w14:solidFill>
          </w14:textFill>
        </w:rPr>
        <w:t>Có trường thông tin hiệu lực còn lại của giấy tờ tùy thân hay dev phải so sánh với ngày thực tế KH vào thao tác mở thẻ em? Nếu so sánh ngày thì em cần mô tả chi tiết thêm kèm theo ví dụ minh họa</w:t>
      </w:r>
    </w:p>
  </w:comment>
  <w:comment w:id="3" w:author="Hieu Nguyen Tri &lt;OS-IT&gt;" w:date="2024-11-13T11:36:00Z" w:initials="HNT&lt;">
    <w:p w14:paraId="17F4A1A0">
      <w:pPr>
        <w:pStyle w:val="25"/>
      </w:pPr>
      <w:r>
        <w:t>Đã cập nhật</w:t>
      </w:r>
    </w:p>
  </w:comment>
  <w:comment w:id="4" w:author="Hoang Chu Duc &lt;CV- EDF.IT&gt;" w:date="2024-11-13T16:00:00Z" w:initials="HCD(">
    <w:p w14:paraId="1EE93B9D">
      <w:pPr>
        <w:pStyle w:val="25"/>
      </w:pPr>
      <w:r>
        <w:t>Bổ sung mô tả xem kiểm tra với cái gì em nhé</w:t>
      </w:r>
    </w:p>
  </w:comment>
  <w:comment w:id="5" w:author="Hieu Nguyen Tri &lt;OS-IT&gt;" w:date="2024-11-13T17:16:00Z" w:initials="HNT&lt;">
    <w:p w14:paraId="74A0AA42">
      <w:pPr>
        <w:pStyle w:val="25"/>
      </w:pPr>
      <w:r>
        <w:t>Kiểm tra với ngày hết hạn trên CCCD ạ</w:t>
      </w:r>
    </w:p>
  </w:comment>
  <w:comment w:id="6" w:author="Huong Pham Thi &lt;TN- EDF.IT&gt;" w:date="2024-11-14T15:52:00Z" w:initials="HPT(">
    <w:p w14:paraId="52B096F8">
      <w:pPr>
        <w:pStyle w:val="25"/>
      </w:pPr>
      <w:r>
        <w:rPr>
          <w:highlight w:val="yellow"/>
        </w:rPr>
        <w:t>Không phải lúc nào cũng có thông tin này, nếu chỉ có ngày cấp thì có check điều kiện này không e,?yêu cầu này đã được triển khai ở đâu chưa em?</w:t>
      </w:r>
      <w:r>
        <w:t xml:space="preserve"> </w:t>
      </w:r>
    </w:p>
  </w:comment>
  <w:comment w:id="7" w:author="Hoang Chu Duc &lt;CV- EDF.IT&gt;" w:date="2024-11-12T16:50:00Z" w:initials="HCD(">
    <w:p w14:paraId="5B9C7EA2">
      <w:pPr>
        <w:pStyle w:val="25"/>
      </w:pPr>
      <w:r>
        <w:t>Cmt tương tự</w:t>
      </w:r>
    </w:p>
  </w:comment>
  <w:comment w:id="8" w:author="Hieu Nguyen Tri &lt;OS-IT&gt;" w:date="2024-11-13T13:39:00Z" w:initials="HNT&lt;">
    <w:p w14:paraId="1DB30530">
      <w:pPr>
        <w:pStyle w:val="25"/>
      </w:pPr>
      <w:r>
        <w:t>Đã cập nhật</w:t>
      </w:r>
    </w:p>
  </w:comment>
  <w:comment w:id="11" w:author="Hoang Chu Duc &lt;CV- EDF.IT&gt;" w:date="2024-11-12T16:55:00Z" w:initials="HCD(">
    <w:p w14:paraId="77DAD155">
      <w:pPr>
        <w:pStyle w:val="25"/>
      </w:pPr>
      <w:r>
        <w:t>Bổ sung mục refer</w:t>
      </w:r>
    </w:p>
  </w:comment>
  <w:comment w:id="12" w:author="Hieu Nguyen Tri &lt;OS-IT&gt;" w:date="2024-11-13T13:44:00Z" w:initials="HNT&lt;">
    <w:p w14:paraId="209DB459">
      <w:pPr>
        <w:pStyle w:val="25"/>
      </w:pPr>
      <w:r>
        <w:t>Đã cập nhật</w:t>
      </w:r>
    </w:p>
  </w:comment>
  <w:comment w:id="9" w:author="Hoang Chu Duc &lt;CV- EDF.IT&gt;" w:date="2024-11-12T16:53:00Z" w:initials="HCD(">
    <w:p w14:paraId="5D1C8795">
      <w:pPr>
        <w:pStyle w:val="25"/>
      </w:pPr>
      <w:r>
        <w:t>Mô tả kiểu gì mà gạch đầu dòng đồng cấp hết thế này em? Không hợp lệ thì xử lý thế nào chưa thấy có mô tả</w:t>
      </w:r>
    </w:p>
  </w:comment>
  <w:comment w:id="10" w:author="Hieu Nguyen Tri &lt;OS-IT&gt;" w:date="2024-11-13T13:43:00Z" w:initials="HNT&lt;">
    <w:p w14:paraId="2A8A4362">
      <w:pPr>
        <w:pStyle w:val="25"/>
        <w:ind w:left="0" w:firstLine="0"/>
      </w:pPr>
      <w:r>
        <w:t>Đã cập nhật</w:t>
      </w:r>
    </w:p>
  </w:comment>
  <w:comment w:id="13" w:author="Huong Pham Thi &lt;TN- EDF.IT&gt;" w:date="2025-07-07T15:19:00Z" w:initials="HPT(">
    <w:p w14:paraId="6D67331C">
      <w:pPr>
        <w:pStyle w:val="25"/>
        <w:rPr>
          <w:color w:val="FF0000"/>
        </w:rPr>
      </w:pPr>
      <w:r>
        <w:rPr>
          <w:color w:val="FF0000"/>
        </w:rPr>
        <w:t>Đoạn này tại sao lại bỏ check em nhỉ?</w:t>
      </w:r>
    </w:p>
    <w:p w14:paraId="7778E2F9">
      <w:pPr>
        <w:pStyle w:val="25"/>
      </w:pPr>
      <w:r>
        <w:rPr>
          <w:color w:val="FF0000"/>
        </w:rPr>
        <w:t>Theo chị hiểu thì bước này vãn goi lên SMV để check, chỉ thay đổi điều kiện là thay vì cho phép 1 thì giờ cho phép tối đa x, x là 2. Nếu SMV trả vè Kh có 2 thẻ hợp lệ rồi thì vẫn reject đi tiếp</w:t>
      </w:r>
    </w:p>
  </w:comment>
  <w:comment w:id="14" w:author="Nguyet Truong Thi &lt;CV-DC.IT&gt;" w:date="2025-07-07T16:26:00Z" w:initials="NTT&lt;">
    <w:p w14:paraId="3C41426B">
      <w:pPr>
        <w:pStyle w:val="25"/>
        <w:rPr>
          <w:color w:val="FF0000"/>
        </w:rPr>
      </w:pPr>
      <w:r>
        <w:rPr>
          <w:color w:val="FF0000"/>
        </w:rPr>
        <w:t>Theo như điều kiện mới cho phép mở thêm thẻ mà thẻ mới không trùng với thẻ cũ đã có. Tuy nhiên ở bước này KH chưa chọn thẻ tín dụng để mở nên chưa xác định được loại thẻ mà KH muốn mở để so sánh như trong BRD.</w:t>
      </w:r>
    </w:p>
    <w:p w14:paraId="3172D052">
      <w:pPr>
        <w:pStyle w:val="25"/>
        <w:rPr>
          <w:color w:val="FF0000"/>
        </w:rPr>
      </w:pPr>
      <w:r>
        <w:rPr>
          <w:color w:val="FF0000"/>
        </w:rPr>
        <w:t>Chỗ này em đã xác nhận với PO ạ.</w:t>
      </w:r>
    </w:p>
  </w:comment>
  <w:comment w:id="15" w:author="Hoang Chu Duc &lt;CV- EDF.IT&gt;" w:date="2024-11-12T16:56:00Z" w:initials="HCD(">
    <w:p w14:paraId="1547E1CB">
      <w:pPr>
        <w:pStyle w:val="25"/>
      </w:pPr>
      <w:r>
        <w:t>Bổ sung refer</w:t>
      </w:r>
    </w:p>
  </w:comment>
  <w:comment w:id="16" w:author="Hieu Nguyen Tri &lt;OS-IT&gt;" w:date="2024-11-13T14:02:00Z" w:initials="HNT&lt;">
    <w:p w14:paraId="01ADDE66">
      <w:pPr>
        <w:pStyle w:val="25"/>
      </w:pPr>
      <w:r>
        <w:t>Đã cập nhật</w:t>
      </w:r>
    </w:p>
  </w:comment>
  <w:comment w:id="17" w:author="Hoang Chu Duc &lt;CV- EDF.IT&gt;" w:date="2024-11-12T17:01:00Z" w:initials="HCD(">
    <w:p w14:paraId="0639A4A2">
      <w:pPr>
        <w:pStyle w:val="25"/>
      </w:pPr>
      <w:r>
        <w:t>Thông tin thu thập khuôn mặt mới chính xác. Còn STH là nó bao gồm cả vân tay nữa em nhé</w:t>
      </w:r>
    </w:p>
  </w:comment>
  <w:comment w:id="18" w:author="Hieu Nguyen Tri &lt;OS-IT&gt;" w:date="2024-11-13T14:03:00Z" w:initials="HNT&lt;">
    <w:p w14:paraId="6C6D8975">
      <w:pPr>
        <w:pStyle w:val="25"/>
      </w:pPr>
      <w:r>
        <w:t>Đã cập nhật</w:t>
      </w:r>
    </w:p>
  </w:comment>
  <w:comment w:id="19" w:author="Huong Pham Thi &lt;TN- EDF.IT&gt;" w:date="2024-11-14T15:54:00Z" w:initials="HPT(">
    <w:p w14:paraId="413F3D96">
      <w:pPr>
        <w:pStyle w:val="25"/>
        <w:rPr>
          <w:highlight w:val="yellow"/>
        </w:rPr>
      </w:pPr>
      <w:r>
        <w:rPr>
          <w:highlight w:val="yellow"/>
        </w:rPr>
        <w:t>Nếu GTTT không thỏa mãn điều kiện này thì xử lý ntn?</w:t>
      </w:r>
    </w:p>
    <w:p w14:paraId="322A8A5F">
      <w:pPr>
        <w:pStyle w:val="25"/>
      </w:pPr>
      <w:r>
        <w:rPr>
          <w:highlight w:val="yellow"/>
        </w:rPr>
        <w:t>Bước 1.2 đã check rồi. bước này lại tiếp tục check?</w:t>
      </w:r>
    </w:p>
  </w:comment>
  <w:comment w:id="20" w:author="Hieu Nguyen Tri &lt;OS-IT&gt;" w:date="2024-11-14T16:27:00Z" w:initials="HNT&lt;">
    <w:p w14:paraId="250B210D">
      <w:pPr>
        <w:pStyle w:val="25"/>
      </w:pPr>
      <w:r>
        <w:t>Trong trường hợp GTTT không thỏa mãn sẽ hiển thị thông báo lỗi “KH không đủ điều kiện để đăng ký mở thẻ TD”</w:t>
      </w:r>
    </w:p>
    <w:p w14:paraId="36FFAE97">
      <w:pPr>
        <w:pStyle w:val="25"/>
      </w:pPr>
      <w:r>
        <w:t>Bước 1.2 là check để hiển thị banner,pop-up cho khách hàng ạ. Sau khi ấn mở thẻ ngay thì sẽ check lại các điều kiện này ạ.</w:t>
      </w:r>
    </w:p>
  </w:comment>
  <w:comment w:id="21" w:author="Hoang Chu Duc &lt;CV- EDF.IT&gt;" w:date="2024-11-12T17:05:00Z" w:initials="HCD(">
    <w:p w14:paraId="09D9998C">
      <w:pPr>
        <w:pStyle w:val="25"/>
      </w:pPr>
      <w:r>
        <w:t>Sửa lại mô tả không để gạch đầu dòng đồng cấp như này</w:t>
      </w:r>
    </w:p>
  </w:comment>
  <w:comment w:id="22" w:author="Hieu Nguyen Tri &lt;OS-IT&gt;" w:date="2024-11-13T14:12:00Z" w:initials="HNT&lt;">
    <w:p w14:paraId="7BE4364B">
      <w:pPr>
        <w:pStyle w:val="25"/>
      </w:pPr>
      <w:r>
        <w:t>Đã cập nhật</w:t>
      </w:r>
    </w:p>
  </w:comment>
  <w:comment w:id="23" w:author="Phuong Pham Thi Bich &lt;OS-IT&gt;" w:date="2022-08-15T08:24:00Z" w:initials="PPTB&lt;">
    <w:p w14:paraId="7D03E26A">
      <w:pPr>
        <w:pStyle w:val="199"/>
        <w:numPr>
          <w:ilvl w:val="0"/>
          <w:numId w:val="0"/>
        </w:numPr>
      </w:pPr>
      <w:r>
        <w:t xml:space="preserve">RB confirm bỏ nội dung này </w:t>
      </w:r>
    </w:p>
  </w:comment>
  <w:comment w:id="24" w:author="Ngoc Pham Tran Thao &lt;CVC- EDF.IT&gt;" w:date="2025-07-03T16:55:00Z" w:initials="NPTT&lt;E">
    <w:p w14:paraId="761863E2">
      <w:pPr>
        <w:pStyle w:val="25"/>
      </w:pPr>
      <w:r>
        <w:t>Note rõ logic check thẻ ở đây nhé. Thiếu mục 4.4 trong lịch sử thay đổi</w:t>
      </w:r>
    </w:p>
  </w:comment>
  <w:comment w:id="25" w:author="Nguyet Truong Thi &lt;CV-DC.IT&gt;" w:date="2025-07-04T08:47:00Z" w:initials="NTT&lt;">
    <w:p w14:paraId="20BCBE14">
      <w:pPr>
        <w:pStyle w:val="25"/>
      </w:pPr>
      <w:r>
        <w:t>Em đã bổ sung ạ</w:t>
      </w:r>
    </w:p>
  </w:comment>
  <w:comment w:id="26" w:author="Ngoc Pham Tran Thao &lt;CVC- EDF.IT&gt;" w:date="2025-07-03T16:13:00Z" w:initials="NPTT&lt;E">
    <w:p w14:paraId="03D4CB2D">
      <w:pPr>
        <w:pStyle w:val="25"/>
        <w:numPr>
          <w:ilvl w:val="0"/>
          <w:numId w:val="77"/>
        </w:numPr>
      </w:pPr>
      <w:r>
        <w:t>Đưa phần mô tả này lên đúng bước nhé, ko để ở đây</w:t>
      </w:r>
    </w:p>
    <w:p w14:paraId="158342E2">
      <w:pPr>
        <w:pStyle w:val="25"/>
        <w:numPr>
          <w:ilvl w:val="0"/>
          <w:numId w:val="77"/>
        </w:numPr>
      </w:pPr>
      <w:r>
        <w:t>Wording lại toàn bộ phần này như c đã trao đổi để dễ hiểu hơn nhé</w:t>
      </w:r>
    </w:p>
  </w:comment>
  <w:comment w:id="27" w:author="Nguyet Truong Thi &lt;CV-DC.IT&gt;" w:date="2025-07-04T09:00:00Z" w:initials="NTT&lt;">
    <w:p w14:paraId="67A9A128">
      <w:pPr>
        <w:pStyle w:val="25"/>
      </w:pPr>
      <w:r>
        <w:t>Em đã bổ sung ạ</w:t>
      </w:r>
    </w:p>
  </w:comment>
  <w:comment w:id="30" w:author="Ngoc Pham Tran Thao &lt;CVC- EDF.IT&gt;" w:date="2025-07-03T16:30:00Z" w:initials="NPTT&lt;E">
    <w:p w14:paraId="71985930">
      <w:pPr>
        <w:pStyle w:val="25"/>
        <w:numPr>
          <w:ilvl w:val="0"/>
          <w:numId w:val="78"/>
        </w:numPr>
      </w:pPr>
      <w:r>
        <w:t>Nếu sp thẻ evo, momo, fiza thì có check trạng thái và HM ko e? Nếu có check thì nó vẫn thuộc rule của VC như trên</w:t>
      </w:r>
    </w:p>
  </w:comment>
  <w:comment w:id="31" w:author="Nguyet Truong Thi &lt;CV-DC.IT&gt;" w:date="2025-07-04T08:58:00Z" w:initials="NTT&lt;">
    <w:p w14:paraId="7CA28896">
      <w:pPr>
        <w:pStyle w:val="25"/>
      </w:pPr>
      <w:r>
        <w:t>Nếu thẻ thuộc momo,evo,fiza thì vẫn chek trạng thái và hạn mức thẻ. Em đã update lại</w:t>
      </w:r>
    </w:p>
  </w:comment>
  <w:comment w:id="28" w:author="Huong Pham Thi &lt;TN- EDF.IT&gt;" w:date="2025-07-07T15:26:00Z" w:initials="HPT(">
    <w:p w14:paraId="0088927C">
      <w:pPr>
        <w:pStyle w:val="25"/>
        <w:rPr>
          <w:color w:val="FF0000"/>
        </w:rPr>
      </w:pPr>
      <w:r>
        <w:rPr>
          <w:color w:val="FF0000"/>
        </w:rPr>
        <w:t xml:space="preserve">Bổ sung thêm các product thẻ loại này cho clear thông tin </w:t>
      </w:r>
    </w:p>
  </w:comment>
  <w:comment w:id="29" w:author="Nguyet Truong Thi &lt;CV-DC.IT&gt;" w:date="2025-07-10T08:20:00Z" w:initials="NTT&lt;">
    <w:p w14:paraId="3C9EBFE8">
      <w:pPr>
        <w:pStyle w:val="25"/>
      </w:pPr>
      <w:r>
        <w:rPr>
          <w:color w:val="FF0000"/>
        </w:rPr>
        <w:t>Em đã bổ sung bảng check Product của các loại thẻ</w:t>
      </w:r>
    </w:p>
  </w:comment>
  <w:comment w:id="32" w:author="Hoang Chu Duc &lt;CV- EDF.IT&gt;" w:date="2024-11-13T09:30:00Z" w:initials="HCD(">
    <w:p w14:paraId="5B700B1A">
      <w:pPr>
        <w:pStyle w:val="25"/>
      </w:pPr>
      <w:r>
        <w:t>Mô tả chưa chính xác, em cập nhật nhé</w:t>
      </w:r>
    </w:p>
  </w:comment>
  <w:comment w:id="33" w:author="Hieu Nguyen Tri &lt;OS-IT&gt;" w:date="2024-11-13T11:38:00Z" w:initials="HNT&lt;">
    <w:p w14:paraId="7466B909">
      <w:pPr>
        <w:pStyle w:val="25"/>
      </w:pPr>
      <w:r>
        <w:t>Đã cập nhật</w:t>
      </w:r>
    </w:p>
  </w:comment>
  <w:comment w:id="34" w:author="Ngoc Pham Tran Thao &lt;CVC- EDF.IT&gt;" w:date="2025-07-04T08:15:00Z" w:initials="NPTT&lt;E">
    <w:p w14:paraId="23D5913F">
      <w:pPr>
        <w:pStyle w:val="25"/>
      </w:pPr>
      <w:r>
        <w:t>Nếu phê duyệt thành cong auto chuyển bước 2.1, ko cần qtam bnh ngày</w:t>
      </w:r>
    </w:p>
  </w:comment>
  <w:comment w:id="35" w:author="Nguyet Truong Thi &lt;CV-DC.IT&gt;" w:date="2025-07-04T08:50:00Z" w:initials="NTT&lt;">
    <w:p w14:paraId="5331E4D8">
      <w:pPr>
        <w:pStyle w:val="25"/>
      </w:pPr>
      <w:r>
        <w:t>Em đã chỉnh sửa</w:t>
      </w:r>
    </w:p>
  </w:comment>
  <w:comment w:id="36" w:author="Hoang Chu Duc &lt;CV- EDF.IT&gt;" w:date="2024-11-13T09:44:00Z" w:initials="HCD(">
    <w:p w14:paraId="3C250CD5">
      <w:pPr>
        <w:pStyle w:val="25"/>
      </w:pPr>
      <w:r>
        <w:t>Kiểm tra thông tin KH chọn nằm trong các nội dung bên dưới hay thế nào em?</w:t>
      </w:r>
    </w:p>
  </w:comment>
  <w:comment w:id="37" w:author="Hieu Nguyen Tri &lt;OS-IT&gt;" w:date="2024-11-13T13:49:00Z" w:initials="HNT&lt;">
    <w:p w14:paraId="746A2377">
      <w:pPr>
        <w:pStyle w:val="25"/>
        <w:ind w:left="0" w:firstLine="0"/>
      </w:pPr>
      <w:r>
        <w:t>Trong th khách hàng chọn thông tin nghề nghiệp hoặc thu nhập giống các nội dung này thì sẽ bị từ chối ngay lập tức</w:t>
      </w:r>
    </w:p>
  </w:comment>
  <w:comment w:id="38" w:author="Hoang Chu Duc &lt;CV- EDF.IT&gt;" w:date="2024-11-13T09:46:00Z" w:initials="HCD(">
    <w:p w14:paraId="26DF6F23">
      <w:pPr>
        <w:pStyle w:val="25"/>
      </w:pPr>
      <w:r>
        <w:t>Điều kiện và hay hoặc em?</w:t>
      </w:r>
    </w:p>
  </w:comment>
  <w:comment w:id="39" w:author="Hieu Nguyen Tri &lt;OS-IT&gt;" w:date="2024-11-13T13:48:00Z" w:initials="HNT&lt;">
    <w:p w14:paraId="64B76290">
      <w:pPr>
        <w:pStyle w:val="25"/>
      </w:pPr>
      <w:r>
        <w:t>Đã cập nhật</w:t>
      </w:r>
    </w:p>
  </w:comment>
  <w:comment w:id="40" w:author="Ngoc Pham Tran Thao &lt;CVC- EDF.IT&gt;" w:date="2025-07-04T08:15:00Z" w:initials="NPTT&lt;E">
    <w:p w14:paraId="6A4D07C6">
      <w:pPr>
        <w:pStyle w:val="25"/>
      </w:pPr>
      <w:r>
        <w:t>Phần này cũng gộp lại tương tự</w:t>
      </w:r>
    </w:p>
  </w:comment>
  <w:comment w:id="41" w:author="Nguyet Truong Thi &lt;CV-DC.IT&gt;" w:date="2025-07-04T08:54:00Z" w:initials="NTT&lt;">
    <w:p w14:paraId="2830327D">
      <w:pPr>
        <w:pStyle w:val="25"/>
      </w:pPr>
      <w:r>
        <w:t>Em đã update ạ</w:t>
      </w:r>
    </w:p>
  </w:comment>
  <w:comment w:id="44" w:author="Ngoc Pham Tran Thao &lt;CVC- EDF.IT&gt;" w:date="2025-07-04T08:17:00Z" w:initials="NPTT&lt;E">
    <w:p w14:paraId="5C0DAD0A">
      <w:pPr>
        <w:pStyle w:val="25"/>
      </w:pPr>
      <w:r>
        <w:t>Wording lại nhé</w:t>
      </w:r>
    </w:p>
  </w:comment>
  <w:comment w:id="45" w:author="Nguyet Truong Thi &lt;CV-DC.IT&gt;" w:date="2025-07-04T08:55:00Z" w:initials="NTT&lt;">
    <w:p w14:paraId="13B44B5A">
      <w:pPr>
        <w:pStyle w:val="25"/>
      </w:pPr>
      <w:r>
        <w:t>Em đã cập nhật</w:t>
      </w:r>
    </w:p>
  </w:comment>
  <w:comment w:id="42" w:author="Hoang Chu Duc &lt;CV- EDF.IT&gt;" w:date="2024-11-13T09:53:00Z" w:initials="HCD(">
    <w:p w14:paraId="06BB72B2">
      <w:pPr>
        <w:pStyle w:val="25"/>
      </w:pPr>
      <w:r>
        <w:t>Em điều chỉnh lại lưu đồ nhé</w:t>
      </w:r>
    </w:p>
  </w:comment>
  <w:comment w:id="43" w:author="Hieu Nguyen Tri &lt;OS-IT&gt;" w:date="2024-11-13T14:27:00Z" w:initials="HNT&lt;">
    <w:p w14:paraId="602BD694">
      <w:pPr>
        <w:pStyle w:val="25"/>
      </w:pPr>
      <w:r>
        <w:t>Đã cập nhật</w:t>
      </w:r>
    </w:p>
  </w:comment>
  <w:comment w:id="46" w:author="Hoang Chu Duc &lt;CV- EDF.IT&gt;" w:date="2024-11-13T10:00:00Z" w:initials="HCD(">
    <w:p w14:paraId="0CD3C349">
      <w:pPr>
        <w:pStyle w:val="25"/>
      </w:pPr>
      <w:r>
        <w:t>Bỏ trong lưu đồ đi em nhé</w:t>
      </w:r>
    </w:p>
  </w:comment>
  <w:comment w:id="47" w:author="Hieu Nguyen Tri &lt;OS-IT&gt;" w:date="2024-11-13T14:36:00Z" w:initials="HNT&lt;">
    <w:p w14:paraId="32F780FE">
      <w:pPr>
        <w:pStyle w:val="25"/>
      </w:pPr>
      <w:r>
        <w:t>Đã gạch đỏ trong lưu đồ ạ</w:t>
      </w:r>
    </w:p>
  </w:comment>
  <w:comment w:id="48" w:author="Hoang Chu Duc &lt;CV- EDF.IT&gt;" w:date="2024-11-13T10:06:00Z" w:initials="HCD(">
    <w:p w14:paraId="5C1C4FF6">
      <w:pPr>
        <w:pStyle w:val="25"/>
      </w:pPr>
      <w:r>
        <w:t>1. Chưa thấy đánh số trên lưu đồ</w:t>
      </w:r>
    </w:p>
    <w:p w14:paraId="45347957">
      <w:pPr>
        <w:pStyle w:val="25"/>
      </w:pPr>
      <w:r>
        <w:t>2. Vẫn thấy thông tin ký số trong lưu đồ, em kiểm tra lại nhé</w:t>
      </w:r>
    </w:p>
  </w:comment>
  <w:comment w:id="49" w:author="Hieu Nguyen Tri &lt;OS-IT&gt;" w:date="2024-11-13T14:56:00Z" w:initials="HNT&lt;">
    <w:p w14:paraId="091FEACE">
      <w:pPr>
        <w:pStyle w:val="25"/>
        <w:ind w:left="0" w:firstLine="0"/>
      </w:pPr>
      <w:r>
        <w:t>Em đã cập nhật lại ạ</w:t>
      </w:r>
    </w:p>
  </w:comment>
  <w:comment w:id="50" w:author="Hoang Chu Duc &lt;CV- EDF.IT&gt;" w:date="2024-11-13T10:01:00Z" w:initials="HCD(">
    <w:p w14:paraId="287F9F67">
      <w:pPr>
        <w:pStyle w:val="25"/>
      </w:pPr>
      <w:r>
        <w:t>Highrisk trước rồi xác thực khuôn mặt à em?</w:t>
      </w:r>
    </w:p>
  </w:comment>
  <w:comment w:id="51" w:author="Hieu Nguyen Tri &lt;OS-IT&gt;" w:date="2024-11-13T14:40:00Z" w:initials="HNT&lt;">
    <w:p w14:paraId="4312FF98">
      <w:pPr>
        <w:pStyle w:val="25"/>
        <w:ind w:left="0" w:firstLine="0"/>
      </w:pPr>
      <w:r>
        <w:t>Dạ vâng ạ</w:t>
      </w:r>
    </w:p>
  </w:comment>
  <w:comment w:id="52" w:author="Hoang Chu Duc &lt;CV- EDF.IT&gt;" w:date="2024-11-13T10:02:00Z" w:initials="HCD(">
    <w:p w14:paraId="4AE44781">
      <w:pPr>
        <w:pStyle w:val="25"/>
      </w:pPr>
      <w:r>
        <w:t>Có giới hạn số lần không?</w:t>
      </w:r>
    </w:p>
  </w:comment>
  <w:comment w:id="53" w:author="Hieu Nguyen Tri &lt;OS-IT&gt;" w:date="2024-11-13T14:56:00Z" w:initials="HNT&lt;">
    <w:p w14:paraId="3297FF2C">
      <w:pPr>
        <w:pStyle w:val="25"/>
      </w:pPr>
      <w:r>
        <w:t>Có giới hạn số lần</w:t>
      </w:r>
    </w:p>
  </w:comment>
  <w:comment w:id="54" w:author="Ngoc Pham Tran Thao &lt;CVC- EDF.IT&gt;" w:date="2025-07-07T11:11:00Z" w:initials="NPTT&lt;E">
    <w:p w14:paraId="4EDC6B0B">
      <w:pPr>
        <w:pStyle w:val="25"/>
      </w:pPr>
      <w:r>
        <w:rPr>
          <w:highlight w:val="yellow"/>
        </w:rPr>
        <w:t>Hiện tại mình đều chuyển các thông báo thành Bạn, ko để QK, e check vs PO xem nhé</w:t>
      </w:r>
    </w:p>
  </w:comment>
  <w:comment w:id="55" w:author="Nguyet Truong Thi &lt;CV-DC.IT&gt;" w:date="2025-07-08T10:12:00Z" w:initials="NTT&lt;">
    <w:p w14:paraId="194F64C6">
      <w:pPr>
        <w:pStyle w:val="25"/>
      </w:pPr>
      <w:r>
        <w:t>PO đã xác nhận giữ nguyên nội dung này ạ</w:t>
      </w:r>
    </w:p>
  </w:comment>
  <w:comment w:id="56" w:author="Ngoc Pham Tran Thao &lt;CVC- EDF.IT&gt;" w:date="2025-05-09T15:38:00Z" w:initials="NPTT&lt;E">
    <w:p w14:paraId="0C2516A0">
      <w:pPr>
        <w:pStyle w:val="25"/>
      </w:pPr>
      <w:r>
        <w:t>Tách bước call CRM, check lại chuyển bước</w:t>
      </w:r>
    </w:p>
  </w:comment>
  <w:comment w:id="57" w:author="Nguyet Truong Thi &lt;CV-DC.IT&gt;" w:date="2025-05-09T15:53:00Z" w:initials="NTT&lt;">
    <w:p w14:paraId="05E1B139">
      <w:pPr>
        <w:pStyle w:val="25"/>
      </w:pPr>
      <w:r>
        <w:t>Em đã sửa</w:t>
      </w:r>
    </w:p>
  </w:comment>
  <w:comment w:id="58" w:author="Huong Pham Thi &lt;TN- EDF.IT&gt;" w:date="2025-05-09T15:58:00Z" w:initials="HPT(">
    <w:p w14:paraId="3E589AEB">
      <w:pPr>
        <w:pStyle w:val="25"/>
      </w:pPr>
      <w:r>
        <w:t>Bổ sung case gọi API thất bại/ timeout</w:t>
      </w:r>
    </w:p>
  </w:comment>
  <w:comment w:id="59" w:author="Ngoc Pham Tran Thao &lt;CVC- EDF.IT&gt;" w:date="2025-05-09T16:54:00Z" w:initials="NPTT&lt;E">
    <w:p w14:paraId="683C0096">
      <w:pPr>
        <w:pStyle w:val="25"/>
      </w:pPr>
      <w:r>
        <w:t>E updated ạ</w:t>
      </w:r>
    </w:p>
  </w:comment>
  <w:comment w:id="60" w:author="Ngoc Pham Tran Thao &lt;CVC- EDF.IT&gt;" w:date="2025-07-07T14:19:00Z" w:initials="NPTT&lt;E">
    <w:p w14:paraId="1A329385">
      <w:pPr>
        <w:pStyle w:val="25"/>
      </w:pPr>
      <w:r>
        <w:rPr>
          <w:highlight w:val="yellow"/>
        </w:rPr>
        <w:t>Đăng ký thành công thôi chứ nhỉ? E note rõ lấy thông tin từ bảng nào, các bản ghi status nào nhé?</w:t>
      </w:r>
    </w:p>
  </w:comment>
  <w:comment w:id="61" w:author="Nguyet Truong Thi &lt;CV-DC.IT&gt;" w:date="2025-07-08T09:33:00Z" w:initials="NTT&lt;">
    <w:p w14:paraId="436E3718">
      <w:pPr>
        <w:pStyle w:val="25"/>
      </w:pPr>
      <w:r>
        <w:t>Em đã bổ sung ạ</w:t>
      </w:r>
    </w:p>
  </w:comment>
  <w:comment w:id="62" w:author="Ngoc Pham Tran Thao &lt;CVC- EDF.IT&gt;" w:date="2025-07-07T14:22:00Z" w:initials="NPTT&lt;E">
    <w:p w14:paraId="21520C2B">
      <w:pPr>
        <w:pStyle w:val="25"/>
      </w:pPr>
      <w:r>
        <w:rPr>
          <w:highlight w:val="yellow"/>
        </w:rPr>
        <w:t>Nếu kqua phê duyệt thì lưu tt thôi chứ e, job chạy độc lập vs luồng</w:t>
      </w:r>
    </w:p>
  </w:comment>
  <w:comment w:id="63" w:author="Nguyet Truong Thi &lt;CV-DC.IT&gt;" w:date="2025-07-08T09:37:00Z" w:initials="NTT&lt;">
    <w:p w14:paraId="702BD23C">
      <w:pPr>
        <w:pStyle w:val="25"/>
      </w:pPr>
      <w:r>
        <w:t>Em đã bổ sung thêm thông báo cho KH</w:t>
      </w:r>
    </w:p>
  </w:comment>
  <w:comment w:id="64" w:author="Ngoc Pham Tran Thao &lt;CVC- EDF.IT&gt;" w:date="2025-07-07T14:25:00Z" w:initials="NPTT&lt;E">
    <w:p w14:paraId="63A97F99">
      <w:pPr>
        <w:pStyle w:val="25"/>
      </w:pPr>
      <w:r>
        <w:rPr>
          <w:highlight w:val="yellow"/>
        </w:rPr>
        <w:t>Wording lại retry quá X lần. Nếu đánh dấu call SLS thất bại thì có gửi mail cho KH không e? C ko thấy logic xử lý</w:t>
      </w:r>
    </w:p>
  </w:comment>
  <w:comment w:id="65" w:author="Nguyet Truong Thi &lt;CV-DC.IT&gt;" w:date="2025-07-08T09:39:00Z" w:initials="NTT&lt;">
    <w:p w14:paraId="20F0B30D">
      <w:pPr>
        <w:pStyle w:val="25"/>
      </w:pPr>
      <w:r>
        <w:t>Em đã bổ sung ạ</w:t>
      </w:r>
    </w:p>
  </w:comment>
  <w:comment w:id="66" w:author="Hoang Chu Duc &lt;CV- EDF.IT&gt;" w:date="2024-11-13T10:09:00Z" w:initials="HCD(">
    <w:p w14:paraId="60EF64D0">
      <w:pPr>
        <w:pStyle w:val="25"/>
      </w:pPr>
      <w:r>
        <w:t>Popup giờ còn hiển thị không em? Refer mục nào.</w:t>
      </w:r>
    </w:p>
    <w:p w14:paraId="5AFB7619">
      <w:pPr>
        <w:pStyle w:val="25"/>
      </w:pPr>
      <w:r>
        <w:t>Nếu hiển thị thì giờ check các điều kiện nào?</w:t>
      </w:r>
    </w:p>
  </w:comment>
  <w:comment w:id="67" w:author="Hieu Nguyen Tri &lt;OS-IT&gt;" w:date="2024-11-13T15:07:00Z" w:initials="HNT&lt;">
    <w:p w14:paraId="7BEE848E">
      <w:pPr>
        <w:pStyle w:val="25"/>
      </w:pPr>
      <w:r>
        <w:t>Có hiển thị ạ, check các điều kiện để hiển thị như bên trên ạ</w:t>
      </w:r>
    </w:p>
  </w:comment>
  <w:comment w:id="68" w:author="Hoang Chu Duc &lt;CV- EDF.IT&gt;" w:date="2024-11-13T16:16:00Z" w:initials="HCD(">
    <w:p w14:paraId="086035DF">
      <w:pPr>
        <w:pStyle w:val="25"/>
      </w:pPr>
      <w:r>
        <w:t>Như bên trên là ở mục nào? Em thêm refer nhé</w:t>
      </w:r>
    </w:p>
  </w:comment>
  <w:comment w:id="69" w:author="Hieu Nguyen Tri &lt;OS-IT&gt;" w:date="2024-11-13T16:55:00Z" w:initials="HNT&lt;">
    <w:p w14:paraId="6DFF7045">
      <w:pPr>
        <w:pStyle w:val="25"/>
      </w:pPr>
      <w:r>
        <w:t>Đã cập nhật</w:t>
      </w:r>
    </w:p>
  </w:comment>
  <w:comment w:id="70" w:author="Hoang Chu Duc &lt;CV- EDF.IT&gt;" w:date="2024-11-13T10:12:00Z" w:initials="HCD(">
    <w:p w14:paraId="7B82F31C">
      <w:pPr>
        <w:pStyle w:val="25"/>
      </w:pPr>
      <w:r>
        <w:t>Chưa thấy thông tin mô tả màn quản lý thẻ updated em nhỉ?</w:t>
      </w:r>
    </w:p>
  </w:comment>
  <w:comment w:id="71" w:author="Ngoc Nguyen Thi &lt;CVC-DC.IT&gt;" w:date="2023-08-22T08:25:00Z" w:initials="NNT&lt;">
    <w:p w14:paraId="69B576AD">
      <w:pPr>
        <w:pStyle w:val="25"/>
      </w:pPr>
      <w:r>
        <w:t>Đã sửa</w:t>
      </w:r>
    </w:p>
  </w:comment>
  <w:comment w:id="72" w:author="Hieu Nguyen Tri &lt;OS-IT&gt;" w:date="2024-11-13T15:20:00Z" w:initials="HNT&lt;">
    <w:p w14:paraId="7196AE46">
      <w:pPr>
        <w:pStyle w:val="25"/>
      </w:pPr>
      <w:r>
        <w:t>Đã updated</w:t>
      </w:r>
    </w:p>
  </w:comment>
  <w:comment w:id="73" w:author="Hoang Chu Duc &lt;CV- EDF.IT&gt;" w:date="2024-11-13T10:15:00Z" w:initials="HCD(">
    <w:p w14:paraId="3CA8B50E">
      <w:pPr>
        <w:pStyle w:val="25"/>
      </w:pPr>
      <w:r>
        <w:t>Màn mới là ‘Mở thẻ ngay’</w:t>
      </w:r>
    </w:p>
  </w:comment>
  <w:comment w:id="75" w:author="Hoang Chu Duc &lt;CV- EDF.IT&gt;" w:date="2024-11-13T10:15:00Z" w:initials="HCD(">
    <w:p w14:paraId="6205CCBB">
      <w:pPr>
        <w:pStyle w:val="25"/>
      </w:pPr>
      <w:r>
        <w:t>Bước tiếp theo là bước gì em?</w:t>
      </w:r>
    </w:p>
  </w:comment>
  <w:comment w:id="76" w:author="Hieu Nguyen Tri &lt;OS-IT&gt;" w:date="2024-11-13T15:22:00Z" w:initials="HNT&lt;">
    <w:p w14:paraId="138C1567">
      <w:pPr>
        <w:pStyle w:val="25"/>
      </w:pPr>
      <w:r>
        <w:t>Đã bổ sung</w:t>
      </w:r>
    </w:p>
  </w:comment>
  <w:comment w:id="77" w:author="Hoang Chu Duc &lt;CV- EDF.IT&gt;" w:date="2024-11-13T10:17:00Z" w:initials="HCD(">
    <w:p w14:paraId="001DC060">
      <w:pPr>
        <w:pStyle w:val="25"/>
      </w:pPr>
      <w:r>
        <w:t>Bước này là kiểm tra cập nhật khuôn mặt chưa</w:t>
      </w:r>
    </w:p>
  </w:comment>
  <w:comment w:id="78" w:author="Hieu Nguyen Tri &lt;OS-IT&gt;" w:date="2024-11-13T15:23:00Z" w:initials="HNT&lt;">
    <w:p w14:paraId="1069DFF2">
      <w:pPr>
        <w:pStyle w:val="25"/>
      </w:pPr>
      <w:r>
        <w:t>Đã cập nhật</w:t>
      </w:r>
    </w:p>
  </w:comment>
  <w:comment w:id="74" w:author="Hieu Nguyen Tri &lt;OS-IT&gt;" w:date="2024-11-13T15:21:00Z" w:initials="HNT&lt;">
    <w:p w14:paraId="2F36BD38">
      <w:pPr>
        <w:pStyle w:val="25"/>
      </w:pPr>
      <w:r>
        <w:t>Đã cập nhật lại ạ</w:t>
      </w:r>
    </w:p>
  </w:comment>
  <w:comment w:id="79" w:author="Hoang Chu Duc &lt;CV- EDF.IT&gt;" w:date="2024-11-13T10:22:00Z" w:initials="HCD(">
    <w:p w14:paraId="33988ED8">
      <w:pPr>
        <w:pStyle w:val="25"/>
      </w:pPr>
      <w:r>
        <w:t>Sau có cấu hình ở đâu không em?</w:t>
      </w:r>
    </w:p>
  </w:comment>
  <w:comment w:id="80" w:author="Hieu Nguyen Tri &lt;OS-IT&gt;" w:date="2024-11-13T15:27:00Z" w:initials="HNT&lt;">
    <w:p w14:paraId="7EACBD25">
      <w:pPr>
        <w:pStyle w:val="25"/>
      </w:pPr>
      <w:r>
        <w:t>PO báo em là ảnh fix cứng ở trên app ạ</w:t>
      </w:r>
    </w:p>
  </w:comment>
  <w:comment w:id="81" w:author="Ngoc Pham Tran Thao &lt;CVC- EDF.IT&gt;" w:date="2025-07-07T13:57:00Z" w:initials="NPTT&lt;E">
    <w:p w14:paraId="4E5589EC">
      <w:pPr>
        <w:pStyle w:val="25"/>
      </w:pPr>
      <w:r>
        <w:rPr>
          <w:highlight w:val="yellow"/>
        </w:rPr>
        <w:t>Trường này PO note logic tự format địa chỉ, c ko thấy e note ở đây</w:t>
      </w:r>
    </w:p>
  </w:comment>
  <w:comment w:id="82" w:author="Nguyet Truong Thi &lt;CV-DC.IT&gt;" w:date="2025-07-08T09:47:00Z" w:initials="NTT&lt;">
    <w:p w14:paraId="0986162B">
      <w:pPr>
        <w:pStyle w:val="25"/>
        <w:ind w:left="0" w:firstLine="0"/>
      </w:pPr>
      <w:r>
        <w:t>Trên giao diện khi KH nhập thì vẫn hiển thị bình thường, chỉ khi truyền dữ liệu vào SMV mở thẻ thì mới format lại thôi ạ.</w:t>
      </w:r>
    </w:p>
  </w:comment>
  <w:comment w:id="83" w:author="Hoang Chu Duc &lt;CV- EDF.IT&gt;" w:date="2024-11-13T16:22:00Z" w:initials="HCD(">
    <w:p w14:paraId="43E13BFD">
      <w:pPr>
        <w:pStyle w:val="25"/>
      </w:pPr>
      <w:r>
        <w:t>Các rule khi điền email thế nào em?</w:t>
      </w:r>
    </w:p>
  </w:comment>
  <w:comment w:id="84" w:author="Hieu Nguyen Tri &lt;OS-IT&gt;" w:date="2024-11-13T17:13:00Z" w:initials="HNT&lt;">
    <w:p w14:paraId="32C72304">
      <w:pPr>
        <w:pStyle w:val="25"/>
      </w:pPr>
      <w:r>
        <w:t xml:space="preserve">Đã bổ sung </w:t>
      </w:r>
    </w:p>
  </w:comment>
  <w:comment w:id="85" w:author="Ngoc Pham Tran Thao &lt;CVC- EDF.IT&gt;" w:date="2025-07-07T13:41:00Z" w:initials="NPTT&lt;E">
    <w:p w14:paraId="0C79893D">
      <w:pPr>
        <w:pStyle w:val="25"/>
        <w:numPr>
          <w:ilvl w:val="0"/>
          <w:numId w:val="79"/>
        </w:numPr>
        <w:rPr>
          <w:highlight w:val="yellow"/>
        </w:rPr>
      </w:pPr>
      <w:r>
        <w:rPr>
          <w:highlight w:val="yellow"/>
        </w:rPr>
        <w:t>Làm sao xác định dc phần chính, phụ của email e nhỉ? E mô tả lại nhé</w:t>
      </w:r>
    </w:p>
    <w:p w14:paraId="4A2853B6">
      <w:pPr>
        <w:pStyle w:val="25"/>
        <w:numPr>
          <w:ilvl w:val="0"/>
          <w:numId w:val="78"/>
        </w:numPr>
      </w:pPr>
      <w:r>
        <w:rPr>
          <w:highlight w:val="yellow"/>
        </w:rPr>
        <w:t xml:space="preserve"> Nếu nhập email ko hợp lệ thì báo lỗi ntn?</w:t>
      </w:r>
    </w:p>
  </w:comment>
  <w:comment w:id="86" w:author="Nguyet Truong Thi &lt;CV-DC.IT&gt;" w:date="2025-07-08T13:35:00Z" w:initials="NTT&lt;">
    <w:p w14:paraId="57505A32">
      <w:pPr>
        <w:pStyle w:val="25"/>
      </w:pPr>
      <w:r>
        <w:t>Em đã update phẩn rule check mail ạ</w:t>
      </w:r>
    </w:p>
  </w:comment>
  <w:comment w:id="87" w:author="Hoang Chu Duc &lt;CV- EDF.IT&gt;" w:date="2024-11-13T10:24:00Z" w:initials="HCD(">
    <w:p w14:paraId="4AE1F49B">
      <w:pPr>
        <w:pStyle w:val="25"/>
      </w:pPr>
      <w:r>
        <w:t>Image</w:t>
      </w:r>
    </w:p>
  </w:comment>
  <w:comment w:id="88" w:author="Hieu Nguyen Tri &lt;OS-IT&gt;" w:date="2024-11-13T15:28:00Z" w:initials="HNT&lt;">
    <w:p w14:paraId="5971AE55">
      <w:pPr>
        <w:pStyle w:val="25"/>
      </w:pPr>
      <w:r>
        <w:t>Đã cập nhật</w:t>
      </w:r>
    </w:p>
  </w:comment>
  <w:comment w:id="89" w:author="Hoang Chu Duc &lt;CV- EDF.IT&gt;" w:date="2024-11-13T10:38:00Z" w:initials="HCD(">
    <w:p w14:paraId="7939CC6A">
      <w:pPr>
        <w:pStyle w:val="25"/>
      </w:pPr>
      <w:r>
        <w:t>Chọn loại hợp đồng</w:t>
      </w:r>
    </w:p>
  </w:comment>
  <w:comment w:id="90" w:author="Hieu Nguyen Tri &lt;OS-IT&gt;" w:date="2024-11-13T15:29:00Z" w:initials="HNT&lt;">
    <w:p w14:paraId="39640109">
      <w:pPr>
        <w:pStyle w:val="25"/>
      </w:pPr>
      <w:r>
        <w:t>Đã cập nhật</w:t>
      </w:r>
    </w:p>
  </w:comment>
  <w:comment w:id="91" w:author="Hoang Chu Duc &lt;CV- EDF.IT&gt;" w:date="2024-11-13T10:39:00Z" w:initials="HCD(">
    <w:p w14:paraId="4C8879EE">
      <w:pPr>
        <w:pStyle w:val="25"/>
      </w:pPr>
      <w:r>
        <w:t>Anh thấy UIUX vẫn có trường này</w:t>
      </w:r>
    </w:p>
  </w:comment>
  <w:comment w:id="92" w:author="Hieu Nguyen Tri &lt;OS-IT&gt;" w:date="2024-11-13T15:30:00Z" w:initials="HNT&lt;">
    <w:p w14:paraId="2ABA7A20">
      <w:pPr>
        <w:pStyle w:val="25"/>
      </w:pPr>
      <w:r>
        <w:t>Đã cập nhật</w:t>
      </w:r>
    </w:p>
  </w:comment>
  <w:comment w:id="93" w:author="Hoang Chu Duc &lt;CV- EDF.IT&gt;" w:date="2024-11-13T11:03:00Z" w:initials="HCD(">
    <w:p w14:paraId="4EEBEF39">
      <w:pPr>
        <w:pStyle w:val="25"/>
      </w:pPr>
      <w:r>
        <w:t>UI anh vẫn thấy có nhỉ?</w:t>
      </w:r>
    </w:p>
  </w:comment>
  <w:comment w:id="94" w:author="Hieu Nguyen Tri &lt;OS-IT&gt;" w:date="2024-11-13T15:31:00Z" w:initials="HNT&lt;">
    <w:p w14:paraId="4C453021">
      <w:pPr>
        <w:pStyle w:val="25"/>
      </w:pPr>
      <w:r>
        <w:t>Đã cập nhật</w:t>
      </w:r>
    </w:p>
  </w:comment>
  <w:comment w:id="95" w:author="Hoang Chu Duc &lt;CV- EDF.IT&gt;" w:date="2024-11-13T10:49:00Z" w:initials="HCD(">
    <w:p w14:paraId="15543456">
      <w:pPr>
        <w:pStyle w:val="25"/>
      </w:pPr>
      <w:r>
        <w:t>UI thấy vẫn có, em kiểm tra lại nhé</w:t>
      </w:r>
    </w:p>
  </w:comment>
  <w:comment w:id="96" w:author="Hieu Nguyen Tri &lt;OS-IT&gt;" w:date="2024-11-13T15:32:00Z" w:initials="HNT&lt;">
    <w:p w14:paraId="5A68929E">
      <w:pPr>
        <w:pStyle w:val="25"/>
      </w:pPr>
      <w:r>
        <w:t>Cái này trong UI mới bỏ rồi mà ạ.</w:t>
      </w:r>
    </w:p>
  </w:comment>
  <w:comment w:id="97" w:author="Hoang Chu Duc &lt;CV- EDF.IT&gt;" w:date="2024-11-13T16:28:00Z" w:initials="HCD(">
    <w:p w14:paraId="78CDAD42">
      <w:pPr>
        <w:pStyle w:val="25"/>
      </w:pPr>
      <w:r>
        <w:t>Vẫn thấy có mà em?</w:t>
      </w:r>
    </w:p>
  </w:comment>
  <w:comment w:id="98" w:author="Hieu Nguyen Tri &lt;OS-IT&gt;" w:date="2024-11-13T17:14:00Z" w:initials="HNT&lt;">
    <w:p w14:paraId="057CB278">
      <w:pPr>
        <w:pStyle w:val="25"/>
      </w:pPr>
      <w:r>
        <w:t>PO sẽ cung cấp lại UI chốt cho phần này ạ</w:t>
      </w:r>
    </w:p>
  </w:comment>
  <w:comment w:id="99" w:author="Hoang Chu Duc &lt;CV- EDF.IT&gt;" w:date="2024-11-13T10:48:00Z" w:initials="HCD(">
    <w:p w14:paraId="1BD751E1">
      <w:pPr>
        <w:pStyle w:val="25"/>
      </w:pPr>
      <w:r>
        <w:t>UI vẫn thấy trường này nhỉ, em kiểm tra lại nhé</w:t>
      </w:r>
    </w:p>
  </w:comment>
  <w:comment w:id="100" w:author="Hieu Nguyen Tri &lt;OS-IT&gt;" w:date="2024-11-13T15:32:00Z" w:initials="HNT&lt;">
    <w:p w14:paraId="2E6CE5A1">
      <w:pPr>
        <w:pStyle w:val="25"/>
      </w:pPr>
      <w:r>
        <w:t>Cái này trong UI mới bỏ rồi mà ạ.</w:t>
      </w:r>
    </w:p>
  </w:comment>
  <w:comment w:id="101" w:author="Hoang Chu Duc &lt;CV- EDF.IT&gt;" w:date="2024-11-13T16:28:00Z" w:initials="HCD(">
    <w:p w14:paraId="22B21081">
      <w:pPr>
        <w:pStyle w:val="25"/>
      </w:pPr>
      <w:r>
        <w:t>Anh xem vẫn thấy còn nhỉ?</w:t>
      </w:r>
    </w:p>
  </w:comment>
  <w:comment w:id="102" w:author="Hieu Nguyen Tri &lt;OS-IT&gt;" w:date="2024-11-13T17:18:00Z" w:initials="HNT&lt;">
    <w:p w14:paraId="242FF57D">
      <w:pPr>
        <w:pStyle w:val="25"/>
      </w:pPr>
      <w:r>
        <w:t>PO báo sẽ bổ sung UI cho phần này ạ</w:t>
      </w:r>
    </w:p>
  </w:comment>
  <w:comment w:id="103" w:author="Hoang Chu Duc &lt;CV- EDF.IT&gt;" w:date="2024-11-13T11:04:00Z" w:initials="HCD(">
    <w:p w14:paraId="5EE980F8">
      <w:pPr>
        <w:pStyle w:val="25"/>
      </w:pPr>
      <w:r>
        <w:t>Không thấy thông tin này</w:t>
      </w:r>
    </w:p>
  </w:comment>
  <w:comment w:id="104" w:author="Hieu Nguyen Tri &lt;OS-IT&gt;" w:date="2024-11-13T15:32:00Z" w:initials="HNT&lt;">
    <w:p w14:paraId="3F058BA7">
      <w:pPr>
        <w:pStyle w:val="25"/>
      </w:pPr>
      <w:r>
        <w:t>Có trong UI mới ạ</w:t>
      </w:r>
    </w:p>
  </w:comment>
  <w:comment w:id="105" w:author="Phuong Pham Thi Bich &lt;OS-IT&gt;" w:date="2022-07-30T12:01:00Z" w:initials="PPTB&lt;">
    <w:p w14:paraId="218200BE">
      <w:pPr>
        <w:pStyle w:val="25"/>
      </w:pPr>
      <w:r>
        <w:rPr>
          <w:bCs/>
          <w:szCs w:val="22"/>
        </w:rPr>
        <w:t>UI chưa có đang lấy tương tự luồng whitelist</w:t>
      </w:r>
    </w:p>
  </w:comment>
  <w:comment w:id="106" w:author="Hoang Chu Duc &lt;CV- EDF.IT&gt;" w:date="2024-11-13T11:04:00Z" w:initials="HCD(">
    <w:p w14:paraId="136334D2">
      <w:pPr>
        <w:pStyle w:val="25"/>
      </w:pPr>
      <w:r>
        <w:t>Không thấy thông tin này</w:t>
      </w:r>
    </w:p>
  </w:comment>
  <w:comment w:id="107" w:author="Hieu Nguyen Tri &lt;OS-IT&gt;" w:date="2024-11-13T15:32:00Z" w:initials="HNT&lt;">
    <w:p w14:paraId="5FEE0DD1">
      <w:pPr>
        <w:pStyle w:val="25"/>
      </w:pPr>
      <w:r>
        <w:t>Có trong UI mới ạ</w:t>
      </w:r>
    </w:p>
  </w:comment>
  <w:comment w:id="111" w:author="Hoang Chu Duc &lt;CV- EDF.IT&gt;" w:date="2024-11-13T11:11:00Z" w:initials="HCD(">
    <w:p w14:paraId="4A94E73D">
      <w:pPr>
        <w:pStyle w:val="25"/>
      </w:pPr>
      <w:r>
        <w:t>Phần này đối với thẻ flash 2in1 anh đang thấy điều hướng khác. Em kiểm tra lại nhé</w:t>
      </w:r>
    </w:p>
  </w:comment>
  <w:comment w:id="108" w:author="Hieu Nguyen Tri &lt;OS-IT&gt;" w:date="2024-11-13T15:33:00Z" w:initials="HNT&lt;">
    <w:p w14:paraId="4D77E09B">
      <w:pPr>
        <w:pStyle w:val="25"/>
      </w:pPr>
      <w:r>
        <w:t>Em đã bổ sung note. Và thẻ Flash2in1 sẽ triển khai sau để làm rõ luồng xử lý các màn hình sau ạ.</w:t>
      </w:r>
    </w:p>
  </w:comment>
  <w:comment w:id="109" w:author="Hoang Chu Duc &lt;CV- EDF.IT&gt;" w:date="2024-11-13T16:34:00Z" w:initials="HCD(">
    <w:p w14:paraId="0AF08529">
      <w:pPr>
        <w:pStyle w:val="25"/>
      </w:pPr>
      <w:r>
        <w:t>Nên chia 2 trường hợp em ạ. Đối với thẻ flash 2in1 em có thể để refer</w:t>
      </w:r>
    </w:p>
  </w:comment>
  <w:comment w:id="110" w:author="Hieu Nguyen Tri &lt;OS-IT&gt;" w:date="2024-11-13T17:20:00Z" w:initials="HNT&lt;">
    <w:p w14:paraId="48312A1F">
      <w:pPr>
        <w:pStyle w:val="25"/>
      </w:pPr>
      <w:r>
        <w:t>Phần này phase 1 sẽ thực hiện mở thẻ JCB Cashback trước, đối với thẻ Flash 2in1 sẽ update sau ạ</w:t>
      </w:r>
    </w:p>
  </w:comment>
  <w:comment w:id="112" w:author="Ngoc Pham Tran Thao &lt;CVC- EDF.IT&gt;" w:date="2025-07-07T14:03:00Z" w:initials="NPTT&lt;E">
    <w:p w14:paraId="7BBDE1AE">
      <w:pPr>
        <w:pStyle w:val="25"/>
      </w:pPr>
      <w:r>
        <w:rPr>
          <w:highlight w:val="yellow"/>
        </w:rPr>
        <w:t>Click vào hyperlink thì mở webview/ file PDF chứ e nhỉ, mình nhúng link vào thôi. Chứ không ai hiển thị pop-up nội dung text dài như vậy</w:t>
      </w:r>
    </w:p>
  </w:comment>
  <w:comment w:id="113" w:author="Nguyet Truong Thi &lt;CV-DC.IT&gt;" w:date="2025-07-08T10:40:00Z" w:initials="NTT&lt;">
    <w:p w14:paraId="724BFDD6">
      <w:pPr>
        <w:pStyle w:val="25"/>
      </w:pPr>
      <w:r>
        <w:t>Em đã sửa lại theo hướng hiển thị webview ạ</w:t>
      </w:r>
    </w:p>
  </w:comment>
  <w:comment w:id="114" w:author="Nguyet Truong Thi &lt;CV-DC.IT&gt;" w:date="2025-07-08T13:24:00Z" w:initials="NTT&lt;">
    <w:p w14:paraId="2270041F">
      <w:pPr>
        <w:pStyle w:val="25"/>
      </w:pPr>
      <w:r>
        <w:t>Sẽ bổ sung sau khi PO gửi lại</w:t>
      </w:r>
    </w:p>
  </w:comment>
  <w:comment w:id="115" w:author="Hoang Chu Duc &lt;CV- EDF.IT&gt;" w:date="2024-11-13T11:12:00Z" w:initials="HCD(">
    <w:p w14:paraId="3AF917A6">
      <w:pPr>
        <w:pStyle w:val="25"/>
      </w:pPr>
      <w:r>
        <w:t>Bổ sung refer or hình ảnh thông báo lỗi</w:t>
      </w:r>
    </w:p>
  </w:comment>
  <w:comment w:id="116" w:author="Huong Pham Thi &lt;TN- EDF.IT&gt;" w:date="2024-11-14T16:13:00Z" w:initials="HPT(">
    <w:p w14:paraId="010D18BF">
      <w:pPr>
        <w:pStyle w:val="25"/>
      </w:pPr>
      <w:r>
        <w:rPr>
          <w:highlight w:val="yellow"/>
        </w:rPr>
        <w:t>Chưa thấy có màn hình xác thực highrisk + xác thực khuôn mặt</w:t>
      </w:r>
    </w:p>
  </w:comment>
  <w:comment w:id="117" w:author="Hieu Nguyen Tri &lt;OS-IT&gt;" w:date="2024-11-14T16:34:00Z" w:initials="HNT&lt;">
    <w:p w14:paraId="6E7AF7E7">
      <w:pPr>
        <w:pStyle w:val="25"/>
      </w:pPr>
      <w:r>
        <w:t>Phần này em đang để trong mục 3.3.8 ạ</w:t>
      </w:r>
    </w:p>
  </w:comment>
  <w:comment w:id="118" w:author="Hang Luong Thuy &lt;CVC-ORM.RM&gt;" w:date="2022-08-05T18:01:00Z" w:initials="HLT&lt;">
    <w:p w14:paraId="5DC4B7F2">
      <w:pPr>
        <w:pStyle w:val="25"/>
      </w:pPr>
      <w:r>
        <w:t>Bổ sung wording rõ: OTP by TS</w:t>
      </w:r>
    </w:p>
  </w:comment>
  <w:comment w:id="119" w:author="Hieu Nguyen Tri &lt;OS-IT&gt;" w:date="2024-11-13T15:35:00Z" w:initials="HNT&lt;">
    <w:p w14:paraId="5ED1A304">
      <w:pPr>
        <w:pStyle w:val="25"/>
      </w:pPr>
      <w:r>
        <w:t>Sẽ bổ sung sau khi PO cung cấp</w:t>
      </w:r>
    </w:p>
  </w:comment>
  <w:comment w:id="120" w:author="Hoang Chu Duc &lt;CV- EDF.IT&gt;" w:date="2024-11-13T16:34:00Z" w:initials="HCD(">
    <w:p w14:paraId="2B67C412">
      <w:pPr>
        <w:pStyle w:val="25"/>
      </w:pPr>
      <w:r>
        <w:t>Em note lại và highlight là bổ sung sau nhé</w:t>
      </w:r>
    </w:p>
  </w:comment>
  <w:comment w:id="121" w:author="Hieu Nguyen Tri &lt;OS-IT&gt;" w:date="2024-11-13T17:21:00Z" w:initials="HNT&lt;">
    <w:p w14:paraId="46D9A46E">
      <w:pPr>
        <w:pStyle w:val="25"/>
      </w:pPr>
      <w:r>
        <w:t>Đã cập nhật</w:t>
      </w:r>
    </w:p>
  </w:comment>
  <w:comment w:id="122" w:author="Ngoc Pham Tran Thao &lt;CVC- EDF.IT&gt;" w:date="2025-07-07T14:40:00Z" w:initials="NPTT&lt;E">
    <w:p w14:paraId="5C69F75D">
      <w:pPr>
        <w:pStyle w:val="25"/>
      </w:pPr>
      <w:r>
        <w:rPr>
          <w:highlight w:val="yellow"/>
        </w:rPr>
        <w:t>Em refer TL mô tả phần này nhé</w:t>
      </w:r>
    </w:p>
  </w:comment>
  <w:comment w:id="123" w:author="Nguyet Truong Thi &lt;CV-DC.IT&gt;" w:date="2025-07-08T10:01:00Z" w:initials="NTT&lt;">
    <w:p w14:paraId="568FD371">
      <w:pPr>
        <w:pStyle w:val="25"/>
      </w:pPr>
      <w:r>
        <w:t>Em đã bổ sung ạ</w:t>
      </w:r>
    </w:p>
  </w:comment>
  <w:comment w:id="124" w:author="Ngoc Pham Tran Thao &lt;CVC- EDF.IT&gt;" w:date="2025-07-07T14:40:00Z" w:initials="NPTT&lt;E">
    <w:p w14:paraId="4A9AD997">
      <w:pPr>
        <w:pStyle w:val="25"/>
      </w:pPr>
      <w:r>
        <w:rPr>
          <w:highlight w:val="yellow"/>
        </w:rPr>
        <w:t>Em refer TL mô tả phần này nhé</w:t>
      </w:r>
    </w:p>
  </w:comment>
  <w:comment w:id="125" w:author="Nguyet Truong Thi &lt;CV-DC.IT&gt;" w:date="2025-07-08T10:02:00Z" w:initials="NTT&lt;">
    <w:p w14:paraId="51E8175B">
      <w:pPr>
        <w:pStyle w:val="25"/>
      </w:pPr>
      <w:r>
        <w:t>Em đã bổ sung ạ</w:t>
      </w:r>
    </w:p>
  </w:comment>
  <w:comment w:id="126" w:author="Nguyet Truong Thi &lt;CV-DC.IT&gt;" w:date="2025-06-25T11:48:00Z" w:initials="NTT&lt;">
    <w:p w14:paraId="0B2F3BA8">
      <w:pPr>
        <w:pStyle w:val="25"/>
      </w:pPr>
      <w:r>
        <w:t>Đề xuất không có icon này.</w:t>
      </w:r>
    </w:p>
  </w:comment>
  <w:comment w:id="127" w:author="Nguyet Truong Thi &lt;CV-DC.IT&gt;" w:date="2025-06-25T11:48:00Z" w:initials="NTT&lt;">
    <w:p w14:paraId="2E105D5F">
      <w:pPr>
        <w:pStyle w:val="25"/>
      </w:pPr>
      <w:r>
        <w:t>Đề xuất không có icon này.</w:t>
      </w:r>
    </w:p>
  </w:comment>
  <w:comment w:id="128" w:author="Phuong Pham Thi Bich &lt;OS-IT&gt;" w:date="2022-08-01T09:35:00Z" w:initials="PPTB&lt;">
    <w:p w14:paraId="247BE9DD">
      <w:pPr>
        <w:pStyle w:val="25"/>
        <w:ind w:left="0" w:firstLine="0"/>
      </w:pPr>
      <w:r>
        <w:t>Đợi RB confirm lại phần này</w:t>
      </w:r>
    </w:p>
  </w:comment>
  <w:comment w:id="129" w:author="Huong Pham Thi &lt;TN- EDF.IT&gt;" w:date="2025-05-09T16:00:00Z" w:initials="HPT(">
    <w:p w14:paraId="40C79854">
      <w:pPr>
        <w:pStyle w:val="25"/>
      </w:pPr>
      <w:r>
        <w:t>Cập nhật bổ sung</w:t>
      </w:r>
    </w:p>
  </w:comment>
  <w:comment w:id="130" w:author="Ngoc Pham Tran Thao &lt;CVC- EDF.IT&gt;" w:date="2025-05-09T16:54:00Z" w:initials="NPTT&lt;E">
    <w:p w14:paraId="442BAE93">
      <w:pPr>
        <w:pStyle w:val="25"/>
      </w:pPr>
      <w:r>
        <w:t>E updated ạ</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F14D505" w15:done="0"/>
  <w15:commentEx w15:paraId="4D3CF8B5" w15:done="0" w15:paraIdParent="2F14D505"/>
  <w15:commentEx w15:paraId="371E1411" w15:done="0"/>
  <w15:commentEx w15:paraId="17F4A1A0" w15:done="0" w15:paraIdParent="371E1411"/>
  <w15:commentEx w15:paraId="1EE93B9D" w15:done="0" w15:paraIdParent="371E1411"/>
  <w15:commentEx w15:paraId="74A0AA42" w15:done="0" w15:paraIdParent="371E1411"/>
  <w15:commentEx w15:paraId="52B096F8" w15:done="0"/>
  <w15:commentEx w15:paraId="5B9C7EA2" w15:done="0"/>
  <w15:commentEx w15:paraId="1DB30530" w15:done="0" w15:paraIdParent="5B9C7EA2"/>
  <w15:commentEx w15:paraId="77DAD155" w15:done="0"/>
  <w15:commentEx w15:paraId="209DB459" w15:done="0" w15:paraIdParent="77DAD155"/>
  <w15:commentEx w15:paraId="5D1C8795" w15:done="0"/>
  <w15:commentEx w15:paraId="2A8A4362" w15:done="0" w15:paraIdParent="5D1C8795"/>
  <w15:commentEx w15:paraId="7778E2F9" w15:done="0"/>
  <w15:commentEx w15:paraId="3172D052" w15:done="0" w15:paraIdParent="7778E2F9"/>
  <w15:commentEx w15:paraId="1547E1CB" w15:done="0"/>
  <w15:commentEx w15:paraId="01ADDE66" w15:done="0" w15:paraIdParent="1547E1CB"/>
  <w15:commentEx w15:paraId="0639A4A2" w15:done="0"/>
  <w15:commentEx w15:paraId="6C6D8975" w15:done="0" w15:paraIdParent="0639A4A2"/>
  <w15:commentEx w15:paraId="322A8A5F" w15:done="0"/>
  <w15:commentEx w15:paraId="36FFAE97" w15:done="0" w15:paraIdParent="322A8A5F"/>
  <w15:commentEx w15:paraId="09D9998C" w15:done="0"/>
  <w15:commentEx w15:paraId="7BE4364B" w15:done="0" w15:paraIdParent="09D9998C"/>
  <w15:commentEx w15:paraId="7D03E26A" w15:done="0"/>
  <w15:commentEx w15:paraId="761863E2" w15:done="0"/>
  <w15:commentEx w15:paraId="20BCBE14" w15:done="0" w15:paraIdParent="761863E2"/>
  <w15:commentEx w15:paraId="158342E2" w15:done="0"/>
  <w15:commentEx w15:paraId="67A9A128" w15:done="0"/>
  <w15:commentEx w15:paraId="71985930" w15:done="0"/>
  <w15:commentEx w15:paraId="7CA28896" w15:done="0" w15:paraIdParent="71985930"/>
  <w15:commentEx w15:paraId="0088927C" w15:done="0"/>
  <w15:commentEx w15:paraId="3C9EBFE8" w15:done="0" w15:paraIdParent="0088927C"/>
  <w15:commentEx w15:paraId="5B700B1A" w15:done="0"/>
  <w15:commentEx w15:paraId="7466B909" w15:done="0" w15:paraIdParent="5B700B1A"/>
  <w15:commentEx w15:paraId="23D5913F" w15:done="0"/>
  <w15:commentEx w15:paraId="5331E4D8" w15:done="0" w15:paraIdParent="23D5913F"/>
  <w15:commentEx w15:paraId="3C250CD5" w15:done="0"/>
  <w15:commentEx w15:paraId="746A2377" w15:done="0" w15:paraIdParent="3C250CD5"/>
  <w15:commentEx w15:paraId="26DF6F23" w15:done="0"/>
  <w15:commentEx w15:paraId="64B76290" w15:done="0" w15:paraIdParent="26DF6F23"/>
  <w15:commentEx w15:paraId="6A4D07C6" w15:done="0"/>
  <w15:commentEx w15:paraId="2830327D" w15:done="0" w15:paraIdParent="6A4D07C6"/>
  <w15:commentEx w15:paraId="5C0DAD0A" w15:done="0"/>
  <w15:commentEx w15:paraId="13B44B5A" w15:done="0" w15:paraIdParent="5C0DAD0A"/>
  <w15:commentEx w15:paraId="06BB72B2" w15:done="0"/>
  <w15:commentEx w15:paraId="602BD694" w15:done="0" w15:paraIdParent="06BB72B2"/>
  <w15:commentEx w15:paraId="0CD3C349" w15:done="0"/>
  <w15:commentEx w15:paraId="32F780FE" w15:done="0" w15:paraIdParent="0CD3C349"/>
  <w15:commentEx w15:paraId="45347957" w15:done="0"/>
  <w15:commentEx w15:paraId="091FEACE" w15:done="0" w15:paraIdParent="45347957"/>
  <w15:commentEx w15:paraId="287F9F67" w15:done="0"/>
  <w15:commentEx w15:paraId="4312FF98" w15:done="0" w15:paraIdParent="287F9F67"/>
  <w15:commentEx w15:paraId="4AE44781" w15:done="0"/>
  <w15:commentEx w15:paraId="3297FF2C" w15:done="0" w15:paraIdParent="4AE44781"/>
  <w15:commentEx w15:paraId="4EDC6B0B" w15:done="0"/>
  <w15:commentEx w15:paraId="194F64C6" w15:done="0" w15:paraIdParent="4EDC6B0B"/>
  <w15:commentEx w15:paraId="0C2516A0" w15:done="0"/>
  <w15:commentEx w15:paraId="05E1B139" w15:done="0" w15:paraIdParent="0C2516A0"/>
  <w15:commentEx w15:paraId="3E589AEB" w15:done="0"/>
  <w15:commentEx w15:paraId="683C0096" w15:done="0" w15:paraIdParent="3E589AEB"/>
  <w15:commentEx w15:paraId="1A329385" w15:done="0"/>
  <w15:commentEx w15:paraId="436E3718" w15:done="0" w15:paraIdParent="1A329385"/>
  <w15:commentEx w15:paraId="21520C2B" w15:done="0"/>
  <w15:commentEx w15:paraId="702BD23C" w15:done="0" w15:paraIdParent="21520C2B"/>
  <w15:commentEx w15:paraId="63A97F99" w15:done="0"/>
  <w15:commentEx w15:paraId="20F0B30D" w15:done="0" w15:paraIdParent="63A97F99"/>
  <w15:commentEx w15:paraId="5AFB7619" w15:done="0"/>
  <w15:commentEx w15:paraId="7BEE848E" w15:done="0" w15:paraIdParent="5AFB7619"/>
  <w15:commentEx w15:paraId="086035DF" w15:done="0" w15:paraIdParent="5AFB7619"/>
  <w15:commentEx w15:paraId="6DFF7045" w15:done="0" w15:paraIdParent="5AFB7619"/>
  <w15:commentEx w15:paraId="7B82F31C" w15:done="0"/>
  <w15:commentEx w15:paraId="69B576AD" w15:done="0" w15:paraIdParent="7B82F31C"/>
  <w15:commentEx w15:paraId="7196AE46" w15:done="0" w15:paraIdParent="7B82F31C"/>
  <w15:commentEx w15:paraId="3CA8B50E" w15:done="0"/>
  <w15:commentEx w15:paraId="6205CCBB" w15:done="0"/>
  <w15:commentEx w15:paraId="138C1567" w15:done="0" w15:paraIdParent="6205CCBB"/>
  <w15:commentEx w15:paraId="001DC060" w15:done="0"/>
  <w15:commentEx w15:paraId="1069DFF2" w15:done="0" w15:paraIdParent="001DC060"/>
  <w15:commentEx w15:paraId="2F36BD38" w15:done="0" w15:paraIdParent="3CA8B50E"/>
  <w15:commentEx w15:paraId="33988ED8" w15:done="0"/>
  <w15:commentEx w15:paraId="7EACBD25" w15:done="0" w15:paraIdParent="33988ED8"/>
  <w15:commentEx w15:paraId="4E5589EC" w15:done="0"/>
  <w15:commentEx w15:paraId="0986162B" w15:done="0" w15:paraIdParent="4E5589EC"/>
  <w15:commentEx w15:paraId="43E13BFD" w15:done="0"/>
  <w15:commentEx w15:paraId="32C72304" w15:done="0" w15:paraIdParent="43E13BFD"/>
  <w15:commentEx w15:paraId="4A2853B6" w15:done="0"/>
  <w15:commentEx w15:paraId="57505A32" w15:done="0" w15:paraIdParent="4A2853B6"/>
  <w15:commentEx w15:paraId="4AE1F49B" w15:done="0"/>
  <w15:commentEx w15:paraId="5971AE55" w15:done="0" w15:paraIdParent="4AE1F49B"/>
  <w15:commentEx w15:paraId="7939CC6A" w15:done="0"/>
  <w15:commentEx w15:paraId="39640109" w15:done="0" w15:paraIdParent="7939CC6A"/>
  <w15:commentEx w15:paraId="4C8879EE" w15:done="0"/>
  <w15:commentEx w15:paraId="2ABA7A20" w15:done="0" w15:paraIdParent="4C8879EE"/>
  <w15:commentEx w15:paraId="4EEBEF39" w15:done="0"/>
  <w15:commentEx w15:paraId="4C453021" w15:done="0" w15:paraIdParent="4EEBEF39"/>
  <w15:commentEx w15:paraId="15543456" w15:done="0"/>
  <w15:commentEx w15:paraId="5A68929E" w15:done="0" w15:paraIdParent="15543456"/>
  <w15:commentEx w15:paraId="78CDAD42" w15:done="0" w15:paraIdParent="15543456"/>
  <w15:commentEx w15:paraId="057CB278" w15:done="0" w15:paraIdParent="15543456"/>
  <w15:commentEx w15:paraId="1BD751E1" w15:done="0"/>
  <w15:commentEx w15:paraId="2E6CE5A1" w15:done="0" w15:paraIdParent="1BD751E1"/>
  <w15:commentEx w15:paraId="22B21081" w15:done="0" w15:paraIdParent="1BD751E1"/>
  <w15:commentEx w15:paraId="242FF57D" w15:done="0" w15:paraIdParent="1BD751E1"/>
  <w15:commentEx w15:paraId="5EE980F8" w15:done="0"/>
  <w15:commentEx w15:paraId="3F058BA7" w15:done="0" w15:paraIdParent="5EE980F8"/>
  <w15:commentEx w15:paraId="218200BE" w15:done="0"/>
  <w15:commentEx w15:paraId="136334D2" w15:done="0"/>
  <w15:commentEx w15:paraId="5FEE0DD1" w15:done="0" w15:paraIdParent="136334D2"/>
  <w15:commentEx w15:paraId="4A94E73D" w15:done="0"/>
  <w15:commentEx w15:paraId="4D77E09B" w15:done="0" w15:paraIdParent="136334D2"/>
  <w15:commentEx w15:paraId="0AF08529" w15:done="0" w15:paraIdParent="136334D2"/>
  <w15:commentEx w15:paraId="48312A1F" w15:done="0" w15:paraIdParent="136334D2"/>
  <w15:commentEx w15:paraId="7BBDE1AE" w15:done="0"/>
  <w15:commentEx w15:paraId="724BFDD6" w15:done="0" w15:paraIdParent="7BBDE1AE"/>
  <w15:commentEx w15:paraId="2270041F" w15:done="0"/>
  <w15:commentEx w15:paraId="3AF917A6" w15:done="0"/>
  <w15:commentEx w15:paraId="010D18BF" w15:done="0"/>
  <w15:commentEx w15:paraId="6E7AF7E7" w15:done="0" w15:paraIdParent="010D18BF"/>
  <w15:commentEx w15:paraId="5DC4B7F2" w15:done="0" w15:paraIdParent="010D18BF"/>
  <w15:commentEx w15:paraId="5ED1A304" w15:done="0" w15:paraIdParent="010D18BF"/>
  <w15:commentEx w15:paraId="2B67C412" w15:done="0" w15:paraIdParent="010D18BF"/>
  <w15:commentEx w15:paraId="46D9A46E" w15:done="0" w15:paraIdParent="010D18BF"/>
  <w15:commentEx w15:paraId="5C69F75D" w15:done="0"/>
  <w15:commentEx w15:paraId="568FD371" w15:done="0" w15:paraIdParent="5C69F75D"/>
  <w15:commentEx w15:paraId="4A9AD997" w15:done="0"/>
  <w15:commentEx w15:paraId="51E8175B" w15:done="0" w15:paraIdParent="4A9AD997"/>
  <w15:commentEx w15:paraId="0B2F3BA8" w15:done="0"/>
  <w15:commentEx w15:paraId="2E105D5F" w15:done="0"/>
  <w15:commentEx w15:paraId="247BE9DD" w15:done="0"/>
  <w15:commentEx w15:paraId="40C79854" w15:done="0"/>
  <w15:commentEx w15:paraId="442BAE93" w15:done="0" w15:paraIdParent="40C79854"/>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Verdana">
    <w:panose1 w:val="020B0604030504040204"/>
    <w:charset w:val="00"/>
    <w:family w:val="swiss"/>
    <w:pitch w:val="default"/>
    <w:sig w:usb0="A00006FF" w:usb1="4000205B" w:usb2="00000010" w:usb3="00000000" w:csb0="2000019F" w:csb1="00000000"/>
  </w:font>
  <w:font w:name="Letter Gothic MS">
    <w:altName w:val="Segoe Print"/>
    <w:panose1 w:val="00000000000000000000"/>
    <w:charset w:val="00"/>
    <w:family w:val="modern"/>
    <w:pitch w:val="default"/>
    <w:sig w:usb0="00000000" w:usb1="00000000" w:usb2="00000000" w:usb3="00000000" w:csb0="00000001" w:csb1="00000000"/>
  </w:font>
  <w:font w:name="Arial Narrow">
    <w:altName w:val="Arial"/>
    <w:panose1 w:val="020B0606020202030204"/>
    <w:charset w:val="00"/>
    <w:family w:val="swiss"/>
    <w:pitch w:val="default"/>
    <w:sig w:usb0="00000000" w:usb1="00000000" w:usb2="00000000" w:usb3="00000000" w:csb0="0000009F" w:csb1="00000000"/>
  </w:font>
  <w:font w:name="Bookman Old Style">
    <w:altName w:val="Segoe Print"/>
    <w:panose1 w:val="02050604050505020204"/>
    <w:charset w:val="00"/>
    <w:family w:val="roman"/>
    <w:pitch w:val="default"/>
    <w:sig w:usb0="00000000" w:usb1="00000000" w:usb2="00000000" w:usb3="00000000" w:csb0="0000009F" w:csb1="00000000"/>
  </w:font>
  <w:font w:name="Arial Black">
    <w:panose1 w:val="020B0A04020102020204"/>
    <w:charset w:val="00"/>
    <w:family w:val="swiss"/>
    <w:pitch w:val="default"/>
    <w:sig w:usb0="A00002AF" w:usb1="400078FB" w:usb2="00000000" w:usb3="00000000" w:csb0="6000009F" w:csb1="DFD70000"/>
  </w:font>
  <w:font w:name="Franklin Gothic Demi">
    <w:altName w:val="Yu Gothic UI Semibold"/>
    <w:panose1 w:val="020B0703020102020204"/>
    <w:charset w:val="00"/>
    <w:family w:val="swiss"/>
    <w:pitch w:val="default"/>
    <w:sig w:usb0="00000000" w:usb1="00000000" w:usb2="00000000" w:usb3="00000000" w:csb0="0000009F" w:csb1="00000000"/>
  </w:font>
  <w:font w:name="Segoe">
    <w:altName w:val="Century Gothic"/>
    <w:panose1 w:val="00000000000000000000"/>
    <w:charset w:val="00"/>
    <w:family w:val="swiss"/>
    <w:pitch w:val="default"/>
    <w:sig w:usb0="00000000" w:usb1="00000000" w:usb2="00000000" w:usb3="00000000" w:csb0="00000001" w:csb1="00000000"/>
  </w:font>
  <w:font w:name=".VnTime">
    <w:altName w:val="Segoe Print"/>
    <w:panose1 w:val="00000000000000000000"/>
    <w:charset w:val="00"/>
    <w:family w:val="swiss"/>
    <w:pitch w:val="default"/>
    <w:sig w:usb0="00000000" w:usb1="00000000" w:usb2="00000000" w:usb3="00000000" w:csb0="00000001" w:csb1="00000000"/>
  </w:font>
  <w:font w:name="MS Mincho">
    <w:altName w:val="Yu Gothic UI"/>
    <w:panose1 w:val="02020609040205080304"/>
    <w:charset w:val="80"/>
    <w:family w:val="modern"/>
    <w:pitch w:val="default"/>
    <w:sig w:usb0="00000000" w:usb1="00000000" w:usb2="08000012" w:usb3="00000000" w:csb0="0002009F" w:csb1="00000000"/>
  </w:font>
  <w:font w:name="CG Times">
    <w:altName w:val="Times New Roman"/>
    <w:panose1 w:val="00000000000000000000"/>
    <w:charset w:val="00"/>
    <w:family w:val="roman"/>
    <w:pitch w:val="default"/>
    <w:sig w:usb0="00000000" w:usb1="00000000" w:usb2="00000000" w:usb3="00000000" w:csb0="00000001" w:csb1="00000000"/>
  </w:font>
  <w:font w:name="Franklin Gothic Book">
    <w:altName w:val="Yu Gothic UI"/>
    <w:panose1 w:val="020B0503020102020204"/>
    <w:charset w:val="00"/>
    <w:family w:val="swiss"/>
    <w:pitch w:val="default"/>
    <w:sig w:usb0="00000000" w:usb1="00000000" w:usb2="00000000" w:usb3="00000000" w:csb0="0000009F" w:csb1="00000000"/>
  </w:font>
  <w:font w:name="Franklin Gothic Demi Cond">
    <w:altName w:val="Yu Gothic UI Semibold"/>
    <w:panose1 w:val="020B0706030402020204"/>
    <w:charset w:val="00"/>
    <w:family w:val="swiss"/>
    <w:pitch w:val="default"/>
    <w:sig w:usb0="00000000" w:usb1="00000000" w:usb2="00000000" w:usb3="00000000" w:csb0="0000009F" w:csb1="00000000"/>
  </w:font>
  <w:font w:name="Courier">
    <w:altName w:val="Courier New"/>
    <w:panose1 w:val="02070409020205020404"/>
    <w:charset w:val="00"/>
    <w:family w:val="modern"/>
    <w:pitch w:val="default"/>
    <w:sig w:usb0="00000000" w:usb1="00000000" w:usb2="00000000" w:usb3="00000000" w:csb0="00000001" w:csb1="00000000"/>
  </w:font>
  <w:font w:name="Franklin Gothic Medium Cond">
    <w:altName w:val="Franklin Gothic Medium"/>
    <w:panose1 w:val="020B0606030402020204"/>
    <w:charset w:val="00"/>
    <w:family w:val="swiss"/>
    <w:pitch w:val="default"/>
    <w:sig w:usb0="00000000" w:usb1="00000000" w:usb2="00000000" w:usb3="00000000" w:csb0="0000009F" w:csb1="00000000"/>
  </w:font>
  <w:font w:name="Angsana New">
    <w:altName w:val="Microsoft Sans Serif"/>
    <w:panose1 w:val="02020603050405020304"/>
    <w:charset w:val="DE"/>
    <w:family w:val="roman"/>
    <w:pitch w:val="default"/>
    <w:sig w:usb0="00000000" w:usb1="00000000" w:usb2="00000000" w:usb3="00000000" w:csb0="00010001" w:csb1="00000000"/>
  </w:font>
  <w:font w:name="BatangChe">
    <w:altName w:val="Malgun Gothic"/>
    <w:panose1 w:val="00000000000000000000"/>
    <w:charset w:val="81"/>
    <w:family w:val="modern"/>
    <w:pitch w:val="default"/>
    <w:sig w:usb0="00000000" w:usb1="00000000" w:usb2="00000030" w:usb3="00000000" w:csb0="0008009F" w:csb1="00000000"/>
  </w:font>
  <w:font w:name="Book Antiqua">
    <w:panose1 w:val="02040602050305030304"/>
    <w:charset w:val="00"/>
    <w:family w:val="roman"/>
    <w:pitch w:val="default"/>
    <w:sig w:usb0="00000287" w:usb1="00000000" w:usb2="00000000" w:usb3="00000000" w:csb0="2000009F" w:csb1="DFD70000"/>
  </w:font>
  <w:font w:name="Gulim">
    <w:altName w:val="Malgun Gothic"/>
    <w:panose1 w:val="020B0600000101010101"/>
    <w:charset w:val="81"/>
    <w:family w:val="swiss"/>
    <w:pitch w:val="default"/>
    <w:sig w:usb0="00000000" w:usb1="00000000" w:usb2="00000030" w:usb3="00000000" w:csb0="0008009F" w:csb1="00000000"/>
  </w:font>
  <w:font w:name="Batang">
    <w:altName w:val="Malgun Gothic"/>
    <w:panose1 w:val="02030600000101010101"/>
    <w:charset w:val="81"/>
    <w:family w:val="auto"/>
    <w:pitch w:val="default"/>
    <w:sig w:usb0="00000000" w:usb1="00000000" w:usb2="00000010" w:usb3="00000000" w:csb0="00080000" w:csb1="00000000"/>
  </w:font>
  <w:font w:name="Consolas">
    <w:panose1 w:val="020B0609020204030204"/>
    <w:charset w:val="00"/>
    <w:family w:val="modern"/>
    <w:pitch w:val="default"/>
    <w:sig w:usb0="E00006FF" w:usb1="0000FCFF" w:usb2="00000001" w:usb3="00000000" w:csb0="6000019F" w:csb1="DFD70000"/>
  </w:font>
  <w:font w:name="Arial (W1)">
    <w:altName w:val="Arial"/>
    <w:panose1 w:val="00000000000000000000"/>
    <w:charset w:val="00"/>
    <w:family w:val="swiss"/>
    <w:pitch w:val="default"/>
    <w:sig w:usb0="00000000" w:usb1="00000000" w:usb2="00000008" w:usb3="00000000" w:csb0="000001FF" w:csb1="00000000"/>
  </w:font>
  <w:font w:name="Times New Roman Bold">
    <w:altName w:val="Times New Roman"/>
    <w:panose1 w:val="02020803070505020304"/>
    <w:charset w:val="00"/>
    <w:family w:val="auto"/>
    <w:pitch w:val="default"/>
    <w:sig w:usb0="00000000" w:usb1="00000000" w:usb2="00000000" w:usb3="00000000" w:csb0="00000001" w:csb1="00000000"/>
  </w:font>
  <w:font w:name="Tms Rmn">
    <w:altName w:val="Segoe Print"/>
    <w:panose1 w:val="02020603040505020304"/>
    <w:charset w:val="00"/>
    <w:family w:val="roman"/>
    <w:pitch w:val="default"/>
    <w:sig w:usb0="00000000" w:usb1="00000000" w:usb2="00000000" w:usb3="00000000" w:csb0="00000001" w:csb1="00000000"/>
  </w:font>
  <w:font w:name=".VnBook-Antiqua">
    <w:altName w:val="Segoe Print"/>
    <w:panose1 w:val="00000000000000000000"/>
    <w:charset w:val="00"/>
    <w:family w:val="swiss"/>
    <w:pitch w:val="default"/>
    <w:sig w:usb0="00000000" w:usb1="00000000" w:usb2="00000000" w:usb3="00000000" w:csb0="00000001" w:csb1="00000000"/>
  </w:font>
  <w:font w:name=".VnArialH">
    <w:altName w:val="Segoe Print"/>
    <w:panose1 w:val="00000000000000000000"/>
    <w:charset w:val="00"/>
    <w:family w:val="swiss"/>
    <w:pitch w:val="default"/>
    <w:sig w:usb0="00000000" w:usb1="00000000" w:usb2="00000000" w:usb3="00000000" w:csb0="00000001" w:csb1="00000000"/>
  </w:font>
  <w:font w:name=".VnAvantH">
    <w:altName w:val="Segoe Print"/>
    <w:panose1 w:val="00000000000000000000"/>
    <w:charset w:val="00"/>
    <w:family w:val="swiss"/>
    <w:pitch w:val="default"/>
    <w:sig w:usb0="00000000" w:usb1="00000000" w:usb2="00000000" w:usb3="00000000" w:csb0="00000001" w:csb1="00000000"/>
  </w:font>
  <w:font w:name="Times">
    <w:altName w:val="Times New Roman"/>
    <w:panose1 w:val="02020603050405020304"/>
    <w:charset w:val="00"/>
    <w:family w:val="roman"/>
    <w:pitch w:val="default"/>
    <w:sig w:usb0="00000000" w:usb1="00000000" w:usb2="00000009" w:usb3="00000000" w:csb0="000001FF" w:csb1="00000000"/>
  </w:font>
  <w:font w:name="SAP-SERIF2002-Regular">
    <w:altName w:val="Times New Roman"/>
    <w:panose1 w:val="00000000000000000000"/>
    <w:charset w:val="00"/>
    <w:family w:val="auto"/>
    <w:pitch w:val="default"/>
    <w:sig w:usb0="00000000" w:usb1="00000000" w:usb2="00000000" w:usb3="00000000" w:csb0="00000001" w:csb1="00000000"/>
  </w:font>
  <w:font w:name="Helvetica">
    <w:altName w:val="Arial"/>
    <w:panose1 w:val="020B0604020202020204"/>
    <w:charset w:val="00"/>
    <w:family w:val="swiss"/>
    <w:pitch w:val="default"/>
    <w:sig w:usb0="00000000" w:usb1="00000000" w:usb2="00000009" w:usb3="00000000" w:csb0="000001FF" w:csb1="00000000"/>
  </w:font>
  <w:font w:name="Wingdings 2">
    <w:panose1 w:val="05020102010507070707"/>
    <w:charset w:val="02"/>
    <w:family w:val="roman"/>
    <w:pitch w:val="default"/>
    <w:sig w:usb0="00000000" w:usb1="00000000" w:usb2="00000000" w:usb3="00000000" w:csb0="80000000" w:csb1="00000000"/>
  </w:font>
  <w:font w:name="????">
    <w:altName w:val="MingLiU-ExtB"/>
    <w:panose1 w:val="00000000000000000000"/>
    <w:charset w:val="88"/>
    <w:family w:val="roman"/>
    <w:pitch w:val="default"/>
    <w:sig w:usb0="00000000" w:usb1="00000000" w:usb2="00000010" w:usb3="00000000" w:csb0="00100001" w:csb1="00000000"/>
  </w:font>
  <w:font w:name=".VnArial">
    <w:altName w:val="Arial"/>
    <w:panose1 w:val="00000000000000000000"/>
    <w:charset w:val="00"/>
    <w:family w:val="swiss"/>
    <w:pitch w:val="default"/>
    <w:sig w:usb0="00000000" w:usb1="00000000" w:usb2="00000000" w:usb3="00000000" w:csb0="00000011" w:csb1="00000000"/>
  </w:font>
  <w:font w:name=".VnCourier New">
    <w:altName w:val="Segoe Print"/>
    <w:panose1 w:val="00000000000000000000"/>
    <w:charset w:val="00"/>
    <w:family w:val="roman"/>
    <w:pitch w:val="default"/>
    <w:sig w:usb0="00000000" w:usb1="00000000" w:usb2="00000000" w:usb3="00000000" w:csb0="00000001" w:csb1="00000000"/>
  </w:font>
  <w:font w:name="VnTime">
    <w:altName w:val="Arial"/>
    <w:panose1 w:val="00000000000000000000"/>
    <w:charset w:val="00"/>
    <w:family w:val="swiss"/>
    <w:pitch w:val="default"/>
    <w:sig w:usb0="00000000" w:usb1="00000000" w:usb2="00000000" w:usb3="00000000" w:csb0="00000001" w:csb1="00000000"/>
  </w:font>
  <w:font w:name="Arial Unicode MS">
    <w:altName w:val="Arial"/>
    <w:panose1 w:val="020B0604020202020204"/>
    <w:charset w:val="80"/>
    <w:family w:val="swiss"/>
    <w:pitch w:val="default"/>
    <w:sig w:usb0="00000000" w:usb1="00000000" w:usb2="0000003F" w:usb3="00000000" w:csb0="003F01FF" w:csb1="00000000"/>
  </w:font>
  <w:font w:name=".VnSouthern">
    <w:altName w:val="Segoe Print"/>
    <w:panose1 w:val="00000000000000000000"/>
    <w:charset w:val="00"/>
    <w:family w:val="swiss"/>
    <w:pitch w:val="default"/>
    <w:sig w:usb0="00000000" w:usb1="00000000" w:usb2="00000000" w:usb3="00000000" w:csb0="00000001" w:csb1="00000000"/>
  </w:font>
  <w:font w:name="Garamond">
    <w:altName w:val="PMingLiU-ExtB"/>
    <w:panose1 w:val="02020404030301010803"/>
    <w:charset w:val="00"/>
    <w:family w:val="roman"/>
    <w:pitch w:val="default"/>
    <w:sig w:usb0="00000000" w:usb1="00000000" w:usb2="00000000" w:usb3="00000000" w:csb0="0000009F" w:csb1="00000000"/>
  </w:font>
  <w:font w:name="Cordia New">
    <w:altName w:val="Microsoft Sans Serif"/>
    <w:panose1 w:val="020B0304020202020204"/>
    <w:charset w:val="DE"/>
    <w:family w:val="swiss"/>
    <w:pitch w:val="default"/>
    <w:sig w:usb0="00000000" w:usb1="00000000" w:usb2="00000000" w:usb3="00000000" w:csb0="00010001" w:csb1="00000000"/>
  </w:font>
  <w:font w:name="Univers (WN)">
    <w:altName w:val="Arial"/>
    <w:panose1 w:val="00000000000000000000"/>
    <w:charset w:val="00"/>
    <w:family w:val="swiss"/>
    <w:pitch w:val="default"/>
    <w:sig w:usb0="00000000" w:usb1="00000000" w:usb2="00000000" w:usb3="00000000" w:csb0="00000001" w:csb1="00000000"/>
  </w:font>
  <w:font w:name="9999999">
    <w:altName w:val="Times New Roman"/>
    <w:panose1 w:val="00000000000000000000"/>
    <w:charset w:val="00"/>
    <w:family w:val="roman"/>
    <w:pitch w:val="default"/>
    <w:sig w:usb0="00000000" w:usb1="00000000" w:usb2="00000000" w:usb3="00000000" w:csb0="00000001" w:csb1="00000000"/>
  </w:font>
  <w:font w:name=".VnTimeH">
    <w:altName w:val="Segoe Print"/>
    <w:panose1 w:val="00000000000000000000"/>
    <w:charset w:val="00"/>
    <w:family w:val="swiss"/>
    <w:pitch w:val="default"/>
    <w:sig w:usb0="00000000" w:usb1="00000000" w:usb2="00000000" w:usb3="00000000" w:csb0="00000013" w:csb1="00000000"/>
  </w:font>
  <w:font w:name="MS PGothic">
    <w:panose1 w:val="020B0600070205080204"/>
    <w:charset w:val="80"/>
    <w:family w:val="swiss"/>
    <w:pitch w:val="default"/>
    <w:sig w:usb0="E00002FF" w:usb1="6AC7FDFB" w:usb2="08000012" w:usb3="00000000" w:csb0="4002009F" w:csb1="DFD70000"/>
  </w:font>
  <w:font w:name="Century Gothic">
    <w:panose1 w:val="020B0502020202020204"/>
    <w:charset w:val="00"/>
    <w:family w:val="swiss"/>
    <w:pitch w:val="default"/>
    <w:sig w:usb0="00000287" w:usb1="00000000" w:usb2="00000000" w:usb3="00000000" w:csb0="2000009F" w:csb1="DFD70000"/>
  </w:font>
  <w:font w:name="Palatino">
    <w:altName w:val="Book Antiqua"/>
    <w:panose1 w:val="00000000000000000000"/>
    <w:charset w:val="00"/>
    <w:family w:val="roman"/>
    <w:pitch w:val="default"/>
    <w:sig w:usb0="00000000" w:usb1="00000000" w:usb2="00000008" w:usb3="00000000" w:csb0="00000101" w:csb1="00000000"/>
  </w:font>
  <w:font w:name="Cambria">
    <w:panose1 w:val="02040503050406030204"/>
    <w:charset w:val="00"/>
    <w:family w:val="roman"/>
    <w:pitch w:val="default"/>
    <w:sig w:usb0="E00006FF" w:usb1="420024FF" w:usb2="02000000" w:usb3="00000000" w:csb0="2000019F" w:csb1="00000000"/>
  </w:font>
  <w:font w:name="等线">
    <w:altName w:val="Microsoft YaHei"/>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PMingLiU">
    <w:altName w:val="Microsoft JhengHei UI"/>
    <w:panose1 w:val="02010601000101010101"/>
    <w:charset w:val="88"/>
    <w:family w:val="roman"/>
    <w:pitch w:val="default"/>
    <w:sig w:usb0="00000000" w:usb1="00000000" w:usb2="00000016" w:usb3="00000000" w:csb0="00100001"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Yu Gothic UI Semibold">
    <w:panose1 w:val="020B07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Franklin Gothic Medium">
    <w:panose1 w:val="020B0603020102020204"/>
    <w:charset w:val="00"/>
    <w:family w:val="auto"/>
    <w:pitch w:val="default"/>
    <w:sig w:usb0="00000287" w:usb1="00000000" w:usb2="00000000" w:usb3="00000000" w:csb0="2000009F" w:csb1="DFD70000"/>
  </w:font>
  <w:font w:name="Microsoft Sans Serif">
    <w:panose1 w:val="020B0604020202020204"/>
    <w:charset w:val="00"/>
    <w:family w:val="auto"/>
    <w:pitch w:val="default"/>
    <w:sig w:usb0="E5002EFF" w:usb1="C000605B" w:usb2="00000029" w:usb3="00000000" w:csb0="200101FF" w:csb1="20280000"/>
  </w:font>
  <w:font w:name="Malgun Gothic">
    <w:panose1 w:val="020B0503020000020004"/>
    <w:charset w:val="81"/>
    <w:family w:val="auto"/>
    <w:pitch w:val="default"/>
    <w:sig w:usb0="9000002F" w:usb1="29D77CFB" w:usb2="00000012" w:usb3="00000000" w:csb0="00080001" w:csb1="00000000"/>
  </w:font>
  <w:font w:name="MingLiU-ExtB">
    <w:panose1 w:val="02020500000000000000"/>
    <w:charset w:val="88"/>
    <w:family w:val="auto"/>
    <w:pitch w:val="default"/>
    <w:sig w:usb0="8000002F" w:usb1="02000008" w:usb2="00000000" w:usb3="00000000" w:csb0="00100001" w:csb1="00000000"/>
  </w:font>
  <w:font w:name="PMingLiU-ExtB">
    <w:panose1 w:val="02020500000000000000"/>
    <w:charset w:val="88"/>
    <w:family w:val="auto"/>
    <w:pitch w:val="default"/>
    <w:sig w:usb0="8000002F" w:usb1="02000008" w:usb2="00000000" w:usb3="00000000" w:csb0="00100001" w:csb1="00000000"/>
  </w:font>
  <w:font w:name="Microsoft JhengHei UI">
    <w:panose1 w:val="020B0604030504040204"/>
    <w:charset w:val="88"/>
    <w:family w:val="auto"/>
    <w:pitch w:val="default"/>
    <w:sig w:usb0="000002A7" w:usb1="28CF4400" w:usb2="00000016" w:usb3="00000000" w:csb0="00100009"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638654134"/>
      <w:docPartObj>
        <w:docPartGallery w:val="AutoText"/>
      </w:docPartObj>
    </w:sdtPr>
    <w:sdtEndPr>
      <w:rPr>
        <w:sz w:val="18"/>
        <w:szCs w:val="18"/>
      </w:rPr>
    </w:sdtEndPr>
    <w:sdtContent>
      <w:p w14:paraId="161E976F">
        <w:pPr>
          <w:pStyle w:val="34"/>
          <w:jc w:val="center"/>
          <w:rPr>
            <w:sz w:val="18"/>
            <w:szCs w:val="18"/>
          </w:rPr>
        </w:pPr>
        <w:r>
          <w:rPr>
            <w:sz w:val="18"/>
            <w:szCs w:val="18"/>
          </w:rPr>
          <w:fldChar w:fldCharType="begin"/>
        </w:r>
        <w:r>
          <w:rPr>
            <w:sz w:val="18"/>
            <w:szCs w:val="18"/>
          </w:rPr>
          <w:instrText xml:space="preserve"> PAGE   \* MERGEFORMAT </w:instrText>
        </w:r>
        <w:r>
          <w:rPr>
            <w:sz w:val="18"/>
            <w:szCs w:val="18"/>
          </w:rPr>
          <w:fldChar w:fldCharType="separate"/>
        </w:r>
        <w:r>
          <w:rPr>
            <w:sz w:val="18"/>
            <w:szCs w:val="18"/>
          </w:rPr>
          <w:t>10</w:t>
        </w:r>
        <w:r>
          <w:rPr>
            <w:sz w:val="18"/>
            <w:szCs w:val="18"/>
          </w:rPr>
          <w:fldChar w:fldCharType="end"/>
        </w:r>
      </w:p>
    </w:sdtContent>
  </w:sdt>
  <w:p w14:paraId="2EA43380">
    <w:pPr>
      <w:pStyle w:val="34"/>
      <w:ind w:left="45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10019" w:type="dxa"/>
      <w:tblInd w:w="-490" w:type="dxa"/>
      <w:tblLayout w:type="autofit"/>
      <w:tblCellMar>
        <w:top w:w="0" w:type="dxa"/>
        <w:left w:w="108" w:type="dxa"/>
        <w:bottom w:w="0" w:type="dxa"/>
        <w:right w:w="108" w:type="dxa"/>
      </w:tblCellMar>
    </w:tblPr>
    <w:tblGrid>
      <w:gridCol w:w="4880"/>
      <w:gridCol w:w="5139"/>
    </w:tblGrid>
    <w:tr w14:paraId="10747FE7">
      <w:tblPrEx>
        <w:tblCellMar>
          <w:top w:w="0" w:type="dxa"/>
          <w:left w:w="108" w:type="dxa"/>
          <w:bottom w:w="0" w:type="dxa"/>
          <w:right w:w="108" w:type="dxa"/>
        </w:tblCellMar>
      </w:tblPrEx>
      <w:trPr>
        <w:trHeight w:val="466" w:hRule="atLeast"/>
      </w:trPr>
      <w:tc>
        <w:tcPr>
          <w:tcW w:w="4880" w:type="dxa"/>
          <w:vAlign w:val="bottom"/>
        </w:tcPr>
        <w:p w14:paraId="374A3B89">
          <w:pPr>
            <w:pStyle w:val="34"/>
            <w:ind w:left="414"/>
            <w:jc w:val="left"/>
            <w:rPr>
              <w:rFonts w:cs="Arial"/>
              <w:sz w:val="16"/>
              <w:szCs w:val="16"/>
            </w:rPr>
          </w:pPr>
        </w:p>
        <w:p w14:paraId="35DAC6A5">
          <w:pPr>
            <w:pStyle w:val="34"/>
            <w:ind w:left="414"/>
            <w:jc w:val="left"/>
            <w:rPr>
              <w:rFonts w:cs="Arial"/>
              <w:sz w:val="16"/>
              <w:szCs w:val="16"/>
            </w:rPr>
          </w:pPr>
          <w:r>
            <w:rPr>
              <w:rFonts w:cs="Arial"/>
              <w:sz w:val="16"/>
              <w:szCs w:val="16"/>
            </w:rPr>
            <w:t>&lt;Tên tài liệu&gt;</w:t>
          </w:r>
        </w:p>
      </w:tc>
      <w:tc>
        <w:tcPr>
          <w:tcW w:w="5139" w:type="dxa"/>
          <w:vAlign w:val="bottom"/>
        </w:tcPr>
        <w:p w14:paraId="2503738C">
          <w:pPr>
            <w:pStyle w:val="34"/>
            <w:jc w:val="right"/>
            <w:rPr>
              <w:rFonts w:cs="Arial"/>
              <w:b/>
              <w:sz w:val="16"/>
              <w:szCs w:val="16"/>
            </w:rPr>
          </w:pPr>
          <w:r>
            <w:rPr>
              <w:rFonts w:cs="Arial"/>
              <w:b/>
              <w:sz w:val="16"/>
              <w:szCs w:val="16"/>
            </w:rPr>
            <w:t xml:space="preserve">Trang </w:t>
          </w:r>
          <w:r>
            <w:rPr>
              <w:rFonts w:cs="Arial"/>
              <w:b/>
              <w:sz w:val="16"/>
              <w:szCs w:val="16"/>
            </w:rPr>
            <w:fldChar w:fldCharType="begin"/>
          </w:r>
          <w:r>
            <w:rPr>
              <w:rFonts w:cs="Arial"/>
              <w:b/>
              <w:sz w:val="16"/>
              <w:szCs w:val="16"/>
            </w:rPr>
            <w:instrText xml:space="preserve"> PAGE </w:instrText>
          </w:r>
          <w:r>
            <w:rPr>
              <w:rFonts w:cs="Arial"/>
              <w:b/>
              <w:sz w:val="16"/>
              <w:szCs w:val="16"/>
            </w:rPr>
            <w:fldChar w:fldCharType="separate"/>
          </w:r>
          <w:r>
            <w:rPr>
              <w:rFonts w:cs="Arial"/>
              <w:b/>
              <w:sz w:val="16"/>
              <w:szCs w:val="16"/>
            </w:rPr>
            <w:t>10</w:t>
          </w:r>
          <w:r>
            <w:rPr>
              <w:rFonts w:cs="Arial"/>
              <w:b/>
              <w:sz w:val="16"/>
              <w:szCs w:val="16"/>
            </w:rPr>
            <w:fldChar w:fldCharType="end"/>
          </w:r>
          <w:r>
            <w:rPr>
              <w:rFonts w:cs="Arial"/>
              <w:b/>
              <w:sz w:val="16"/>
              <w:szCs w:val="16"/>
            </w:rPr>
            <w:t>/</w:t>
          </w:r>
          <w:r>
            <w:rPr>
              <w:rFonts w:cs="Arial"/>
              <w:b/>
              <w:sz w:val="16"/>
              <w:szCs w:val="16"/>
            </w:rPr>
            <w:fldChar w:fldCharType="begin"/>
          </w:r>
          <w:r>
            <w:rPr>
              <w:rFonts w:cs="Arial"/>
              <w:b/>
              <w:sz w:val="16"/>
              <w:szCs w:val="16"/>
            </w:rPr>
            <w:instrText xml:space="preserve"> NUMPAGES </w:instrText>
          </w:r>
          <w:r>
            <w:rPr>
              <w:rFonts w:cs="Arial"/>
              <w:b/>
              <w:sz w:val="16"/>
              <w:szCs w:val="16"/>
            </w:rPr>
            <w:fldChar w:fldCharType="separate"/>
          </w:r>
          <w:r>
            <w:rPr>
              <w:rFonts w:cs="Arial"/>
              <w:b/>
              <w:sz w:val="16"/>
              <w:szCs w:val="16"/>
            </w:rPr>
            <w:t>26</w:t>
          </w:r>
          <w:r>
            <w:rPr>
              <w:rFonts w:cs="Arial"/>
              <w:b/>
              <w:sz w:val="16"/>
              <w:szCs w:val="16"/>
            </w:rPr>
            <w:fldChar w:fldCharType="end"/>
          </w:r>
        </w:p>
      </w:tc>
    </w:tr>
    <w:tr w14:paraId="31D77DFB">
      <w:tblPrEx>
        <w:tblCellMar>
          <w:top w:w="0" w:type="dxa"/>
          <w:left w:w="108" w:type="dxa"/>
          <w:bottom w:w="0" w:type="dxa"/>
          <w:right w:w="108" w:type="dxa"/>
        </w:tblCellMar>
      </w:tblPrEx>
      <w:trPr>
        <w:trHeight w:val="466" w:hRule="atLeast"/>
      </w:trPr>
      <w:tc>
        <w:tcPr>
          <w:tcW w:w="10019" w:type="dxa"/>
          <w:gridSpan w:val="2"/>
          <w:vAlign w:val="bottom"/>
        </w:tcPr>
        <w:p w14:paraId="605B83AD">
          <w:pPr>
            <w:pStyle w:val="34"/>
            <w:ind w:left="414"/>
            <w:jc w:val="center"/>
            <w:rPr>
              <w:rFonts w:cs="Arial"/>
              <w:b/>
              <w:sz w:val="16"/>
              <w:szCs w:val="16"/>
            </w:rPr>
          </w:pPr>
        </w:p>
      </w:tc>
    </w:tr>
  </w:tbl>
  <w:p w14:paraId="3308E2DF">
    <w:pPr>
      <w:pStyle w:val="3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3D7A78">
    <w:pPr>
      <w:pStyle w:val="34"/>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3"/>
      <w:tblW w:w="9374" w:type="dxa"/>
      <w:tblInd w:w="-490" w:type="dxa"/>
      <w:tblLayout w:type="autofit"/>
      <w:tblCellMar>
        <w:top w:w="0" w:type="dxa"/>
        <w:left w:w="108" w:type="dxa"/>
        <w:bottom w:w="0" w:type="dxa"/>
        <w:right w:w="108" w:type="dxa"/>
      </w:tblCellMar>
    </w:tblPr>
    <w:tblGrid>
      <w:gridCol w:w="9062"/>
      <w:gridCol w:w="312"/>
    </w:tblGrid>
    <w:tr w14:paraId="4B95FBF6">
      <w:trPr>
        <w:trHeight w:val="84" w:hRule="atLeast"/>
      </w:trPr>
      <w:tc>
        <w:tcPr>
          <w:tcW w:w="9001" w:type="dxa"/>
          <w:vAlign w:val="bottom"/>
        </w:tcPr>
        <w:tbl>
          <w:tblPr>
            <w:tblStyle w:val="13"/>
            <w:tblW w:w="8846" w:type="dxa"/>
            <w:tblInd w:w="0" w:type="dxa"/>
            <w:tblLayout w:type="autofit"/>
            <w:tblCellMar>
              <w:top w:w="0" w:type="dxa"/>
              <w:left w:w="108" w:type="dxa"/>
              <w:bottom w:w="0" w:type="dxa"/>
              <w:right w:w="108" w:type="dxa"/>
            </w:tblCellMar>
          </w:tblPr>
          <w:tblGrid>
            <w:gridCol w:w="5077"/>
            <w:gridCol w:w="3769"/>
          </w:tblGrid>
          <w:tr w14:paraId="2B5D35D3">
            <w:tblPrEx>
              <w:tblCellMar>
                <w:top w:w="0" w:type="dxa"/>
                <w:left w:w="108" w:type="dxa"/>
                <w:bottom w:w="0" w:type="dxa"/>
                <w:right w:w="108" w:type="dxa"/>
              </w:tblCellMar>
            </w:tblPrEx>
            <w:trPr>
              <w:trHeight w:val="91" w:hRule="atLeast"/>
            </w:trPr>
            <w:tc>
              <w:tcPr>
                <w:tcW w:w="5077" w:type="dxa"/>
                <w:vAlign w:val="bottom"/>
              </w:tcPr>
              <w:p w14:paraId="2A3AB208">
                <w:pPr>
                  <w:pStyle w:val="34"/>
                  <w:ind w:left="414"/>
                  <w:jc w:val="left"/>
                  <w:rPr>
                    <w:sz w:val="16"/>
                    <w:szCs w:val="16"/>
                  </w:rPr>
                </w:pPr>
              </w:p>
              <w:p w14:paraId="28CC99F9">
                <w:pPr>
                  <w:pStyle w:val="34"/>
                  <w:ind w:left="414"/>
                  <w:jc w:val="left"/>
                  <w:rPr>
                    <w:sz w:val="16"/>
                    <w:szCs w:val="16"/>
                  </w:rPr>
                </w:pPr>
                <w:r>
                  <w:rPr>
                    <w:sz w:val="16"/>
                    <w:szCs w:val="16"/>
                  </w:rPr>
                  <w:t>Mở thẻ tín dụng trên Ebank – Version 1.0</w:t>
                </w:r>
              </w:p>
            </w:tc>
            <w:tc>
              <w:tcPr>
                <w:tcW w:w="3769" w:type="dxa"/>
                <w:vAlign w:val="bottom"/>
              </w:tcPr>
              <w:p w14:paraId="4C3BC0B8">
                <w:pPr>
                  <w:pStyle w:val="34"/>
                  <w:ind w:left="-18" w:firstLine="18"/>
                  <w:rPr>
                    <w:b/>
                    <w:sz w:val="16"/>
                    <w:szCs w:val="16"/>
                  </w:rPr>
                </w:pPr>
                <w:r>
                  <w:rPr>
                    <w:b/>
                    <w:sz w:val="16"/>
                    <w:szCs w:val="16"/>
                  </w:rPr>
                  <w:t xml:space="preserve">                                                               Trang </w:t>
                </w:r>
                <w:r>
                  <w:rPr>
                    <w:b/>
                    <w:sz w:val="16"/>
                    <w:szCs w:val="16"/>
                  </w:rPr>
                  <w:fldChar w:fldCharType="begin"/>
                </w:r>
                <w:r>
                  <w:rPr>
                    <w:b/>
                    <w:sz w:val="16"/>
                    <w:szCs w:val="16"/>
                  </w:rPr>
                  <w:instrText xml:space="preserve"> PAGE </w:instrText>
                </w:r>
                <w:r>
                  <w:rPr>
                    <w:b/>
                    <w:sz w:val="16"/>
                    <w:szCs w:val="16"/>
                  </w:rPr>
                  <w:fldChar w:fldCharType="separate"/>
                </w:r>
                <w:r>
                  <w:rPr>
                    <w:b/>
                    <w:sz w:val="16"/>
                    <w:szCs w:val="16"/>
                  </w:rPr>
                  <w:t>2</w:t>
                </w:r>
                <w:r>
                  <w:rPr>
                    <w:b/>
                    <w:sz w:val="16"/>
                    <w:szCs w:val="16"/>
                  </w:rPr>
                  <w:fldChar w:fldCharType="end"/>
                </w:r>
              </w:p>
            </w:tc>
          </w:tr>
          <w:tr w14:paraId="14830BC2">
            <w:tblPrEx>
              <w:tblCellMar>
                <w:top w:w="0" w:type="dxa"/>
                <w:left w:w="108" w:type="dxa"/>
                <w:bottom w:w="0" w:type="dxa"/>
                <w:right w:w="108" w:type="dxa"/>
              </w:tblCellMar>
            </w:tblPrEx>
            <w:trPr>
              <w:trHeight w:val="91" w:hRule="atLeast"/>
            </w:trPr>
            <w:tc>
              <w:tcPr>
                <w:tcW w:w="5077" w:type="dxa"/>
                <w:vAlign w:val="bottom"/>
              </w:tcPr>
              <w:p w14:paraId="31E6B778">
                <w:pPr>
                  <w:pStyle w:val="34"/>
                  <w:ind w:left="414"/>
                  <w:jc w:val="left"/>
                  <w:rPr>
                    <w:sz w:val="16"/>
                    <w:szCs w:val="16"/>
                  </w:rPr>
                </w:pPr>
              </w:p>
            </w:tc>
            <w:tc>
              <w:tcPr>
                <w:tcW w:w="3769" w:type="dxa"/>
                <w:vAlign w:val="bottom"/>
              </w:tcPr>
              <w:p w14:paraId="7B194BEF">
                <w:pPr>
                  <w:pStyle w:val="34"/>
                  <w:ind w:left="-18" w:firstLine="18"/>
                  <w:rPr>
                    <w:b/>
                    <w:sz w:val="16"/>
                    <w:szCs w:val="16"/>
                  </w:rPr>
                </w:pPr>
              </w:p>
            </w:tc>
          </w:tr>
        </w:tbl>
        <w:p w14:paraId="0266D5BE">
          <w:pPr>
            <w:pStyle w:val="34"/>
            <w:ind w:left="414"/>
            <w:jc w:val="left"/>
            <w:rPr>
              <w:sz w:val="16"/>
              <w:szCs w:val="16"/>
            </w:rPr>
          </w:pPr>
        </w:p>
      </w:tc>
      <w:tc>
        <w:tcPr>
          <w:tcW w:w="373" w:type="dxa"/>
          <w:vAlign w:val="bottom"/>
        </w:tcPr>
        <w:p w14:paraId="3E227958">
          <w:pPr>
            <w:pStyle w:val="34"/>
            <w:jc w:val="right"/>
            <w:rPr>
              <w:b/>
              <w:sz w:val="16"/>
              <w:szCs w:val="16"/>
            </w:rPr>
          </w:pPr>
        </w:p>
      </w:tc>
    </w:tr>
  </w:tbl>
  <w:p w14:paraId="53EFF8CA">
    <w:pPr>
      <w:pStyle w:val="34"/>
      <w:ind w:left="0"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1FB567">
    <w:pPr>
      <w:pStyle w:val="34"/>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AEEB9E0">
    <w:pPr>
      <w:pStyle w:val="34"/>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2AB9EE">
    <w:pPr>
      <w:pStyle w:val="3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07A02B">
    <w:pPr>
      <w:pStyle w:val="37"/>
      <w:ind w:left="0"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5AC6433">
    <w:pPr>
      <w:pStyle w:val="37"/>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A01AE6">
    <w:pPr>
      <w:pStyle w:val="37"/>
      <w:tabs>
        <w:tab w:val="left" w:pos="2310"/>
      </w:tabs>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C3CA37">
    <w:pPr>
      <w:pStyle w:val="37"/>
      <w:ind w:left="0"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BF367A">
    <w:pPr>
      <w:pStyle w:val="37"/>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8E7025E">
    <w:pPr>
      <w:pStyle w:val="37"/>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04EDD7">
    <w:pPr>
      <w:pStyle w:val="3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numPicBullet w:numPicBulletId="0">
    <w:pict>
      <v:shape id="0" type="#_x0000_t75" style="width:15px;height:15px" o:bullet="t">
        <v:imagedata r:id="rId1" o:title=""/>
      </v:shape>
    </w:pict>
  </w:numPicBullet>
  <w:abstractNum w:abstractNumId="0">
    <w:nsid w:val="FFFFFF83"/>
    <w:multiLevelType w:val="singleLevel"/>
    <w:tmpl w:val="FFFFFF83"/>
    <w:lvl w:ilvl="0" w:tentative="0">
      <w:start w:val="1"/>
      <w:numFmt w:val="bullet"/>
      <w:pStyle w:val="45"/>
      <w:lvlText w:val=""/>
      <w:lvlJc w:val="left"/>
      <w:pPr>
        <w:tabs>
          <w:tab w:val="left" w:pos="720"/>
        </w:tabs>
        <w:ind w:left="720" w:hanging="360"/>
      </w:pPr>
      <w:rPr>
        <w:rFonts w:hint="default" w:ascii="Symbol" w:hAnsi="Symbol"/>
      </w:rPr>
    </w:lvl>
  </w:abstractNum>
  <w:abstractNum w:abstractNumId="1">
    <w:nsid w:val="00B971E3"/>
    <w:multiLevelType w:val="singleLevel"/>
    <w:tmpl w:val="00B971E3"/>
    <w:lvl w:ilvl="0" w:tentative="0">
      <w:start w:val="1"/>
      <w:numFmt w:val="decimal"/>
      <w:pStyle w:val="396"/>
      <w:lvlText w:val="[%1]"/>
      <w:lvlJc w:val="left"/>
      <w:pPr>
        <w:tabs>
          <w:tab w:val="left" w:pos="360"/>
        </w:tabs>
        <w:ind w:left="360" w:hanging="360"/>
      </w:pPr>
      <w:rPr>
        <w:b w:val="0"/>
        <w:i w:val="0"/>
      </w:rPr>
    </w:lvl>
  </w:abstractNum>
  <w:abstractNum w:abstractNumId="2">
    <w:nsid w:val="01425CA5"/>
    <w:multiLevelType w:val="multilevel"/>
    <w:tmpl w:val="01425CA5"/>
    <w:lvl w:ilvl="0" w:tentative="0">
      <w:start w:val="3"/>
      <w:numFmt w:val="decimal"/>
      <w:pStyle w:val="748"/>
      <w:lvlText w:val="%1."/>
      <w:lvlJc w:val="left"/>
      <w:pPr>
        <w:tabs>
          <w:tab w:val="left" w:pos="360"/>
        </w:tabs>
        <w:ind w:left="360" w:hanging="360"/>
      </w:pPr>
      <w:rPr>
        <w:rFonts w:hint="default"/>
      </w:rPr>
    </w:lvl>
    <w:lvl w:ilvl="1" w:tentative="0">
      <w:start w:val="1"/>
      <w:numFmt w:val="decimal"/>
      <w:lvlText w:val="%1.%2."/>
      <w:lvlJc w:val="left"/>
      <w:pPr>
        <w:tabs>
          <w:tab w:val="left" w:pos="1080"/>
        </w:tabs>
        <w:ind w:left="792" w:hanging="432"/>
      </w:pPr>
      <w:rPr>
        <w:rFonts w:hint="default"/>
      </w:rPr>
    </w:lvl>
    <w:lvl w:ilvl="2" w:tentative="0">
      <w:start w:val="1"/>
      <w:numFmt w:val="decimal"/>
      <w:lvlText w:val="%1.%2.%3."/>
      <w:lvlJc w:val="left"/>
      <w:pPr>
        <w:tabs>
          <w:tab w:val="left" w:pos="1440"/>
        </w:tabs>
        <w:ind w:left="1224" w:hanging="504"/>
      </w:pPr>
      <w:rPr>
        <w:rFonts w:hint="default"/>
      </w:rPr>
    </w:lvl>
    <w:lvl w:ilvl="3" w:tentative="0">
      <w:start w:val="1"/>
      <w:numFmt w:val="decimal"/>
      <w:lvlText w:val="%1.%2.%3.%4."/>
      <w:lvlJc w:val="left"/>
      <w:pPr>
        <w:tabs>
          <w:tab w:val="left" w:pos="2160"/>
        </w:tabs>
        <w:ind w:left="1728" w:hanging="648"/>
      </w:pPr>
      <w:rPr>
        <w:rFonts w:hint="default"/>
      </w:rPr>
    </w:lvl>
    <w:lvl w:ilvl="4" w:tentative="0">
      <w:start w:val="1"/>
      <w:numFmt w:val="decimal"/>
      <w:lvlText w:val="%1.%2.%3.%4.%5."/>
      <w:lvlJc w:val="left"/>
      <w:pPr>
        <w:tabs>
          <w:tab w:val="left" w:pos="2880"/>
        </w:tabs>
        <w:ind w:left="2232" w:hanging="792"/>
      </w:pPr>
      <w:rPr>
        <w:rFonts w:hint="default"/>
      </w:rPr>
    </w:lvl>
    <w:lvl w:ilvl="5" w:tentative="0">
      <w:start w:val="1"/>
      <w:numFmt w:val="decimal"/>
      <w:lvlText w:val="%1.%2.%3.%4.%5.%6."/>
      <w:lvlJc w:val="left"/>
      <w:pPr>
        <w:tabs>
          <w:tab w:val="left" w:pos="3240"/>
        </w:tabs>
        <w:ind w:left="2736" w:hanging="936"/>
      </w:pPr>
      <w:rPr>
        <w:rFonts w:hint="default"/>
      </w:rPr>
    </w:lvl>
    <w:lvl w:ilvl="6" w:tentative="0">
      <w:start w:val="1"/>
      <w:numFmt w:val="decimal"/>
      <w:lvlText w:val="%1.%2.%3.%4.%5.%6.%7."/>
      <w:lvlJc w:val="left"/>
      <w:pPr>
        <w:tabs>
          <w:tab w:val="left" w:pos="3960"/>
        </w:tabs>
        <w:ind w:left="3240" w:hanging="1080"/>
      </w:pPr>
      <w:rPr>
        <w:rFonts w:hint="default"/>
      </w:rPr>
    </w:lvl>
    <w:lvl w:ilvl="7" w:tentative="0">
      <w:start w:val="1"/>
      <w:numFmt w:val="decimal"/>
      <w:lvlText w:val="%1.%2.%3.%4.%5.%6.%7.%8."/>
      <w:lvlJc w:val="left"/>
      <w:pPr>
        <w:tabs>
          <w:tab w:val="left" w:pos="4680"/>
        </w:tabs>
        <w:ind w:left="3744" w:hanging="1224"/>
      </w:pPr>
      <w:rPr>
        <w:rFonts w:hint="default"/>
      </w:rPr>
    </w:lvl>
    <w:lvl w:ilvl="8" w:tentative="0">
      <w:start w:val="1"/>
      <w:numFmt w:val="decimal"/>
      <w:lvlText w:val="%1.%2.%3.%4.%5.%6.%7.%8.%9."/>
      <w:lvlJc w:val="left"/>
      <w:pPr>
        <w:tabs>
          <w:tab w:val="left" w:pos="5040"/>
        </w:tabs>
        <w:ind w:left="4320" w:hanging="1440"/>
      </w:pPr>
      <w:rPr>
        <w:rFonts w:hint="default"/>
      </w:rPr>
    </w:lvl>
  </w:abstractNum>
  <w:abstractNum w:abstractNumId="3">
    <w:nsid w:val="01F54261"/>
    <w:multiLevelType w:val="multilevel"/>
    <w:tmpl w:val="01F54261"/>
    <w:lvl w:ilvl="0" w:tentative="0">
      <w:start w:val="1"/>
      <w:numFmt w:val="decimal"/>
      <w:isLgl/>
      <w:lvlText w:val="%1."/>
      <w:lvlJc w:val="left"/>
      <w:pPr>
        <w:tabs>
          <w:tab w:val="left" w:pos="432"/>
        </w:tabs>
        <w:ind w:left="432" w:hanging="432"/>
      </w:pPr>
      <w:rPr>
        <w:b/>
        <w:i w:val="0"/>
        <w:sz w:val="24"/>
      </w:rPr>
    </w:lvl>
    <w:lvl w:ilvl="1" w:tentative="0">
      <w:start w:val="1"/>
      <w:numFmt w:val="decimal"/>
      <w:pStyle w:val="355"/>
      <w:isLgl/>
      <w:lvlText w:val="%1.%2"/>
      <w:lvlJc w:val="left"/>
      <w:pPr>
        <w:tabs>
          <w:tab w:val="left" w:pos="504"/>
        </w:tabs>
        <w:ind w:left="504" w:hanging="504"/>
      </w:pPr>
      <w:rPr>
        <w:rFonts w:hint="default" w:ascii="Times New Roman" w:hAnsi="Times New Roman"/>
        <w:b w:val="0"/>
        <w:i w:val="0"/>
        <w:sz w:val="24"/>
      </w:rPr>
    </w:lvl>
    <w:lvl w:ilvl="2" w:tentative="0">
      <w:start w:val="1"/>
      <w:numFmt w:val="lowerLetter"/>
      <w:pStyle w:val="356"/>
      <w:lvlText w:val="(%3)"/>
      <w:lvlJc w:val="left"/>
      <w:pPr>
        <w:tabs>
          <w:tab w:val="left" w:pos="936"/>
        </w:tabs>
        <w:ind w:left="936" w:hanging="432"/>
      </w:pPr>
      <w:rPr>
        <w:rFonts w:hint="default" w:ascii="Times New Roman" w:hAnsi="Times New Roman"/>
        <w:b w:val="0"/>
        <w:i w:val="0"/>
        <w:sz w:val="24"/>
      </w:rPr>
    </w:lvl>
    <w:lvl w:ilvl="3" w:tentative="0">
      <w:start w:val="1"/>
      <w:numFmt w:val="lowerRoman"/>
      <w:pStyle w:val="357"/>
      <w:lvlText w:val="(%4)"/>
      <w:lvlJc w:val="left"/>
      <w:pPr>
        <w:tabs>
          <w:tab w:val="left" w:pos="1656"/>
        </w:tabs>
        <w:ind w:left="1440" w:hanging="504"/>
      </w:pPr>
      <w:rPr>
        <w:rFonts w:hint="default" w:ascii="Times New Roman" w:hAnsi="Times New Roman"/>
        <w:b w:val="0"/>
        <w:i w:val="0"/>
        <w:sz w:val="24"/>
      </w:r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4">
    <w:nsid w:val="04C06D40"/>
    <w:multiLevelType w:val="singleLevel"/>
    <w:tmpl w:val="04C06D40"/>
    <w:lvl w:ilvl="0" w:tentative="0">
      <w:start w:val="1"/>
      <w:numFmt w:val="bullet"/>
      <w:pStyle w:val="544"/>
      <w:lvlText w:val=""/>
      <w:lvlJc w:val="left"/>
      <w:pPr>
        <w:tabs>
          <w:tab w:val="left" w:pos="360"/>
        </w:tabs>
        <w:ind w:left="360" w:hanging="360"/>
      </w:pPr>
      <w:rPr>
        <w:rFonts w:hint="default" w:ascii="Symbol" w:hAnsi="Symbol"/>
      </w:rPr>
    </w:lvl>
  </w:abstractNum>
  <w:abstractNum w:abstractNumId="5">
    <w:nsid w:val="05D20A50"/>
    <w:multiLevelType w:val="multilevel"/>
    <w:tmpl w:val="05D20A50"/>
    <w:lvl w:ilvl="0" w:tentative="0">
      <w:start w:val="4"/>
      <w:numFmt w:val="bullet"/>
      <w:lvlText w:val="-"/>
      <w:lvlJc w:val="left"/>
      <w:pPr>
        <w:ind w:left="720" w:hanging="360"/>
      </w:pPr>
      <w:rPr>
        <w:rFonts w:hint="default" w:ascii="Verdana" w:hAnsi="Verdana"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068D6D1C"/>
    <w:multiLevelType w:val="multilevel"/>
    <w:tmpl w:val="068D6D1C"/>
    <w:lvl w:ilvl="0" w:tentative="0">
      <w:start w:val="1"/>
      <w:numFmt w:val="decimal"/>
      <w:lvlText w:val="%1."/>
      <w:lvlJc w:val="left"/>
      <w:pPr>
        <w:tabs>
          <w:tab w:val="left" w:pos="360"/>
        </w:tabs>
        <w:ind w:left="360" w:hanging="360"/>
      </w:pPr>
      <w:rPr>
        <w:rFonts w:hint="default"/>
      </w:rPr>
    </w:lvl>
    <w:lvl w:ilvl="1" w:tentative="0">
      <w:start w:val="1"/>
      <w:numFmt w:val="decimal"/>
      <w:pStyle w:val="468"/>
      <w:suff w:val="space"/>
      <w:lvlText w:val="2.%2."/>
      <w:lvlJc w:val="left"/>
      <w:pPr>
        <w:ind w:left="792" w:hanging="792"/>
      </w:pPr>
      <w:rPr>
        <w:rFonts w:hint="default"/>
      </w:rPr>
    </w:lvl>
    <w:lvl w:ilvl="2" w:tentative="0">
      <w:start w:val="1"/>
      <w:numFmt w:val="decimal"/>
      <w:pStyle w:val="466"/>
      <w:suff w:val="space"/>
      <w:lvlText w:val="2.1.%3."/>
      <w:lvlJc w:val="left"/>
      <w:pPr>
        <w:ind w:left="1224" w:hanging="1224"/>
      </w:pPr>
      <w:rPr>
        <w:rFonts w:hint="default"/>
      </w:rPr>
    </w:lvl>
    <w:lvl w:ilvl="3" w:tentative="0">
      <w:start w:val="1"/>
      <w:numFmt w:val="decimal"/>
      <w:pStyle w:val="467"/>
      <w:suff w:val="space"/>
      <w:lvlText w:val="2.%2.2.%4."/>
      <w:lvlJc w:val="left"/>
      <w:pPr>
        <w:ind w:left="1728" w:hanging="1728"/>
      </w:pPr>
      <w:rPr>
        <w:rFonts w:hint="default"/>
      </w:rPr>
    </w:lvl>
    <w:lvl w:ilvl="4" w:tentative="0">
      <w:start w:val="1"/>
      <w:numFmt w:val="decimal"/>
      <w:lvlText w:val="%1.%2.%3.%4.%5."/>
      <w:lvlJc w:val="left"/>
      <w:pPr>
        <w:tabs>
          <w:tab w:val="left" w:pos="2520"/>
        </w:tabs>
        <w:ind w:left="2232" w:hanging="792"/>
      </w:pPr>
      <w:rPr>
        <w:rFonts w:hint="default"/>
      </w:rPr>
    </w:lvl>
    <w:lvl w:ilvl="5" w:tentative="0">
      <w:start w:val="1"/>
      <w:numFmt w:val="decimal"/>
      <w:lvlText w:val="%1.%2.%3.%4.%5.%6."/>
      <w:lvlJc w:val="left"/>
      <w:pPr>
        <w:tabs>
          <w:tab w:val="left" w:pos="3240"/>
        </w:tabs>
        <w:ind w:left="2736" w:hanging="936"/>
      </w:pPr>
      <w:rPr>
        <w:rFonts w:hint="default"/>
      </w:rPr>
    </w:lvl>
    <w:lvl w:ilvl="6" w:tentative="0">
      <w:start w:val="1"/>
      <w:numFmt w:val="decimal"/>
      <w:lvlText w:val="%1.%2.%3.%4.%5.%6.%7."/>
      <w:lvlJc w:val="left"/>
      <w:pPr>
        <w:tabs>
          <w:tab w:val="left" w:pos="3600"/>
        </w:tabs>
        <w:ind w:left="3240" w:hanging="1080"/>
      </w:pPr>
      <w:rPr>
        <w:rFonts w:hint="default"/>
      </w:rPr>
    </w:lvl>
    <w:lvl w:ilvl="7" w:tentative="0">
      <w:start w:val="1"/>
      <w:numFmt w:val="decimal"/>
      <w:lvlText w:val="%1.%2.%3.%4.%5.%6.%7.%8."/>
      <w:lvlJc w:val="left"/>
      <w:pPr>
        <w:tabs>
          <w:tab w:val="left" w:pos="4320"/>
        </w:tabs>
        <w:ind w:left="3744" w:hanging="1224"/>
      </w:pPr>
      <w:rPr>
        <w:rFonts w:hint="default"/>
      </w:rPr>
    </w:lvl>
    <w:lvl w:ilvl="8" w:tentative="0">
      <w:start w:val="1"/>
      <w:numFmt w:val="decimal"/>
      <w:lvlText w:val="%1.%2.%3.%4.%5.%6.%7.%8.%9."/>
      <w:lvlJc w:val="left"/>
      <w:pPr>
        <w:tabs>
          <w:tab w:val="left" w:pos="4680"/>
        </w:tabs>
        <w:ind w:left="4320" w:hanging="1440"/>
      </w:pPr>
      <w:rPr>
        <w:rFonts w:hint="default"/>
      </w:rPr>
    </w:lvl>
  </w:abstractNum>
  <w:abstractNum w:abstractNumId="7">
    <w:nsid w:val="06B74573"/>
    <w:multiLevelType w:val="multilevel"/>
    <w:tmpl w:val="06B74573"/>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A0873D7"/>
    <w:multiLevelType w:val="multilevel"/>
    <w:tmpl w:val="0A0873D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C862161"/>
    <w:multiLevelType w:val="multilevel"/>
    <w:tmpl w:val="0C862161"/>
    <w:lvl w:ilvl="0" w:tentative="0">
      <w:start w:val="1"/>
      <w:numFmt w:val="bullet"/>
      <w:pStyle w:val="103"/>
      <w:lvlText w:val=""/>
      <w:lvlJc w:val="left"/>
      <w:pPr>
        <w:tabs>
          <w:tab w:val="left" w:pos="1152"/>
        </w:tabs>
        <w:ind w:left="1152" w:hanging="432"/>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0">
    <w:nsid w:val="0DA1059D"/>
    <w:multiLevelType w:val="multilevel"/>
    <w:tmpl w:val="0DA1059D"/>
    <w:lvl w:ilvl="0" w:tentative="0">
      <w:start w:val="1"/>
      <w:numFmt w:val="bullet"/>
      <w:pStyle w:val="522"/>
      <w:lvlText w:val=""/>
      <w:lvlJc w:val="left"/>
      <w:pPr>
        <w:tabs>
          <w:tab w:val="left" w:pos="0"/>
        </w:tabs>
        <w:ind w:left="0" w:hanging="360"/>
      </w:pPr>
      <w:rPr>
        <w:rFonts w:hint="default" w:ascii="Symbol" w:hAnsi="Symbol"/>
      </w:rPr>
    </w:lvl>
    <w:lvl w:ilvl="1" w:tentative="0">
      <w:start w:val="0"/>
      <w:numFmt w:val="bullet"/>
      <w:lvlText w:val="-"/>
      <w:lvlJc w:val="left"/>
      <w:pPr>
        <w:tabs>
          <w:tab w:val="left" w:pos="195"/>
        </w:tabs>
        <w:ind w:left="195" w:hanging="915"/>
      </w:pPr>
      <w:rPr>
        <w:rFonts w:hint="default" w:ascii=".VnTime" w:hAnsi=".VnTime" w:eastAsia="Times New Roman" w:cs="Times New Roman"/>
      </w:rPr>
    </w:lvl>
    <w:lvl w:ilvl="2" w:tentative="0">
      <w:start w:val="1"/>
      <w:numFmt w:val="bullet"/>
      <w:lvlText w:val=""/>
      <w:lvlJc w:val="left"/>
      <w:pPr>
        <w:tabs>
          <w:tab w:val="left" w:pos="360"/>
        </w:tabs>
        <w:ind w:left="360" w:hanging="360"/>
      </w:pPr>
      <w:rPr>
        <w:rFonts w:hint="default" w:ascii="Wingdings" w:hAnsi="Wingdings"/>
      </w:rPr>
    </w:lvl>
    <w:lvl w:ilvl="3" w:tentative="0">
      <w:start w:val="1"/>
      <w:numFmt w:val="bullet"/>
      <w:lvlText w:val=""/>
      <w:lvlJc w:val="left"/>
      <w:pPr>
        <w:tabs>
          <w:tab w:val="left" w:pos="1080"/>
        </w:tabs>
        <w:ind w:left="1080" w:hanging="360"/>
      </w:pPr>
      <w:rPr>
        <w:rFonts w:hint="default" w:ascii="Symbol" w:hAnsi="Symbol"/>
      </w:rPr>
    </w:lvl>
    <w:lvl w:ilvl="4" w:tentative="0">
      <w:start w:val="1"/>
      <w:numFmt w:val="bullet"/>
      <w:lvlText w:val="o"/>
      <w:lvlJc w:val="left"/>
      <w:pPr>
        <w:tabs>
          <w:tab w:val="left" w:pos="1800"/>
        </w:tabs>
        <w:ind w:left="1800" w:hanging="360"/>
      </w:pPr>
      <w:rPr>
        <w:rFonts w:hint="default" w:ascii="Courier New" w:hAnsi="Courier New"/>
      </w:rPr>
    </w:lvl>
    <w:lvl w:ilvl="5" w:tentative="0">
      <w:start w:val="1"/>
      <w:numFmt w:val="bullet"/>
      <w:lvlText w:val=""/>
      <w:lvlJc w:val="left"/>
      <w:pPr>
        <w:tabs>
          <w:tab w:val="left" w:pos="2520"/>
        </w:tabs>
        <w:ind w:left="2520" w:hanging="360"/>
      </w:pPr>
      <w:rPr>
        <w:rFonts w:hint="default" w:ascii="Wingdings" w:hAnsi="Wingdings"/>
      </w:rPr>
    </w:lvl>
    <w:lvl w:ilvl="6" w:tentative="0">
      <w:start w:val="1"/>
      <w:numFmt w:val="bullet"/>
      <w:lvlText w:val=""/>
      <w:lvlJc w:val="left"/>
      <w:pPr>
        <w:tabs>
          <w:tab w:val="left" w:pos="3240"/>
        </w:tabs>
        <w:ind w:left="3240" w:hanging="360"/>
      </w:pPr>
      <w:rPr>
        <w:rFonts w:hint="default" w:ascii="Symbol" w:hAnsi="Symbol"/>
      </w:rPr>
    </w:lvl>
    <w:lvl w:ilvl="7" w:tentative="0">
      <w:start w:val="1"/>
      <w:numFmt w:val="bullet"/>
      <w:lvlText w:val="o"/>
      <w:lvlJc w:val="left"/>
      <w:pPr>
        <w:tabs>
          <w:tab w:val="left" w:pos="3960"/>
        </w:tabs>
        <w:ind w:left="3960" w:hanging="360"/>
      </w:pPr>
      <w:rPr>
        <w:rFonts w:hint="default" w:ascii="Courier New" w:hAnsi="Courier New"/>
      </w:rPr>
    </w:lvl>
    <w:lvl w:ilvl="8" w:tentative="0">
      <w:start w:val="1"/>
      <w:numFmt w:val="bullet"/>
      <w:lvlText w:val=""/>
      <w:lvlJc w:val="left"/>
      <w:pPr>
        <w:tabs>
          <w:tab w:val="left" w:pos="4680"/>
        </w:tabs>
        <w:ind w:left="4680" w:hanging="360"/>
      </w:pPr>
      <w:rPr>
        <w:rFonts w:hint="default" w:ascii="Wingdings" w:hAnsi="Wingdings"/>
      </w:rPr>
    </w:lvl>
  </w:abstractNum>
  <w:abstractNum w:abstractNumId="11">
    <w:nsid w:val="0E697250"/>
    <w:multiLevelType w:val="multilevel"/>
    <w:tmpl w:val="0E697250"/>
    <w:lvl w:ilvl="0" w:tentative="0">
      <w:start w:val="1"/>
      <w:numFmt w:val="decimal"/>
      <w:lvlText w:val="%1."/>
      <w:lvlJc w:val="left"/>
      <w:pPr>
        <w:ind w:left="1512" w:hanging="360"/>
      </w:pPr>
      <w:rPr>
        <w:rFonts w:hint="default"/>
      </w:rPr>
    </w:lvl>
    <w:lvl w:ilvl="1" w:tentative="0">
      <w:start w:val="1"/>
      <w:numFmt w:val="lowerLetter"/>
      <w:lvlText w:val="%2."/>
      <w:lvlJc w:val="left"/>
      <w:pPr>
        <w:ind w:left="2232" w:hanging="360"/>
      </w:pPr>
    </w:lvl>
    <w:lvl w:ilvl="2" w:tentative="0">
      <w:start w:val="1"/>
      <w:numFmt w:val="lowerRoman"/>
      <w:lvlText w:val="%3."/>
      <w:lvlJc w:val="right"/>
      <w:pPr>
        <w:ind w:left="2952" w:hanging="180"/>
      </w:pPr>
    </w:lvl>
    <w:lvl w:ilvl="3" w:tentative="0">
      <w:start w:val="1"/>
      <w:numFmt w:val="decimal"/>
      <w:lvlText w:val="%4."/>
      <w:lvlJc w:val="left"/>
      <w:pPr>
        <w:ind w:left="3672" w:hanging="360"/>
      </w:pPr>
    </w:lvl>
    <w:lvl w:ilvl="4" w:tentative="0">
      <w:start w:val="1"/>
      <w:numFmt w:val="lowerLetter"/>
      <w:lvlText w:val="%5."/>
      <w:lvlJc w:val="left"/>
      <w:pPr>
        <w:ind w:left="4392" w:hanging="360"/>
      </w:pPr>
    </w:lvl>
    <w:lvl w:ilvl="5" w:tentative="0">
      <w:start w:val="1"/>
      <w:numFmt w:val="lowerRoman"/>
      <w:lvlText w:val="%6."/>
      <w:lvlJc w:val="right"/>
      <w:pPr>
        <w:ind w:left="5112" w:hanging="180"/>
      </w:pPr>
    </w:lvl>
    <w:lvl w:ilvl="6" w:tentative="0">
      <w:start w:val="1"/>
      <w:numFmt w:val="decimal"/>
      <w:lvlText w:val="%7."/>
      <w:lvlJc w:val="left"/>
      <w:pPr>
        <w:ind w:left="5832" w:hanging="360"/>
      </w:pPr>
    </w:lvl>
    <w:lvl w:ilvl="7" w:tentative="0">
      <w:start w:val="1"/>
      <w:numFmt w:val="lowerLetter"/>
      <w:lvlText w:val="%8."/>
      <w:lvlJc w:val="left"/>
      <w:pPr>
        <w:ind w:left="6552" w:hanging="360"/>
      </w:pPr>
    </w:lvl>
    <w:lvl w:ilvl="8" w:tentative="0">
      <w:start w:val="1"/>
      <w:numFmt w:val="lowerRoman"/>
      <w:lvlText w:val="%9."/>
      <w:lvlJc w:val="right"/>
      <w:pPr>
        <w:ind w:left="7272" w:hanging="180"/>
      </w:pPr>
    </w:lvl>
  </w:abstractNum>
  <w:abstractNum w:abstractNumId="12">
    <w:nsid w:val="0F667C51"/>
    <w:multiLevelType w:val="multilevel"/>
    <w:tmpl w:val="0F667C51"/>
    <w:lvl w:ilvl="0" w:tentative="0">
      <w:start w:val="1"/>
      <w:numFmt w:val="bullet"/>
      <w:pStyle w:val="102"/>
      <w:lvlText w:val=""/>
      <w:lvlJc w:val="left"/>
      <w:pPr>
        <w:tabs>
          <w:tab w:val="left" w:pos="1872"/>
        </w:tabs>
        <w:ind w:left="1872" w:hanging="432"/>
      </w:pPr>
      <w:rPr>
        <w:rFonts w:hint="default" w:ascii="Symbol" w:hAnsi="Symbol"/>
      </w:rPr>
    </w:lvl>
    <w:lvl w:ilvl="1" w:tentative="0">
      <w:start w:val="1"/>
      <w:numFmt w:val="bullet"/>
      <w:lvlText w:val="o"/>
      <w:lvlJc w:val="left"/>
      <w:pPr>
        <w:tabs>
          <w:tab w:val="left" w:pos="2160"/>
        </w:tabs>
        <w:ind w:left="2160" w:hanging="360"/>
      </w:pPr>
      <w:rPr>
        <w:rFonts w:hint="default" w:ascii="Courier New" w:hAnsi="Courier New" w:cs="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13">
    <w:nsid w:val="0F98655B"/>
    <w:multiLevelType w:val="multilevel"/>
    <w:tmpl w:val="0F98655B"/>
    <w:lvl w:ilvl="0" w:tentative="0">
      <w:start w:val="1"/>
      <w:numFmt w:val="bullet"/>
      <w:lvlText w:val=""/>
      <w:lvlPicBulletId w:val="0"/>
      <w:lvlJc w:val="left"/>
      <w:pPr>
        <w:ind w:left="1872" w:hanging="360"/>
      </w:pPr>
      <w:rPr>
        <w:rFonts w:hint="default" w:ascii="Symbol" w:hAnsi="Symbol"/>
      </w:rPr>
    </w:lvl>
    <w:lvl w:ilvl="1" w:tentative="0">
      <w:start w:val="1"/>
      <w:numFmt w:val="bullet"/>
      <w:lvlText w:val="o"/>
      <w:lvlJc w:val="left"/>
      <w:pPr>
        <w:ind w:left="2592" w:hanging="360"/>
      </w:pPr>
      <w:rPr>
        <w:rFonts w:hint="default" w:ascii="Courier New" w:hAnsi="Courier New" w:cs="Courier New"/>
      </w:rPr>
    </w:lvl>
    <w:lvl w:ilvl="2" w:tentative="0">
      <w:start w:val="1"/>
      <w:numFmt w:val="bullet"/>
      <w:lvlText w:val=""/>
      <w:lvlJc w:val="left"/>
      <w:pPr>
        <w:ind w:left="3312" w:hanging="360"/>
      </w:pPr>
      <w:rPr>
        <w:rFonts w:hint="default" w:ascii="Wingdings" w:hAnsi="Wingdings"/>
      </w:rPr>
    </w:lvl>
    <w:lvl w:ilvl="3" w:tentative="0">
      <w:start w:val="1"/>
      <w:numFmt w:val="bullet"/>
      <w:lvlText w:val=""/>
      <w:lvlJc w:val="left"/>
      <w:pPr>
        <w:ind w:left="4032" w:hanging="360"/>
      </w:pPr>
      <w:rPr>
        <w:rFonts w:hint="default" w:ascii="Symbol" w:hAnsi="Symbol"/>
      </w:rPr>
    </w:lvl>
    <w:lvl w:ilvl="4" w:tentative="0">
      <w:start w:val="1"/>
      <w:numFmt w:val="bullet"/>
      <w:lvlText w:val="o"/>
      <w:lvlJc w:val="left"/>
      <w:pPr>
        <w:ind w:left="4752" w:hanging="360"/>
      </w:pPr>
      <w:rPr>
        <w:rFonts w:hint="default" w:ascii="Courier New" w:hAnsi="Courier New" w:cs="Courier New"/>
      </w:rPr>
    </w:lvl>
    <w:lvl w:ilvl="5" w:tentative="0">
      <w:start w:val="1"/>
      <w:numFmt w:val="bullet"/>
      <w:lvlText w:val=""/>
      <w:lvlJc w:val="left"/>
      <w:pPr>
        <w:ind w:left="5472" w:hanging="360"/>
      </w:pPr>
      <w:rPr>
        <w:rFonts w:hint="default" w:ascii="Wingdings" w:hAnsi="Wingdings"/>
      </w:rPr>
    </w:lvl>
    <w:lvl w:ilvl="6" w:tentative="0">
      <w:start w:val="1"/>
      <w:numFmt w:val="bullet"/>
      <w:lvlText w:val=""/>
      <w:lvlJc w:val="left"/>
      <w:pPr>
        <w:ind w:left="6192" w:hanging="360"/>
      </w:pPr>
      <w:rPr>
        <w:rFonts w:hint="default" w:ascii="Symbol" w:hAnsi="Symbol"/>
      </w:rPr>
    </w:lvl>
    <w:lvl w:ilvl="7" w:tentative="0">
      <w:start w:val="1"/>
      <w:numFmt w:val="bullet"/>
      <w:lvlText w:val="o"/>
      <w:lvlJc w:val="left"/>
      <w:pPr>
        <w:ind w:left="6912" w:hanging="360"/>
      </w:pPr>
      <w:rPr>
        <w:rFonts w:hint="default" w:ascii="Courier New" w:hAnsi="Courier New" w:cs="Courier New"/>
      </w:rPr>
    </w:lvl>
    <w:lvl w:ilvl="8" w:tentative="0">
      <w:start w:val="1"/>
      <w:numFmt w:val="bullet"/>
      <w:lvlText w:val=""/>
      <w:lvlJc w:val="left"/>
      <w:pPr>
        <w:ind w:left="7632" w:hanging="360"/>
      </w:pPr>
      <w:rPr>
        <w:rFonts w:hint="default" w:ascii="Wingdings" w:hAnsi="Wingdings"/>
      </w:rPr>
    </w:lvl>
  </w:abstractNum>
  <w:abstractNum w:abstractNumId="14">
    <w:nsid w:val="0FC652A3"/>
    <w:multiLevelType w:val="multilevel"/>
    <w:tmpl w:val="0FC652A3"/>
    <w:lvl w:ilvl="0" w:tentative="0">
      <w:start w:val="1"/>
      <w:numFmt w:val="decimal"/>
      <w:lvlText w:val="%1"/>
      <w:lvlJc w:val="left"/>
      <w:pPr>
        <w:ind w:left="45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0FD91A83"/>
    <w:multiLevelType w:val="multilevel"/>
    <w:tmpl w:val="0FD91A83"/>
    <w:lvl w:ilvl="0" w:tentative="0">
      <w:start w:val="1"/>
      <w:numFmt w:val="bullet"/>
      <w:lvlText w:val=""/>
      <w:lvlJc w:val="left"/>
      <w:pPr>
        <w:ind w:left="360" w:hanging="360"/>
      </w:pPr>
      <w:rPr>
        <w:rFonts w:hint="default" w:ascii="Wingdings" w:hAnsi="Wingdings"/>
        <w:strike w:val="0"/>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16">
    <w:nsid w:val="10096202"/>
    <w:multiLevelType w:val="multilevel"/>
    <w:tmpl w:val="10096202"/>
    <w:lvl w:ilvl="0" w:tentative="0">
      <w:start w:val="1"/>
      <w:numFmt w:val="decimal"/>
      <w:pStyle w:val="735"/>
      <w:lvlText w:val="%1."/>
      <w:lvlJc w:val="left"/>
      <w:pPr>
        <w:tabs>
          <w:tab w:val="left" w:pos="1344"/>
        </w:tabs>
        <w:ind w:left="1344" w:hanging="1344"/>
      </w:pPr>
      <w:rPr>
        <w:rFonts w:hint="default" w:ascii="Helvetica" w:hAnsi="Helvetica"/>
        <w:b/>
        <w:i w:val="0"/>
        <w:color w:val="006699"/>
      </w:rPr>
    </w:lvl>
    <w:lvl w:ilvl="1" w:tentative="0">
      <w:start w:val="1"/>
      <w:numFmt w:val="decimal"/>
      <w:pStyle w:val="736"/>
      <w:lvlText w:val="%1.%2"/>
      <w:lvlJc w:val="left"/>
      <w:pPr>
        <w:tabs>
          <w:tab w:val="left" w:pos="1344"/>
        </w:tabs>
        <w:ind w:left="1344" w:hanging="1344"/>
      </w:pPr>
      <w:rPr>
        <w:rFonts w:hint="default" w:ascii="Helvetica" w:hAnsi="Helvetica"/>
        <w:b/>
        <w:i w:val="0"/>
        <w:color w:val="006699"/>
      </w:rPr>
    </w:lvl>
    <w:lvl w:ilvl="2" w:tentative="0">
      <w:start w:val="1"/>
      <w:numFmt w:val="decimal"/>
      <w:pStyle w:val="737"/>
      <w:lvlText w:val="%1.%2.%3"/>
      <w:lvlJc w:val="left"/>
      <w:pPr>
        <w:tabs>
          <w:tab w:val="left" w:pos="1344"/>
        </w:tabs>
        <w:ind w:left="1344" w:hanging="1344"/>
      </w:pPr>
      <w:rPr>
        <w:rFonts w:hint="default" w:ascii="Helvetica" w:hAnsi="Helvetica"/>
        <w:b/>
        <w:i w:val="0"/>
        <w:color w:val="006699"/>
      </w:rPr>
    </w:lvl>
    <w:lvl w:ilvl="3" w:tentative="0">
      <w:start w:val="1"/>
      <w:numFmt w:val="decimal"/>
      <w:lvlText w:val="%1.%2.%3.%4"/>
      <w:lvlJc w:val="left"/>
      <w:pPr>
        <w:tabs>
          <w:tab w:val="left" w:pos="1344"/>
        </w:tabs>
        <w:ind w:left="1344" w:hanging="1344"/>
      </w:pPr>
      <w:rPr>
        <w:rFonts w:hint="default" w:ascii="Helvetica" w:hAnsi="Helvetica"/>
        <w:b/>
        <w:i w:val="0"/>
        <w:color w:val="006699"/>
      </w:rPr>
    </w:lvl>
    <w:lvl w:ilvl="4" w:tentative="0">
      <w:start w:val="1"/>
      <w:numFmt w:val="decimal"/>
      <w:lvlText w:val="%1.%2.%3.%4.%5"/>
      <w:lvlJc w:val="left"/>
      <w:pPr>
        <w:tabs>
          <w:tab w:val="left" w:pos="1344"/>
        </w:tabs>
        <w:ind w:left="1344" w:hanging="1344"/>
      </w:pPr>
      <w:rPr>
        <w:rFonts w:hint="default" w:ascii="Helvetica" w:hAnsi="Helvetica"/>
        <w:b/>
        <w:i w:val="0"/>
        <w:color w:val="006699"/>
      </w:rPr>
    </w:lvl>
    <w:lvl w:ilvl="5" w:tentative="0">
      <w:start w:val="1"/>
      <w:numFmt w:val="decimal"/>
      <w:lvlText w:val="%1.%2.%3.%4.%5.%6"/>
      <w:lvlJc w:val="left"/>
      <w:pPr>
        <w:tabs>
          <w:tab w:val="left" w:pos="1800"/>
        </w:tabs>
        <w:ind w:left="720" w:hanging="720"/>
      </w:pPr>
      <w:rPr>
        <w:rFonts w:hint="default"/>
      </w:rPr>
    </w:lvl>
    <w:lvl w:ilvl="6" w:tentative="0">
      <w:start w:val="1"/>
      <w:numFmt w:val="decimal"/>
      <w:lvlText w:val="%1.%2.%3.%4.%5.%6.%7"/>
      <w:lvlJc w:val="left"/>
      <w:pPr>
        <w:tabs>
          <w:tab w:val="left" w:pos="720"/>
        </w:tabs>
        <w:ind w:left="720" w:firstLine="0"/>
      </w:pPr>
      <w:rPr>
        <w:rFonts w:hint="default"/>
      </w:rPr>
    </w:lvl>
    <w:lvl w:ilvl="7" w:tentative="0">
      <w:start w:val="1"/>
      <w:numFmt w:val="decimal"/>
      <w:lvlText w:val="%1.%2.%3.%4.%5.%6.%7.%8"/>
      <w:lvlJc w:val="left"/>
      <w:pPr>
        <w:tabs>
          <w:tab w:val="left" w:pos="720"/>
        </w:tabs>
        <w:ind w:left="720" w:firstLine="0"/>
      </w:pPr>
      <w:rPr>
        <w:rFonts w:hint="default"/>
      </w:rPr>
    </w:lvl>
    <w:lvl w:ilvl="8" w:tentative="0">
      <w:start w:val="1"/>
      <w:numFmt w:val="decimal"/>
      <w:lvlText w:val="%1.%2.%3.%4.%5.%6.%7.%8.%9"/>
      <w:lvlJc w:val="left"/>
      <w:pPr>
        <w:tabs>
          <w:tab w:val="left" w:pos="720"/>
        </w:tabs>
        <w:ind w:left="720" w:firstLine="0"/>
      </w:pPr>
      <w:rPr>
        <w:rFonts w:hint="default"/>
      </w:rPr>
    </w:lvl>
  </w:abstractNum>
  <w:abstractNum w:abstractNumId="17">
    <w:nsid w:val="103730ED"/>
    <w:multiLevelType w:val="multilevel"/>
    <w:tmpl w:val="103730E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12BB4BDC"/>
    <w:multiLevelType w:val="multilevel"/>
    <w:tmpl w:val="12BB4BDC"/>
    <w:lvl w:ilvl="0" w:tentative="0">
      <w:start w:val="1"/>
      <w:numFmt w:val="bullet"/>
      <w:pStyle w:val="430"/>
      <w:lvlText w:val=""/>
      <w:lvlJc w:val="left"/>
      <w:pPr>
        <w:tabs>
          <w:tab w:val="left" w:pos="720"/>
        </w:tabs>
        <w:ind w:left="720" w:hanging="360"/>
      </w:pPr>
      <w:rPr>
        <w:rFonts w:hint="default" w:ascii="Wingdings 2" w:hAnsi="Wingdings 2"/>
        <w:color w:val="27435B"/>
        <w:sz w:val="20"/>
        <w:szCs w:val="20"/>
      </w:rPr>
    </w:lvl>
    <w:lvl w:ilvl="1" w:tentative="0">
      <w:start w:val="1"/>
      <w:numFmt w:val="bullet"/>
      <w:pStyle w:val="431"/>
      <w:lvlText w:val="o"/>
      <w:lvlJc w:val="left"/>
      <w:pPr>
        <w:tabs>
          <w:tab w:val="left" w:pos="1440"/>
        </w:tabs>
        <w:ind w:left="1440" w:hanging="360"/>
      </w:pPr>
      <w:rPr>
        <w:rFonts w:hint="default" w:ascii="Courier New" w:hAnsi="Courier New" w:cs="Courier New"/>
        <w:sz w:val="24"/>
        <w:szCs w:val="24"/>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9">
    <w:nsid w:val="14A76D3A"/>
    <w:multiLevelType w:val="multilevel"/>
    <w:tmpl w:val="14A76D3A"/>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20">
    <w:nsid w:val="14F24985"/>
    <w:multiLevelType w:val="singleLevel"/>
    <w:tmpl w:val="14F24985"/>
    <w:lvl w:ilvl="0" w:tentative="0">
      <w:start w:val="1"/>
      <w:numFmt w:val="bullet"/>
      <w:pStyle w:val="416"/>
      <w:lvlText w:val=""/>
      <w:lvlJc w:val="left"/>
      <w:pPr>
        <w:tabs>
          <w:tab w:val="left" w:pos="432"/>
        </w:tabs>
        <w:ind w:left="432" w:hanging="432"/>
      </w:pPr>
      <w:rPr>
        <w:rFonts w:hint="default" w:ascii="Wingdings" w:hAnsi="Wingdings"/>
        <w:sz w:val="16"/>
      </w:rPr>
    </w:lvl>
  </w:abstractNum>
  <w:abstractNum w:abstractNumId="21">
    <w:nsid w:val="16C6594F"/>
    <w:multiLevelType w:val="multilevel"/>
    <w:tmpl w:val="16C6594F"/>
    <w:lvl w:ilvl="0" w:tentative="0">
      <w:start w:val="1"/>
      <w:numFmt w:val="decimal"/>
      <w:pStyle w:val="612"/>
      <w:lvlText w:val="%1."/>
      <w:lvlJc w:val="left"/>
      <w:pPr>
        <w:tabs>
          <w:tab w:val="left" w:pos="340"/>
        </w:tabs>
        <w:ind w:left="70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2">
    <w:nsid w:val="174C049E"/>
    <w:multiLevelType w:val="multilevel"/>
    <w:tmpl w:val="174C049E"/>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strike w:val="0"/>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strike w:val="0"/>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23">
    <w:nsid w:val="17710306"/>
    <w:multiLevelType w:val="multilevel"/>
    <w:tmpl w:val="17710306"/>
    <w:lvl w:ilvl="0" w:tentative="0">
      <w:start w:val="1"/>
      <w:numFmt w:val="bullet"/>
      <w:pStyle w:val="234"/>
      <w:lvlText w:val=""/>
      <w:lvlJc w:val="left"/>
      <w:pPr>
        <w:tabs>
          <w:tab w:val="left" w:pos="3783"/>
        </w:tabs>
        <w:ind w:left="3783" w:hanging="360"/>
      </w:pPr>
      <w:rPr>
        <w:rFonts w:hint="default" w:ascii="Symbol" w:hAnsi="Symbol"/>
      </w:rPr>
    </w:lvl>
    <w:lvl w:ilvl="1" w:tentative="0">
      <w:start w:val="1"/>
      <w:numFmt w:val="decimal"/>
      <w:lvlText w:val="%2."/>
      <w:lvlJc w:val="left"/>
      <w:pPr>
        <w:tabs>
          <w:tab w:val="left" w:pos="3939"/>
        </w:tabs>
        <w:ind w:left="3939" w:hanging="360"/>
      </w:pPr>
    </w:lvl>
    <w:lvl w:ilvl="2" w:tentative="0">
      <w:start w:val="1"/>
      <w:numFmt w:val="decimal"/>
      <w:lvlText w:val="%3."/>
      <w:lvlJc w:val="left"/>
      <w:pPr>
        <w:tabs>
          <w:tab w:val="left" w:pos="4659"/>
        </w:tabs>
        <w:ind w:left="4659" w:hanging="360"/>
      </w:pPr>
    </w:lvl>
    <w:lvl w:ilvl="3" w:tentative="0">
      <w:start w:val="1"/>
      <w:numFmt w:val="decimal"/>
      <w:lvlText w:val="%4."/>
      <w:lvlJc w:val="left"/>
      <w:pPr>
        <w:tabs>
          <w:tab w:val="left" w:pos="5379"/>
        </w:tabs>
        <w:ind w:left="5379" w:hanging="360"/>
      </w:pPr>
    </w:lvl>
    <w:lvl w:ilvl="4" w:tentative="0">
      <w:start w:val="1"/>
      <w:numFmt w:val="decimal"/>
      <w:lvlText w:val="%5."/>
      <w:lvlJc w:val="left"/>
      <w:pPr>
        <w:tabs>
          <w:tab w:val="left" w:pos="6099"/>
        </w:tabs>
        <w:ind w:left="6099" w:hanging="360"/>
      </w:pPr>
    </w:lvl>
    <w:lvl w:ilvl="5" w:tentative="0">
      <w:start w:val="1"/>
      <w:numFmt w:val="decimal"/>
      <w:lvlText w:val="%6."/>
      <w:lvlJc w:val="left"/>
      <w:pPr>
        <w:tabs>
          <w:tab w:val="left" w:pos="6819"/>
        </w:tabs>
        <w:ind w:left="6819" w:hanging="360"/>
      </w:pPr>
    </w:lvl>
    <w:lvl w:ilvl="6" w:tentative="0">
      <w:start w:val="1"/>
      <w:numFmt w:val="decimal"/>
      <w:lvlText w:val="%7."/>
      <w:lvlJc w:val="left"/>
      <w:pPr>
        <w:tabs>
          <w:tab w:val="left" w:pos="7539"/>
        </w:tabs>
        <w:ind w:left="7539" w:hanging="360"/>
      </w:pPr>
    </w:lvl>
    <w:lvl w:ilvl="7" w:tentative="0">
      <w:start w:val="1"/>
      <w:numFmt w:val="decimal"/>
      <w:lvlText w:val="%8."/>
      <w:lvlJc w:val="left"/>
      <w:pPr>
        <w:tabs>
          <w:tab w:val="left" w:pos="8259"/>
        </w:tabs>
        <w:ind w:left="8259" w:hanging="360"/>
      </w:pPr>
    </w:lvl>
    <w:lvl w:ilvl="8" w:tentative="0">
      <w:start w:val="1"/>
      <w:numFmt w:val="decimal"/>
      <w:lvlText w:val="%9."/>
      <w:lvlJc w:val="left"/>
      <w:pPr>
        <w:tabs>
          <w:tab w:val="left" w:pos="8979"/>
        </w:tabs>
        <w:ind w:left="8979" w:hanging="360"/>
      </w:pPr>
    </w:lvl>
  </w:abstractNum>
  <w:abstractNum w:abstractNumId="24">
    <w:nsid w:val="17B64923"/>
    <w:multiLevelType w:val="multilevel"/>
    <w:tmpl w:val="17B64923"/>
    <w:lvl w:ilvl="0" w:tentative="0">
      <w:start w:val="1"/>
      <w:numFmt w:val="bullet"/>
      <w:pStyle w:val="521"/>
      <w:lvlText w:val=""/>
      <w:lvlJc w:val="left"/>
      <w:pPr>
        <w:tabs>
          <w:tab w:val="left" w:pos="1440"/>
        </w:tabs>
        <w:ind w:left="1440" w:hanging="360"/>
      </w:pPr>
      <w:rPr>
        <w:rFonts w:hint="default" w:ascii="Symbol" w:hAnsi="Symbol"/>
      </w:rPr>
    </w:lvl>
    <w:lvl w:ilvl="1" w:tentative="0">
      <w:start w:val="1"/>
      <w:numFmt w:val="bullet"/>
      <w:lvlText w:val="o"/>
      <w:lvlJc w:val="left"/>
      <w:pPr>
        <w:tabs>
          <w:tab w:val="left" w:pos="2160"/>
        </w:tabs>
        <w:ind w:left="2160" w:hanging="360"/>
      </w:pPr>
      <w:rPr>
        <w:rFonts w:hint="default" w:ascii="Courier New" w:hAnsi="Courier New" w:cs="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25">
    <w:nsid w:val="17CE77FE"/>
    <w:multiLevelType w:val="multilevel"/>
    <w:tmpl w:val="17CE77FE"/>
    <w:lvl w:ilvl="0" w:tentative="0">
      <w:start w:val="1"/>
      <w:numFmt w:val="decimal"/>
      <w:lvlText w:val="%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190504D0"/>
    <w:multiLevelType w:val="multilevel"/>
    <w:tmpl w:val="190504D0"/>
    <w:lvl w:ilvl="0" w:tentative="0">
      <w:start w:val="1"/>
      <w:numFmt w:val="bullet"/>
      <w:pStyle w:val="432"/>
      <w:lvlText w:val=""/>
      <w:lvlJc w:val="left"/>
      <w:pPr>
        <w:tabs>
          <w:tab w:val="left" w:pos="720"/>
        </w:tabs>
        <w:ind w:left="720" w:hanging="360"/>
      </w:pPr>
      <w:rPr>
        <w:rFonts w:hint="default" w:ascii="Symbol" w:hAnsi="Symbol"/>
      </w:rPr>
    </w:lvl>
    <w:lvl w:ilvl="1" w:tentative="0">
      <w:start w:val="0"/>
      <w:numFmt w:val="bullet"/>
      <w:lvlText w:val="-"/>
      <w:lvlJc w:val="left"/>
      <w:pPr>
        <w:tabs>
          <w:tab w:val="left" w:pos="1440"/>
        </w:tabs>
        <w:ind w:left="1440" w:hanging="360"/>
      </w:pPr>
      <w:rPr>
        <w:rFonts w:hint="default" w:ascii="Times New Roman" w:hAnsi="Times New Roman" w:eastAsia="Times New Roman" w:cs="Times New Roman"/>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7">
    <w:nsid w:val="19C543FF"/>
    <w:multiLevelType w:val="multilevel"/>
    <w:tmpl w:val="19C543FF"/>
    <w:lvl w:ilvl="0" w:tentative="0">
      <w:start w:val="1"/>
      <w:numFmt w:val="bullet"/>
      <w:pStyle w:val="694"/>
      <w:lvlText w:val="o"/>
      <w:lvlJc w:val="left"/>
      <w:pPr>
        <w:tabs>
          <w:tab w:val="left" w:pos="720"/>
        </w:tabs>
        <w:ind w:left="720" w:hanging="360"/>
      </w:pPr>
      <w:rPr>
        <w:rFonts w:hint="default" w:ascii="Courier New" w:hAnsi="Courier New"/>
        <w:sz w:val="22"/>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8">
    <w:nsid w:val="1A8A5099"/>
    <w:multiLevelType w:val="multilevel"/>
    <w:tmpl w:val="1A8A5099"/>
    <w:lvl w:ilvl="0" w:tentative="0">
      <w:start w:val="1"/>
      <w:numFmt w:val="bullet"/>
      <w:pStyle w:val="105"/>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9">
    <w:nsid w:val="1BA652A9"/>
    <w:multiLevelType w:val="multilevel"/>
    <w:tmpl w:val="1BA652A9"/>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30">
    <w:nsid w:val="1BCE7668"/>
    <w:multiLevelType w:val="multilevel"/>
    <w:tmpl w:val="1BCE7668"/>
    <w:lvl w:ilvl="0" w:tentative="0">
      <w:start w:val="1"/>
      <w:numFmt w:val="decimal"/>
      <w:lvlText w:val="%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1">
    <w:nsid w:val="1C3315CD"/>
    <w:multiLevelType w:val="multilevel"/>
    <w:tmpl w:val="1C3315CD"/>
    <w:lvl w:ilvl="0" w:tentative="0">
      <w:start w:val="1"/>
      <w:numFmt w:val="upperRoman"/>
      <w:pStyle w:val="313"/>
      <w:lvlText w:val="%1."/>
      <w:lvlJc w:val="left"/>
      <w:pPr>
        <w:tabs>
          <w:tab w:val="left" w:pos="1080"/>
        </w:tabs>
        <w:ind w:left="1080" w:hanging="720"/>
      </w:pPr>
      <w:rPr>
        <w:rFonts w:hint="default"/>
      </w:rPr>
    </w:lvl>
    <w:lvl w:ilvl="1" w:tentative="0">
      <w:start w:val="1"/>
      <w:numFmt w:val="lowerLetter"/>
      <w:lvlText w:val="%2."/>
      <w:lvlJc w:val="left"/>
      <w:pPr>
        <w:tabs>
          <w:tab w:val="left" w:pos="1440"/>
        </w:tabs>
        <w:ind w:left="1440" w:hanging="360"/>
      </w:pPr>
      <w:rPr>
        <w:rFonts w:hint="default"/>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32">
    <w:nsid w:val="1CE0713B"/>
    <w:multiLevelType w:val="multilevel"/>
    <w:tmpl w:val="1CE0713B"/>
    <w:lvl w:ilvl="0" w:tentative="0">
      <w:start w:val="1"/>
      <w:numFmt w:val="bullet"/>
      <w:pStyle w:val="698"/>
      <w:lvlText w:val=""/>
      <w:lvlJc w:val="left"/>
      <w:pPr>
        <w:ind w:left="2430" w:hanging="360"/>
      </w:pPr>
      <w:rPr>
        <w:rFonts w:hint="default" w:ascii="Wingdings" w:hAnsi="Wingdings"/>
      </w:rPr>
    </w:lvl>
    <w:lvl w:ilvl="1" w:tentative="0">
      <w:start w:val="1"/>
      <w:numFmt w:val="bullet"/>
      <w:lvlText w:val="o"/>
      <w:lvlJc w:val="left"/>
      <w:pPr>
        <w:ind w:left="3150" w:hanging="360"/>
      </w:pPr>
      <w:rPr>
        <w:rFonts w:hint="default" w:ascii="Courier New" w:hAnsi="Courier New" w:cs="Courier New"/>
      </w:rPr>
    </w:lvl>
    <w:lvl w:ilvl="2" w:tentative="0">
      <w:start w:val="1"/>
      <w:numFmt w:val="bullet"/>
      <w:lvlText w:val=""/>
      <w:lvlJc w:val="left"/>
      <w:pPr>
        <w:ind w:left="3870" w:hanging="360"/>
      </w:pPr>
      <w:rPr>
        <w:rFonts w:hint="default" w:ascii="Wingdings" w:hAnsi="Wingdings"/>
      </w:rPr>
    </w:lvl>
    <w:lvl w:ilvl="3" w:tentative="0">
      <w:start w:val="1"/>
      <w:numFmt w:val="bullet"/>
      <w:lvlText w:val=""/>
      <w:lvlJc w:val="left"/>
      <w:pPr>
        <w:ind w:left="4590" w:hanging="360"/>
      </w:pPr>
      <w:rPr>
        <w:rFonts w:hint="default" w:ascii="Symbol" w:hAnsi="Symbol"/>
      </w:rPr>
    </w:lvl>
    <w:lvl w:ilvl="4" w:tentative="0">
      <w:start w:val="1"/>
      <w:numFmt w:val="bullet"/>
      <w:lvlText w:val="o"/>
      <w:lvlJc w:val="left"/>
      <w:pPr>
        <w:ind w:left="5310" w:hanging="360"/>
      </w:pPr>
      <w:rPr>
        <w:rFonts w:hint="default" w:ascii="Courier New" w:hAnsi="Courier New" w:cs="Courier New"/>
      </w:rPr>
    </w:lvl>
    <w:lvl w:ilvl="5" w:tentative="0">
      <w:start w:val="1"/>
      <w:numFmt w:val="bullet"/>
      <w:lvlText w:val=""/>
      <w:lvlJc w:val="left"/>
      <w:pPr>
        <w:ind w:left="6030" w:hanging="360"/>
      </w:pPr>
      <w:rPr>
        <w:rFonts w:hint="default" w:ascii="Wingdings" w:hAnsi="Wingdings"/>
      </w:rPr>
    </w:lvl>
    <w:lvl w:ilvl="6" w:tentative="0">
      <w:start w:val="1"/>
      <w:numFmt w:val="bullet"/>
      <w:lvlText w:val=""/>
      <w:lvlJc w:val="left"/>
      <w:pPr>
        <w:ind w:left="6750" w:hanging="360"/>
      </w:pPr>
      <w:rPr>
        <w:rFonts w:hint="default" w:ascii="Symbol" w:hAnsi="Symbol"/>
      </w:rPr>
    </w:lvl>
    <w:lvl w:ilvl="7" w:tentative="0">
      <w:start w:val="1"/>
      <w:numFmt w:val="bullet"/>
      <w:lvlText w:val="o"/>
      <w:lvlJc w:val="left"/>
      <w:pPr>
        <w:ind w:left="7470" w:hanging="360"/>
      </w:pPr>
      <w:rPr>
        <w:rFonts w:hint="default" w:ascii="Courier New" w:hAnsi="Courier New" w:cs="Courier New"/>
      </w:rPr>
    </w:lvl>
    <w:lvl w:ilvl="8" w:tentative="0">
      <w:start w:val="1"/>
      <w:numFmt w:val="bullet"/>
      <w:lvlText w:val=""/>
      <w:lvlJc w:val="left"/>
      <w:pPr>
        <w:ind w:left="8190" w:hanging="360"/>
      </w:pPr>
      <w:rPr>
        <w:rFonts w:hint="default" w:ascii="Wingdings" w:hAnsi="Wingdings"/>
      </w:rPr>
    </w:lvl>
  </w:abstractNum>
  <w:abstractNum w:abstractNumId="33">
    <w:nsid w:val="1F0C4C5F"/>
    <w:multiLevelType w:val="multilevel"/>
    <w:tmpl w:val="1F0C4C5F"/>
    <w:lvl w:ilvl="0" w:tentative="0">
      <w:start w:val="1"/>
      <w:numFmt w:val="bullet"/>
      <w:lvlText w:val=""/>
      <w:lvlJc w:val="left"/>
      <w:pPr>
        <w:tabs>
          <w:tab w:val="left" w:pos="360"/>
        </w:tabs>
        <w:ind w:left="360" w:hanging="360"/>
      </w:pPr>
      <w:rPr>
        <w:rFonts w:hint="default" w:ascii="Symbol" w:hAnsi="Symbol" w:cs="Times New Roman"/>
      </w:rPr>
    </w:lvl>
    <w:lvl w:ilvl="1" w:tentative="0">
      <w:start w:val="1"/>
      <w:numFmt w:val="bullet"/>
      <w:lvlText w:val="o"/>
      <w:lvlJc w:val="left"/>
      <w:pPr>
        <w:tabs>
          <w:tab w:val="left" w:pos="1080"/>
        </w:tabs>
        <w:ind w:left="1080" w:hanging="360"/>
      </w:pPr>
      <w:rPr>
        <w:rFonts w:hint="default" w:ascii="Courier New" w:hAnsi="Courier New" w:cs="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cs="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cs="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34">
    <w:nsid w:val="1F0C5597"/>
    <w:multiLevelType w:val="multilevel"/>
    <w:tmpl w:val="1F0C5597"/>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35">
    <w:nsid w:val="2352300E"/>
    <w:multiLevelType w:val="multilevel"/>
    <w:tmpl w:val="2352300E"/>
    <w:lvl w:ilvl="0" w:tentative="0">
      <w:start w:val="1"/>
      <w:numFmt w:val="bullet"/>
      <w:pStyle w:val="437"/>
      <w:lvlText w:val=""/>
      <w:lvlJc w:val="left"/>
      <w:pPr>
        <w:tabs>
          <w:tab w:val="left" w:pos="648"/>
        </w:tabs>
        <w:ind w:left="648" w:hanging="216"/>
      </w:pPr>
      <w:rPr>
        <w:rFonts w:hint="default" w:ascii="Symbol" w:hAnsi="Symbol"/>
        <w:color w:val="auto"/>
        <w:sz w:val="20"/>
        <w:szCs w:val="20"/>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36">
    <w:nsid w:val="242F69DE"/>
    <w:multiLevelType w:val="multilevel"/>
    <w:tmpl w:val="242F69DE"/>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37">
    <w:nsid w:val="24311572"/>
    <w:multiLevelType w:val="multilevel"/>
    <w:tmpl w:val="24311572"/>
    <w:lvl w:ilvl="0" w:tentative="0">
      <w:start w:val="1"/>
      <w:numFmt w:val="bullet"/>
      <w:pStyle w:val="637"/>
      <w:lvlText w:val=""/>
      <w:lvlJc w:val="left"/>
      <w:pPr>
        <w:tabs>
          <w:tab w:val="left" w:pos="1368"/>
        </w:tabs>
        <w:ind w:left="1368" w:hanging="360"/>
      </w:pPr>
      <w:rPr>
        <w:rFonts w:hint="default" w:ascii="Symbol" w:hAnsi="Symbol" w:cs="Century Gothic"/>
        <w:color w:val="auto"/>
      </w:rPr>
    </w:lvl>
    <w:lvl w:ilvl="1" w:tentative="0">
      <w:start w:val="1"/>
      <w:numFmt w:val="bullet"/>
      <w:lvlText w:val="o"/>
      <w:lvlJc w:val="left"/>
      <w:pPr>
        <w:tabs>
          <w:tab w:val="left" w:pos="2448"/>
        </w:tabs>
        <w:ind w:left="2448" w:hanging="360"/>
      </w:pPr>
      <w:rPr>
        <w:rFonts w:hint="default" w:ascii="Courier New" w:hAnsi="Courier New" w:cs="Courier New"/>
      </w:rPr>
    </w:lvl>
    <w:lvl w:ilvl="2" w:tentative="0">
      <w:start w:val="1"/>
      <w:numFmt w:val="bullet"/>
      <w:lvlText w:val=""/>
      <w:lvlJc w:val="left"/>
      <w:pPr>
        <w:tabs>
          <w:tab w:val="left" w:pos="3168"/>
        </w:tabs>
        <w:ind w:left="3168" w:hanging="360"/>
      </w:pPr>
      <w:rPr>
        <w:rFonts w:hint="default" w:ascii="Wingdings" w:hAnsi="Wingdings"/>
      </w:rPr>
    </w:lvl>
    <w:lvl w:ilvl="3" w:tentative="0">
      <w:start w:val="1"/>
      <w:numFmt w:val="bullet"/>
      <w:lvlText w:val=""/>
      <w:lvlJc w:val="left"/>
      <w:pPr>
        <w:tabs>
          <w:tab w:val="left" w:pos="3888"/>
        </w:tabs>
        <w:ind w:left="3888" w:hanging="360"/>
      </w:pPr>
      <w:rPr>
        <w:rFonts w:hint="default" w:ascii="Symbol" w:hAnsi="Symbol"/>
      </w:rPr>
    </w:lvl>
    <w:lvl w:ilvl="4" w:tentative="0">
      <w:start w:val="1"/>
      <w:numFmt w:val="bullet"/>
      <w:lvlText w:val="o"/>
      <w:lvlJc w:val="left"/>
      <w:pPr>
        <w:tabs>
          <w:tab w:val="left" w:pos="4608"/>
        </w:tabs>
        <w:ind w:left="4608" w:hanging="360"/>
      </w:pPr>
      <w:rPr>
        <w:rFonts w:hint="default" w:ascii="Courier New" w:hAnsi="Courier New" w:cs="Courier New"/>
      </w:rPr>
    </w:lvl>
    <w:lvl w:ilvl="5" w:tentative="0">
      <w:start w:val="1"/>
      <w:numFmt w:val="bullet"/>
      <w:lvlText w:val=""/>
      <w:lvlJc w:val="left"/>
      <w:pPr>
        <w:tabs>
          <w:tab w:val="left" w:pos="5328"/>
        </w:tabs>
        <w:ind w:left="5328" w:hanging="360"/>
      </w:pPr>
      <w:rPr>
        <w:rFonts w:hint="default" w:ascii="Wingdings" w:hAnsi="Wingdings"/>
      </w:rPr>
    </w:lvl>
    <w:lvl w:ilvl="6" w:tentative="0">
      <w:start w:val="1"/>
      <w:numFmt w:val="bullet"/>
      <w:lvlText w:val=""/>
      <w:lvlJc w:val="left"/>
      <w:pPr>
        <w:tabs>
          <w:tab w:val="left" w:pos="6048"/>
        </w:tabs>
        <w:ind w:left="6048" w:hanging="360"/>
      </w:pPr>
      <w:rPr>
        <w:rFonts w:hint="default" w:ascii="Symbol" w:hAnsi="Symbol"/>
      </w:rPr>
    </w:lvl>
    <w:lvl w:ilvl="7" w:tentative="0">
      <w:start w:val="1"/>
      <w:numFmt w:val="bullet"/>
      <w:lvlText w:val="o"/>
      <w:lvlJc w:val="left"/>
      <w:pPr>
        <w:tabs>
          <w:tab w:val="left" w:pos="6768"/>
        </w:tabs>
        <w:ind w:left="6768" w:hanging="360"/>
      </w:pPr>
      <w:rPr>
        <w:rFonts w:hint="default" w:ascii="Courier New" w:hAnsi="Courier New" w:cs="Courier New"/>
      </w:rPr>
    </w:lvl>
    <w:lvl w:ilvl="8" w:tentative="0">
      <w:start w:val="1"/>
      <w:numFmt w:val="bullet"/>
      <w:lvlText w:val=""/>
      <w:lvlJc w:val="left"/>
      <w:pPr>
        <w:tabs>
          <w:tab w:val="left" w:pos="7488"/>
        </w:tabs>
        <w:ind w:left="7488" w:hanging="360"/>
      </w:pPr>
      <w:rPr>
        <w:rFonts w:hint="default" w:ascii="Wingdings" w:hAnsi="Wingdings"/>
      </w:rPr>
    </w:lvl>
  </w:abstractNum>
  <w:abstractNum w:abstractNumId="38">
    <w:nsid w:val="271218D0"/>
    <w:multiLevelType w:val="singleLevel"/>
    <w:tmpl w:val="271218D0"/>
    <w:lvl w:ilvl="0" w:tentative="0">
      <w:start w:val="1"/>
      <w:numFmt w:val="decimal"/>
      <w:pStyle w:val="523"/>
      <w:lvlText w:val="%1."/>
      <w:lvlJc w:val="left"/>
      <w:pPr>
        <w:tabs>
          <w:tab w:val="left" w:pos="360"/>
        </w:tabs>
        <w:ind w:left="360" w:hanging="360"/>
      </w:pPr>
      <w:rPr>
        <w:rFonts w:hint="default"/>
      </w:rPr>
    </w:lvl>
  </w:abstractNum>
  <w:abstractNum w:abstractNumId="39">
    <w:nsid w:val="2781486B"/>
    <w:multiLevelType w:val="multilevel"/>
    <w:tmpl w:val="278148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0">
    <w:nsid w:val="290A238E"/>
    <w:multiLevelType w:val="multilevel"/>
    <w:tmpl w:val="290A238E"/>
    <w:lvl w:ilvl="0" w:tentative="0">
      <w:start w:val="1"/>
      <w:numFmt w:val="bullet"/>
      <w:lvlText w:val="-"/>
      <w:lvlJc w:val="left"/>
      <w:pPr>
        <w:ind w:left="63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strike w:val="0"/>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1">
    <w:nsid w:val="2A651B2B"/>
    <w:multiLevelType w:val="multilevel"/>
    <w:tmpl w:val="2A651B2B"/>
    <w:lvl w:ilvl="0" w:tentative="0">
      <w:start w:val="1"/>
      <w:numFmt w:val="bullet"/>
      <w:pStyle w:val="108"/>
      <w:lvlText w:val=""/>
      <w:lvlJc w:val="left"/>
      <w:pPr>
        <w:tabs>
          <w:tab w:val="left" w:pos="1152"/>
        </w:tabs>
        <w:ind w:left="1152" w:hanging="432"/>
      </w:pPr>
      <w:rPr>
        <w:rFonts w:hint="default" w:ascii="Wingdings" w:hAnsi="Wingdings"/>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42">
    <w:nsid w:val="2B964A7B"/>
    <w:multiLevelType w:val="multilevel"/>
    <w:tmpl w:val="2B964A7B"/>
    <w:lvl w:ilvl="0" w:tentative="0">
      <w:start w:val="1"/>
      <w:numFmt w:val="bullet"/>
      <w:pStyle w:val="421"/>
      <w:lvlText w:val=""/>
      <w:lvlJc w:val="left"/>
      <w:pPr>
        <w:tabs>
          <w:tab w:val="left" w:pos="360"/>
        </w:tabs>
        <w:ind w:left="360" w:hanging="360"/>
      </w:pPr>
      <w:rPr>
        <w:rFonts w:hint="default" w:ascii="Wingdings" w:hAnsi="Wingdings"/>
        <w:caps w:val="0"/>
        <w:strike w:val="0"/>
        <w:dstrike w:val="0"/>
        <w:vanish w:val="0"/>
        <w:color w:val="6C0300"/>
        <w:vertAlign w:val="baseline"/>
        <w14:shadow w14:blurRad="0" w14:dist="0" w14:dir="0" w14:sx="0" w14:sy="0" w14:kx="0" w14:ky="0" w14:algn="none">
          <w14:srgbClr w14:val="000000"/>
        </w14:shadow>
      </w:rPr>
    </w:lvl>
    <w:lvl w:ilvl="1" w:tentative="0">
      <w:start w:val="1"/>
      <w:numFmt w:val="bullet"/>
      <w:lvlText w:val="o"/>
      <w:lvlJc w:val="left"/>
      <w:pPr>
        <w:tabs>
          <w:tab w:val="left" w:pos="1080"/>
        </w:tabs>
        <w:ind w:left="1080" w:hanging="360"/>
      </w:pPr>
      <w:rPr>
        <w:rFonts w:hint="default" w:ascii="Courier New" w:hAnsi="Courier New" w:cs="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cs="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cs="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43">
    <w:nsid w:val="2BF0413A"/>
    <w:multiLevelType w:val="multilevel"/>
    <w:tmpl w:val="2BF0413A"/>
    <w:lvl w:ilvl="0" w:tentative="0">
      <w:start w:val="1"/>
      <w:numFmt w:val="decimal"/>
      <w:lvlText w:val="%1."/>
      <w:lvlJc w:val="left"/>
      <w:pPr>
        <w:ind w:left="1512" w:hanging="360"/>
      </w:pPr>
      <w:rPr>
        <w:rFonts w:hint="default"/>
      </w:rPr>
    </w:lvl>
    <w:lvl w:ilvl="1" w:tentative="0">
      <w:start w:val="1"/>
      <w:numFmt w:val="lowerLetter"/>
      <w:lvlText w:val="%2."/>
      <w:lvlJc w:val="left"/>
      <w:pPr>
        <w:ind w:left="2232" w:hanging="360"/>
      </w:pPr>
    </w:lvl>
    <w:lvl w:ilvl="2" w:tentative="0">
      <w:start w:val="1"/>
      <w:numFmt w:val="lowerRoman"/>
      <w:lvlText w:val="%3."/>
      <w:lvlJc w:val="right"/>
      <w:pPr>
        <w:ind w:left="2952" w:hanging="180"/>
      </w:pPr>
    </w:lvl>
    <w:lvl w:ilvl="3" w:tentative="0">
      <w:start w:val="1"/>
      <w:numFmt w:val="decimal"/>
      <w:lvlText w:val="%4."/>
      <w:lvlJc w:val="left"/>
      <w:pPr>
        <w:ind w:left="3672" w:hanging="360"/>
      </w:pPr>
    </w:lvl>
    <w:lvl w:ilvl="4" w:tentative="0">
      <w:start w:val="1"/>
      <w:numFmt w:val="lowerLetter"/>
      <w:lvlText w:val="%5."/>
      <w:lvlJc w:val="left"/>
      <w:pPr>
        <w:ind w:left="4392" w:hanging="360"/>
      </w:pPr>
    </w:lvl>
    <w:lvl w:ilvl="5" w:tentative="0">
      <w:start w:val="1"/>
      <w:numFmt w:val="lowerRoman"/>
      <w:lvlText w:val="%6."/>
      <w:lvlJc w:val="right"/>
      <w:pPr>
        <w:ind w:left="5112" w:hanging="180"/>
      </w:pPr>
    </w:lvl>
    <w:lvl w:ilvl="6" w:tentative="0">
      <w:start w:val="1"/>
      <w:numFmt w:val="decimal"/>
      <w:lvlText w:val="%7."/>
      <w:lvlJc w:val="left"/>
      <w:pPr>
        <w:ind w:left="5832" w:hanging="360"/>
      </w:pPr>
    </w:lvl>
    <w:lvl w:ilvl="7" w:tentative="0">
      <w:start w:val="1"/>
      <w:numFmt w:val="lowerLetter"/>
      <w:lvlText w:val="%8."/>
      <w:lvlJc w:val="left"/>
      <w:pPr>
        <w:ind w:left="6552" w:hanging="360"/>
      </w:pPr>
    </w:lvl>
    <w:lvl w:ilvl="8" w:tentative="0">
      <w:start w:val="1"/>
      <w:numFmt w:val="lowerRoman"/>
      <w:lvlText w:val="%9."/>
      <w:lvlJc w:val="right"/>
      <w:pPr>
        <w:ind w:left="7272" w:hanging="180"/>
      </w:pPr>
    </w:lvl>
  </w:abstractNum>
  <w:abstractNum w:abstractNumId="44">
    <w:nsid w:val="2DC1141F"/>
    <w:multiLevelType w:val="singleLevel"/>
    <w:tmpl w:val="2DC1141F"/>
    <w:lvl w:ilvl="0" w:tentative="0">
      <w:start w:val="1"/>
      <w:numFmt w:val="bullet"/>
      <w:pStyle w:val="376"/>
      <w:lvlText w:val=""/>
      <w:lvlJc w:val="left"/>
      <w:pPr>
        <w:tabs>
          <w:tab w:val="left" w:pos="360"/>
        </w:tabs>
        <w:ind w:left="360" w:hanging="360"/>
      </w:pPr>
      <w:rPr>
        <w:rFonts w:hint="default" w:ascii="Symbol" w:hAnsi="Symbol"/>
      </w:rPr>
    </w:lvl>
  </w:abstractNum>
  <w:abstractNum w:abstractNumId="45">
    <w:nsid w:val="2E02416C"/>
    <w:multiLevelType w:val="multilevel"/>
    <w:tmpl w:val="2E02416C"/>
    <w:lvl w:ilvl="0" w:tentative="0">
      <w:start w:val="1"/>
      <w:numFmt w:val="bullet"/>
      <w:pStyle w:val="202"/>
      <w:lvlText w:val="o"/>
      <w:lvlJc w:val="left"/>
      <w:pPr>
        <w:tabs>
          <w:tab w:val="left" w:pos="720"/>
        </w:tabs>
        <w:ind w:left="720" w:hanging="360"/>
      </w:pPr>
      <w:rPr>
        <w:rFonts w:hint="default" w:ascii="Courier New" w:hAnsi="Courier New" w:cs="Courier New"/>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46">
    <w:nsid w:val="316525C2"/>
    <w:multiLevelType w:val="multilevel"/>
    <w:tmpl w:val="316525C2"/>
    <w:lvl w:ilvl="0" w:tentative="0">
      <w:start w:val="0"/>
      <w:numFmt w:val="bullet"/>
      <w:lvlText w:val=""/>
      <w:lvlJc w:val="left"/>
      <w:pPr>
        <w:tabs>
          <w:tab w:val="left" w:pos="360"/>
        </w:tabs>
        <w:ind w:left="360" w:hanging="360"/>
      </w:pPr>
      <w:rPr>
        <w:rFonts w:hint="default" w:ascii="Symbol" w:hAnsi="Symbol" w:eastAsia="Times New Roman" w:cs="Times New Roman"/>
      </w:rPr>
    </w:lvl>
    <w:lvl w:ilvl="1" w:tentative="0">
      <w:start w:val="1"/>
      <w:numFmt w:val="bullet"/>
      <w:pStyle w:val="408"/>
      <w:lvlText w:val="o"/>
      <w:lvlJc w:val="left"/>
      <w:pPr>
        <w:tabs>
          <w:tab w:val="left" w:pos="1080"/>
        </w:tabs>
        <w:ind w:left="1080" w:hanging="360"/>
      </w:pPr>
      <w:rPr>
        <w:rFonts w:hint="default" w:ascii="Courier New" w:hAnsi="Courier New" w:cs="Courier New"/>
      </w:rPr>
    </w:lvl>
    <w:lvl w:ilvl="2" w:tentative="0">
      <w:start w:val="1"/>
      <w:numFmt w:val="bullet"/>
      <w:lvlText w:val=""/>
      <w:lvlJc w:val="left"/>
      <w:pPr>
        <w:tabs>
          <w:tab w:val="left" w:pos="1800"/>
        </w:tabs>
        <w:ind w:left="1800" w:hanging="360"/>
      </w:pPr>
      <w:rPr>
        <w:rFonts w:hint="default" w:ascii="Wingdings" w:hAnsi="Wingdings"/>
      </w:rPr>
    </w:lvl>
    <w:lvl w:ilvl="3" w:tentative="0">
      <w:start w:val="1"/>
      <w:numFmt w:val="bullet"/>
      <w:lvlText w:val=""/>
      <w:lvlJc w:val="left"/>
      <w:pPr>
        <w:tabs>
          <w:tab w:val="left" w:pos="2520"/>
        </w:tabs>
        <w:ind w:left="2520" w:hanging="360"/>
      </w:pPr>
      <w:rPr>
        <w:rFonts w:hint="default" w:ascii="Symbol" w:hAnsi="Symbol"/>
      </w:rPr>
    </w:lvl>
    <w:lvl w:ilvl="4" w:tentative="0">
      <w:start w:val="1"/>
      <w:numFmt w:val="bullet"/>
      <w:lvlText w:val="o"/>
      <w:lvlJc w:val="left"/>
      <w:pPr>
        <w:tabs>
          <w:tab w:val="left" w:pos="3240"/>
        </w:tabs>
        <w:ind w:left="3240" w:hanging="360"/>
      </w:pPr>
      <w:rPr>
        <w:rFonts w:hint="default" w:ascii="Courier New" w:hAnsi="Courier New" w:cs="Courier New"/>
      </w:rPr>
    </w:lvl>
    <w:lvl w:ilvl="5" w:tentative="0">
      <w:start w:val="1"/>
      <w:numFmt w:val="bullet"/>
      <w:lvlText w:val=""/>
      <w:lvlJc w:val="left"/>
      <w:pPr>
        <w:tabs>
          <w:tab w:val="left" w:pos="3960"/>
        </w:tabs>
        <w:ind w:left="3960" w:hanging="360"/>
      </w:pPr>
      <w:rPr>
        <w:rFonts w:hint="default" w:ascii="Wingdings" w:hAnsi="Wingdings"/>
      </w:rPr>
    </w:lvl>
    <w:lvl w:ilvl="6" w:tentative="0">
      <w:start w:val="1"/>
      <w:numFmt w:val="bullet"/>
      <w:lvlText w:val=""/>
      <w:lvlJc w:val="left"/>
      <w:pPr>
        <w:tabs>
          <w:tab w:val="left" w:pos="4680"/>
        </w:tabs>
        <w:ind w:left="4680" w:hanging="360"/>
      </w:pPr>
      <w:rPr>
        <w:rFonts w:hint="default" w:ascii="Symbol" w:hAnsi="Symbol"/>
      </w:rPr>
    </w:lvl>
    <w:lvl w:ilvl="7" w:tentative="0">
      <w:start w:val="1"/>
      <w:numFmt w:val="bullet"/>
      <w:lvlText w:val="o"/>
      <w:lvlJc w:val="left"/>
      <w:pPr>
        <w:tabs>
          <w:tab w:val="left" w:pos="5400"/>
        </w:tabs>
        <w:ind w:left="5400" w:hanging="360"/>
      </w:pPr>
      <w:rPr>
        <w:rFonts w:hint="default" w:ascii="Courier New" w:hAnsi="Courier New" w:cs="Courier New"/>
      </w:rPr>
    </w:lvl>
    <w:lvl w:ilvl="8" w:tentative="0">
      <w:start w:val="1"/>
      <w:numFmt w:val="bullet"/>
      <w:lvlText w:val=""/>
      <w:lvlJc w:val="left"/>
      <w:pPr>
        <w:tabs>
          <w:tab w:val="left" w:pos="6120"/>
        </w:tabs>
        <w:ind w:left="6120" w:hanging="360"/>
      </w:pPr>
      <w:rPr>
        <w:rFonts w:hint="default" w:ascii="Wingdings" w:hAnsi="Wingdings"/>
      </w:rPr>
    </w:lvl>
  </w:abstractNum>
  <w:abstractNum w:abstractNumId="47">
    <w:nsid w:val="343806F5"/>
    <w:multiLevelType w:val="multilevel"/>
    <w:tmpl w:val="343806F5"/>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48">
    <w:nsid w:val="34810863"/>
    <w:multiLevelType w:val="multilevel"/>
    <w:tmpl w:val="3481086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9">
    <w:nsid w:val="34C361BB"/>
    <w:multiLevelType w:val="multilevel"/>
    <w:tmpl w:val="34C361BB"/>
    <w:lvl w:ilvl="0" w:tentative="0">
      <w:start w:val="1"/>
      <w:numFmt w:val="bullet"/>
      <w:lvlText w:val=""/>
      <w:lvlJc w:val="left"/>
      <w:pPr>
        <w:ind w:left="360" w:hanging="360"/>
      </w:pPr>
      <w:rPr>
        <w:rFonts w:hint="default" w:ascii="Wingdings" w:hAnsi="Wingdings"/>
        <w:color w:val="00B050"/>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50">
    <w:nsid w:val="35DE3D86"/>
    <w:multiLevelType w:val="singleLevel"/>
    <w:tmpl w:val="35DE3D86"/>
    <w:lvl w:ilvl="0" w:tentative="0">
      <w:start w:val="1"/>
      <w:numFmt w:val="decimal"/>
      <w:pStyle w:val="631"/>
      <w:lvlText w:val="Hình %1:"/>
      <w:lvlJc w:val="left"/>
      <w:pPr>
        <w:tabs>
          <w:tab w:val="left" w:pos="1080"/>
        </w:tabs>
        <w:ind w:left="1080" w:hanging="1080"/>
      </w:pPr>
      <w:rPr>
        <w:rFonts w:hint="default" w:ascii="Verdana" w:hAnsi="Verdana"/>
        <w:b/>
        <w:i w:val="0"/>
        <w:sz w:val="20"/>
        <w:szCs w:val="20"/>
        <w:u w:val="single"/>
      </w:rPr>
    </w:lvl>
  </w:abstractNum>
  <w:abstractNum w:abstractNumId="51">
    <w:nsid w:val="36267E66"/>
    <w:multiLevelType w:val="multilevel"/>
    <w:tmpl w:val="36267E66"/>
    <w:lvl w:ilvl="0" w:tentative="0">
      <w:start w:val="1"/>
      <w:numFmt w:val="bullet"/>
      <w:pStyle w:val="377"/>
      <w:lvlText w:val="–"/>
      <w:lvlJc w:val="left"/>
      <w:pPr>
        <w:tabs>
          <w:tab w:val="left" w:pos="1584"/>
        </w:tabs>
        <w:ind w:left="1584" w:hanging="360"/>
      </w:pPr>
      <w:rPr>
        <w:rFonts w:hint="default" w:ascii="Book Antiqua" w:hAnsi="Book Antiqua"/>
      </w:rPr>
    </w:lvl>
    <w:lvl w:ilvl="1" w:tentative="0">
      <w:start w:val="1"/>
      <w:numFmt w:val="bullet"/>
      <w:lvlText w:val="o"/>
      <w:lvlJc w:val="left"/>
      <w:pPr>
        <w:tabs>
          <w:tab w:val="left" w:pos="2304"/>
        </w:tabs>
        <w:ind w:left="2304" w:hanging="360"/>
      </w:pPr>
      <w:rPr>
        <w:rFonts w:hint="default" w:ascii="Courier New" w:hAnsi="Courier New"/>
      </w:rPr>
    </w:lvl>
    <w:lvl w:ilvl="2" w:tentative="0">
      <w:start w:val="1"/>
      <w:numFmt w:val="bullet"/>
      <w:lvlText w:val=""/>
      <w:lvlJc w:val="left"/>
      <w:pPr>
        <w:tabs>
          <w:tab w:val="left" w:pos="3024"/>
        </w:tabs>
        <w:ind w:left="3024" w:hanging="360"/>
      </w:pPr>
      <w:rPr>
        <w:rFonts w:hint="default" w:ascii="Wingdings" w:hAnsi="Wingdings"/>
      </w:rPr>
    </w:lvl>
    <w:lvl w:ilvl="3" w:tentative="0">
      <w:start w:val="1"/>
      <w:numFmt w:val="bullet"/>
      <w:lvlText w:val=""/>
      <w:lvlJc w:val="left"/>
      <w:pPr>
        <w:tabs>
          <w:tab w:val="left" w:pos="3744"/>
        </w:tabs>
        <w:ind w:left="3744" w:hanging="360"/>
      </w:pPr>
      <w:rPr>
        <w:rFonts w:hint="default" w:ascii="Symbol" w:hAnsi="Symbol"/>
      </w:rPr>
    </w:lvl>
    <w:lvl w:ilvl="4" w:tentative="0">
      <w:start w:val="1"/>
      <w:numFmt w:val="bullet"/>
      <w:lvlText w:val="o"/>
      <w:lvlJc w:val="left"/>
      <w:pPr>
        <w:tabs>
          <w:tab w:val="left" w:pos="4464"/>
        </w:tabs>
        <w:ind w:left="4464" w:hanging="360"/>
      </w:pPr>
      <w:rPr>
        <w:rFonts w:hint="default" w:ascii="Courier New" w:hAnsi="Courier New"/>
      </w:rPr>
    </w:lvl>
    <w:lvl w:ilvl="5" w:tentative="0">
      <w:start w:val="1"/>
      <w:numFmt w:val="bullet"/>
      <w:lvlText w:val=""/>
      <w:lvlJc w:val="left"/>
      <w:pPr>
        <w:tabs>
          <w:tab w:val="left" w:pos="5184"/>
        </w:tabs>
        <w:ind w:left="5184" w:hanging="360"/>
      </w:pPr>
      <w:rPr>
        <w:rFonts w:hint="default" w:ascii="Wingdings" w:hAnsi="Wingdings"/>
      </w:rPr>
    </w:lvl>
    <w:lvl w:ilvl="6" w:tentative="0">
      <w:start w:val="1"/>
      <w:numFmt w:val="bullet"/>
      <w:lvlText w:val=""/>
      <w:lvlJc w:val="left"/>
      <w:pPr>
        <w:tabs>
          <w:tab w:val="left" w:pos="5904"/>
        </w:tabs>
        <w:ind w:left="5904" w:hanging="360"/>
      </w:pPr>
      <w:rPr>
        <w:rFonts w:hint="default" w:ascii="Symbol" w:hAnsi="Symbol"/>
      </w:rPr>
    </w:lvl>
    <w:lvl w:ilvl="7" w:tentative="0">
      <w:start w:val="1"/>
      <w:numFmt w:val="bullet"/>
      <w:lvlText w:val="o"/>
      <w:lvlJc w:val="left"/>
      <w:pPr>
        <w:tabs>
          <w:tab w:val="left" w:pos="6624"/>
        </w:tabs>
        <w:ind w:left="6624" w:hanging="360"/>
      </w:pPr>
      <w:rPr>
        <w:rFonts w:hint="default" w:ascii="Courier New" w:hAnsi="Courier New"/>
      </w:rPr>
    </w:lvl>
    <w:lvl w:ilvl="8" w:tentative="0">
      <w:start w:val="1"/>
      <w:numFmt w:val="bullet"/>
      <w:lvlText w:val=""/>
      <w:lvlJc w:val="left"/>
      <w:pPr>
        <w:tabs>
          <w:tab w:val="left" w:pos="7344"/>
        </w:tabs>
        <w:ind w:left="7344" w:hanging="360"/>
      </w:pPr>
      <w:rPr>
        <w:rFonts w:hint="default" w:ascii="Wingdings" w:hAnsi="Wingdings"/>
      </w:rPr>
    </w:lvl>
  </w:abstractNum>
  <w:abstractNum w:abstractNumId="52">
    <w:nsid w:val="36FE6363"/>
    <w:multiLevelType w:val="multilevel"/>
    <w:tmpl w:val="36FE6363"/>
    <w:lvl w:ilvl="0" w:tentative="0">
      <w:start w:val="10"/>
      <w:numFmt w:val="bullet"/>
      <w:lvlText w:val="-"/>
      <w:lvlJc w:val="left"/>
      <w:pPr>
        <w:ind w:left="720" w:hanging="360"/>
      </w:pPr>
      <w:rPr>
        <w:rFonts w:hint="default" w:ascii="Times New Roman" w:hAnsi="Times New Roman" w:eastAsia="SimSu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3">
    <w:nsid w:val="372B2055"/>
    <w:multiLevelType w:val="multilevel"/>
    <w:tmpl w:val="372B2055"/>
    <w:lvl w:ilvl="0" w:tentative="0">
      <w:start w:val="1"/>
      <w:numFmt w:val="bullet"/>
      <w:lvlText w:val=""/>
      <w:lvlJc w:val="left"/>
      <w:pPr>
        <w:ind w:left="360" w:hanging="360"/>
      </w:pPr>
      <w:rPr>
        <w:rFonts w:hint="default" w:ascii="Wingdings" w:hAnsi="Wingdings"/>
        <w:color w:val="FF0000"/>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54">
    <w:nsid w:val="379E5E8B"/>
    <w:multiLevelType w:val="singleLevel"/>
    <w:tmpl w:val="379E5E8B"/>
    <w:lvl w:ilvl="0" w:tentative="0">
      <w:start w:val="1"/>
      <w:numFmt w:val="bullet"/>
      <w:pStyle w:val="42"/>
      <w:lvlText w:val=""/>
      <w:lvlJc w:val="left"/>
      <w:pPr>
        <w:tabs>
          <w:tab w:val="left" w:pos="360"/>
        </w:tabs>
        <w:ind w:left="360" w:hanging="360"/>
      </w:pPr>
      <w:rPr>
        <w:rFonts w:hint="default" w:ascii="Symbol" w:hAnsi="Symbol"/>
      </w:rPr>
    </w:lvl>
  </w:abstractNum>
  <w:abstractNum w:abstractNumId="55">
    <w:nsid w:val="37E3374C"/>
    <w:multiLevelType w:val="multilevel"/>
    <w:tmpl w:val="37E3374C"/>
    <w:lvl w:ilvl="0" w:tentative="0">
      <w:start w:val="1"/>
      <w:numFmt w:val="bullet"/>
      <w:lvlText w:val=""/>
      <w:lvlJc w:val="left"/>
      <w:pPr>
        <w:ind w:left="2880" w:hanging="360"/>
      </w:pPr>
      <w:rPr>
        <w:rFonts w:hint="default" w:ascii="Wingdings" w:hAnsi="Wingdings"/>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56">
    <w:nsid w:val="39286B52"/>
    <w:multiLevelType w:val="multilevel"/>
    <w:tmpl w:val="39286B52"/>
    <w:lvl w:ilvl="0" w:tentative="0">
      <w:start w:val="1"/>
      <w:numFmt w:val="decimal"/>
      <w:lvlText w:val="%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7">
    <w:nsid w:val="394F4FED"/>
    <w:multiLevelType w:val="multilevel"/>
    <w:tmpl w:val="394F4FED"/>
    <w:lvl w:ilvl="0" w:tentative="0">
      <w:start w:val="1"/>
      <w:numFmt w:val="decimal"/>
      <w:pStyle w:val="690"/>
      <w:lvlText w:val="%1"/>
      <w:lvlJc w:val="left"/>
      <w:pPr>
        <w:ind w:left="432" w:hanging="432"/>
      </w:pPr>
      <w:rPr>
        <w:rFonts w:hint="default"/>
      </w:rPr>
    </w:lvl>
    <w:lvl w:ilvl="1" w:tentative="0">
      <w:start w:val="1"/>
      <w:numFmt w:val="decimal"/>
      <w:pStyle w:val="490"/>
      <w:lvlText w:val="%1.%2"/>
      <w:lvlJc w:val="left"/>
      <w:pPr>
        <w:ind w:left="576" w:hanging="576"/>
      </w:pPr>
      <w:rPr>
        <w:rFonts w:hint="default"/>
        <w:b/>
      </w:rPr>
    </w:lvl>
    <w:lvl w:ilvl="2" w:tentative="0">
      <w:start w:val="1"/>
      <w:numFmt w:val="decimal"/>
      <w:lvlText w:val="%1.%2.%3"/>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3" w:tentative="0">
      <w:start w:val="1"/>
      <w:numFmt w:val="decimal"/>
      <w:lvlText w:val="%1.%2.%3.%4"/>
      <w:lvlJc w:val="left"/>
      <w:pPr>
        <w:ind w:left="864" w:hanging="864"/>
      </w:pPr>
      <w:rPr>
        <w:rFonts w:hint="default"/>
        <w:b/>
      </w:rPr>
    </w:lvl>
    <w:lvl w:ilvl="4" w:tentative="0">
      <w:start w:val="1"/>
      <w:numFmt w:val="decimal"/>
      <w:lvlText w:val="%1.%2.%3.%4.%5"/>
      <w:lvlJc w:val="left"/>
      <w:pPr>
        <w:ind w:left="1008" w:hanging="1008"/>
      </w:pPr>
      <w:rPr>
        <w:rFonts w:hint="default"/>
        <w:b/>
        <w:strike w:val="0"/>
      </w:rPr>
    </w:lvl>
    <w:lvl w:ilvl="5" w:tentative="0">
      <w:start w:val="1"/>
      <w:numFmt w:val="decimal"/>
      <w:lvlText w:val="%1.%2.%3.%4.%5.%6"/>
      <w:lvlJc w:val="left"/>
      <w:pPr>
        <w:ind w:left="1152" w:hanging="1152"/>
      </w:pPr>
      <w:rPr>
        <w:rFonts w:hint="default"/>
        <w:b/>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58">
    <w:nsid w:val="3B3D55CF"/>
    <w:multiLevelType w:val="multilevel"/>
    <w:tmpl w:val="3B3D55CF"/>
    <w:lvl w:ilvl="0" w:tentative="0">
      <w:start w:val="1"/>
      <w:numFmt w:val="decimal"/>
      <w:pStyle w:val="424"/>
      <w:lvlText w:val="%1"/>
      <w:lvlJc w:val="left"/>
      <w:pPr>
        <w:tabs>
          <w:tab w:val="left" w:pos="1008"/>
        </w:tabs>
        <w:ind w:left="1008" w:hanging="1008"/>
      </w:pPr>
      <w:rPr>
        <w:rFonts w:hint="default" w:ascii="Helvetica" w:hAnsi="Helvetica"/>
        <w:b/>
        <w:i w:val="0"/>
        <w:color w:val="auto"/>
      </w:rPr>
    </w:lvl>
    <w:lvl w:ilvl="1" w:tentative="0">
      <w:start w:val="1"/>
      <w:numFmt w:val="decimal"/>
      <w:pStyle w:val="425"/>
      <w:lvlText w:val="%1.%2"/>
      <w:lvlJc w:val="left"/>
      <w:pPr>
        <w:tabs>
          <w:tab w:val="left" w:pos="1008"/>
        </w:tabs>
        <w:ind w:left="1008" w:hanging="1008"/>
      </w:pPr>
      <w:rPr>
        <w:rFonts w:hint="default" w:ascii="Helvetica" w:hAnsi="Helvetica"/>
        <w:b/>
        <w:i w:val="0"/>
        <w:color w:val="auto"/>
      </w:rPr>
    </w:lvl>
    <w:lvl w:ilvl="2" w:tentative="0">
      <w:start w:val="1"/>
      <w:numFmt w:val="decimal"/>
      <w:pStyle w:val="426"/>
      <w:lvlText w:val="%1.%2.%3"/>
      <w:lvlJc w:val="left"/>
      <w:pPr>
        <w:tabs>
          <w:tab w:val="left" w:pos="1008"/>
        </w:tabs>
        <w:ind w:left="1008" w:hanging="1008"/>
      </w:pPr>
      <w:rPr>
        <w:rFonts w:hint="default" w:ascii="Helvetica" w:hAnsi="Helvetica"/>
        <w:b/>
        <w:i w:val="0"/>
        <w:color w:val="auto"/>
      </w:rPr>
    </w:lvl>
    <w:lvl w:ilvl="3" w:tentative="0">
      <w:start w:val="1"/>
      <w:numFmt w:val="decimal"/>
      <w:pStyle w:val="427"/>
      <w:lvlText w:val="%1.%2.%3.%4"/>
      <w:lvlJc w:val="left"/>
      <w:pPr>
        <w:tabs>
          <w:tab w:val="left" w:pos="1008"/>
        </w:tabs>
        <w:ind w:left="1008" w:hanging="1008"/>
      </w:pPr>
      <w:rPr>
        <w:rFonts w:hint="default" w:ascii="Helvetica" w:hAnsi="Helvetica"/>
        <w:b/>
        <w:i w:val="0"/>
        <w:color w:val="auto"/>
      </w:rPr>
    </w:lvl>
    <w:lvl w:ilvl="4" w:tentative="0">
      <w:start w:val="1"/>
      <w:numFmt w:val="decimal"/>
      <w:lvlText w:val="%1.%2.%3.%4.%5"/>
      <w:lvlJc w:val="left"/>
      <w:pPr>
        <w:tabs>
          <w:tab w:val="left" w:pos="1344"/>
        </w:tabs>
        <w:ind w:left="1344" w:hanging="1344"/>
      </w:pPr>
      <w:rPr>
        <w:rFonts w:hint="default" w:ascii="Helvetica" w:hAnsi="Helvetica"/>
        <w:b/>
        <w:i w:val="0"/>
        <w:color w:val="006699"/>
      </w:rPr>
    </w:lvl>
    <w:lvl w:ilvl="5" w:tentative="0">
      <w:start w:val="1"/>
      <w:numFmt w:val="decimal"/>
      <w:lvlText w:val="%1.%2.%3.%4.%5.%6"/>
      <w:lvlJc w:val="left"/>
      <w:pPr>
        <w:tabs>
          <w:tab w:val="left" w:pos="1800"/>
        </w:tabs>
        <w:ind w:left="720" w:hanging="720"/>
      </w:pPr>
      <w:rPr>
        <w:rFonts w:hint="default"/>
      </w:rPr>
    </w:lvl>
    <w:lvl w:ilvl="6" w:tentative="0">
      <w:start w:val="1"/>
      <w:numFmt w:val="decimal"/>
      <w:lvlText w:val="%1.%2.%3.%4.%5.%6.%7"/>
      <w:lvlJc w:val="left"/>
      <w:pPr>
        <w:tabs>
          <w:tab w:val="left" w:pos="720"/>
        </w:tabs>
        <w:ind w:left="720" w:firstLine="0"/>
      </w:pPr>
      <w:rPr>
        <w:rFonts w:hint="default"/>
      </w:rPr>
    </w:lvl>
    <w:lvl w:ilvl="7" w:tentative="0">
      <w:start w:val="1"/>
      <w:numFmt w:val="decimal"/>
      <w:lvlText w:val="%1.%2.%3.%4.%5.%6.%7.%8"/>
      <w:lvlJc w:val="left"/>
      <w:pPr>
        <w:tabs>
          <w:tab w:val="left" w:pos="720"/>
        </w:tabs>
        <w:ind w:left="720" w:firstLine="0"/>
      </w:pPr>
      <w:rPr>
        <w:rFonts w:hint="default"/>
      </w:rPr>
    </w:lvl>
    <w:lvl w:ilvl="8" w:tentative="0">
      <w:start w:val="1"/>
      <w:numFmt w:val="decimal"/>
      <w:lvlText w:val="%1.%2.%3.%4.%5.%6.%7.%8.%9"/>
      <w:lvlJc w:val="left"/>
      <w:pPr>
        <w:tabs>
          <w:tab w:val="left" w:pos="720"/>
        </w:tabs>
        <w:ind w:left="720" w:firstLine="0"/>
      </w:pPr>
      <w:rPr>
        <w:rFonts w:hint="default"/>
      </w:rPr>
    </w:lvl>
  </w:abstractNum>
  <w:abstractNum w:abstractNumId="59">
    <w:nsid w:val="3CFD6B52"/>
    <w:multiLevelType w:val="multilevel"/>
    <w:tmpl w:val="3CFD6B52"/>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0">
    <w:nsid w:val="3ED10A5F"/>
    <w:multiLevelType w:val="multilevel"/>
    <w:tmpl w:val="3ED10A5F"/>
    <w:lvl w:ilvl="0" w:tentative="0">
      <w:start w:val="1"/>
      <w:numFmt w:val="decimal"/>
      <w:isLgl/>
      <w:lvlText w:val="%1."/>
      <w:lvlJc w:val="left"/>
      <w:pPr>
        <w:tabs>
          <w:tab w:val="left" w:pos="432"/>
        </w:tabs>
        <w:ind w:left="432" w:hanging="432"/>
      </w:pPr>
      <w:rPr>
        <w:b/>
        <w:i w:val="0"/>
        <w:sz w:val="24"/>
      </w:rPr>
    </w:lvl>
    <w:lvl w:ilvl="1" w:tentative="0">
      <w:start w:val="1"/>
      <w:numFmt w:val="decimal"/>
      <w:pStyle w:val="350"/>
      <w:lvlText w:val="%1.%2"/>
      <w:lvlJc w:val="left"/>
      <w:pPr>
        <w:tabs>
          <w:tab w:val="left" w:pos="504"/>
        </w:tabs>
        <w:ind w:left="504" w:hanging="504"/>
      </w:pPr>
      <w:rPr>
        <w:rFonts w:hint="default" w:ascii="Times New Roman" w:hAnsi="Times New Roman"/>
        <w:b w:val="0"/>
        <w:i w:val="0"/>
        <w:sz w:val="24"/>
      </w:rPr>
    </w:lvl>
    <w:lvl w:ilvl="2" w:tentative="0">
      <w:start w:val="1"/>
      <w:numFmt w:val="lowerLetter"/>
      <w:lvlText w:val="(%3)"/>
      <w:lvlJc w:val="left"/>
      <w:pPr>
        <w:tabs>
          <w:tab w:val="left" w:pos="864"/>
        </w:tabs>
        <w:ind w:left="864" w:hanging="432"/>
      </w:pPr>
      <w:rPr>
        <w:rFonts w:hint="default" w:ascii="Times New Roman" w:hAnsi="Times New Roman"/>
        <w:b w:val="0"/>
        <w:i w:val="0"/>
        <w:sz w:val="24"/>
      </w:rPr>
    </w:lvl>
    <w:lvl w:ilvl="3" w:tentative="0">
      <w:start w:val="1"/>
      <w:numFmt w:val="lowerRoman"/>
      <w:lvlText w:val="(%4)"/>
      <w:lvlJc w:val="left"/>
      <w:pPr>
        <w:tabs>
          <w:tab w:val="left" w:pos="1512"/>
        </w:tabs>
        <w:ind w:left="1512" w:hanging="648"/>
      </w:pPr>
      <w:rPr>
        <w:rFonts w:hint="default" w:ascii="Times New Roman" w:hAnsi="Times New Roman"/>
        <w:b w:val="0"/>
        <w:i w:val="0"/>
        <w:sz w:val="24"/>
      </w:rPr>
    </w:lvl>
    <w:lvl w:ilvl="4" w:tentative="0">
      <w:start w:val="1"/>
      <w:numFmt w:val="decimal"/>
      <w:lvlText w:val="%1.%2.%3.%4.%5"/>
      <w:lvlJc w:val="left"/>
      <w:pPr>
        <w:tabs>
          <w:tab w:val="left" w:pos="1008"/>
        </w:tabs>
        <w:ind w:left="1008" w:hanging="1008"/>
      </w:p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61">
    <w:nsid w:val="3F12639D"/>
    <w:multiLevelType w:val="multilevel"/>
    <w:tmpl w:val="3F12639D"/>
    <w:lvl w:ilvl="0" w:tentative="0">
      <w:start w:val="1"/>
      <w:numFmt w:val="decimal"/>
      <w:lvlText w:val="%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62">
    <w:nsid w:val="3F5442C3"/>
    <w:multiLevelType w:val="singleLevel"/>
    <w:tmpl w:val="3F5442C3"/>
    <w:lvl w:ilvl="0" w:tentative="0">
      <w:start w:val="1"/>
      <w:numFmt w:val="decimal"/>
      <w:pStyle w:val="494"/>
      <w:lvlText w:val="%1."/>
      <w:lvlJc w:val="left"/>
      <w:pPr>
        <w:tabs>
          <w:tab w:val="left" w:pos="360"/>
        </w:tabs>
        <w:ind w:left="360" w:hanging="360"/>
      </w:pPr>
    </w:lvl>
  </w:abstractNum>
  <w:abstractNum w:abstractNumId="63">
    <w:nsid w:val="3F6B2CBA"/>
    <w:multiLevelType w:val="multilevel"/>
    <w:tmpl w:val="3F6B2CBA"/>
    <w:lvl w:ilvl="0" w:tentative="0">
      <w:start w:val="1"/>
      <w:numFmt w:val="bullet"/>
      <w:pStyle w:val="401"/>
      <w:lvlText w:val="-"/>
      <w:lvlJc w:val="left"/>
      <w:pPr>
        <w:tabs>
          <w:tab w:val="left" w:pos="1080"/>
        </w:tabs>
        <w:ind w:left="1080" w:hanging="360"/>
      </w:pPr>
      <w:rPr>
        <w:rFonts w:hint="default" w:ascii="Verdana" w:hAnsi="Verdana" w:eastAsia="Times New Roman" w:cs="Times New Roman"/>
      </w:rPr>
    </w:lvl>
    <w:lvl w:ilvl="1" w:tentative="0">
      <w:start w:val="1"/>
      <w:numFmt w:val="bullet"/>
      <w:pStyle w:val="402"/>
      <w:lvlText w:val="o"/>
      <w:lvlJc w:val="left"/>
      <w:pPr>
        <w:tabs>
          <w:tab w:val="left" w:pos="1800"/>
        </w:tabs>
        <w:ind w:left="1800" w:hanging="360"/>
      </w:pPr>
      <w:rPr>
        <w:rFonts w:hint="default" w:ascii="Courier New" w:hAnsi="Courier New" w:cs="Courier New"/>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64">
    <w:nsid w:val="3F8D51C5"/>
    <w:multiLevelType w:val="multilevel"/>
    <w:tmpl w:val="3F8D51C5"/>
    <w:lvl w:ilvl="0" w:tentative="0">
      <w:start w:val="1"/>
      <w:numFmt w:val="bullet"/>
      <w:pStyle w:val="604"/>
      <w:lvlText w:val=""/>
      <w:lvlJc w:val="left"/>
      <w:pPr>
        <w:tabs>
          <w:tab w:val="left" w:pos="1080"/>
        </w:tabs>
        <w:ind w:left="2880" w:hanging="2160"/>
      </w:pPr>
      <w:rPr>
        <w:rFonts w:hint="default" w:ascii="Wingdings" w:hAnsi="Wingdings"/>
      </w:rPr>
    </w:lvl>
    <w:lvl w:ilvl="1" w:tentative="0">
      <w:start w:val="1"/>
      <w:numFmt w:val="bullet"/>
      <w:lvlText w:val="o"/>
      <w:lvlJc w:val="left"/>
      <w:pPr>
        <w:tabs>
          <w:tab w:val="left" w:pos="2160"/>
        </w:tabs>
        <w:ind w:left="2160" w:hanging="360"/>
      </w:pPr>
      <w:rPr>
        <w:rFonts w:hint="default" w:ascii="Courier New" w:hAnsi="Courier New" w:cs="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65">
    <w:nsid w:val="3FB42DBA"/>
    <w:multiLevelType w:val="multilevel"/>
    <w:tmpl w:val="3FB42DBA"/>
    <w:lvl w:ilvl="0" w:tentative="0">
      <w:start w:val="1"/>
      <w:numFmt w:val="bullet"/>
      <w:lvlText w:val=""/>
      <w:lvlJc w:val="left"/>
      <w:pPr>
        <w:ind w:left="1494" w:hanging="360"/>
      </w:pPr>
      <w:rPr>
        <w:rFonts w:hint="default" w:ascii="Symbol" w:hAnsi="Symbol"/>
      </w:rPr>
    </w:lvl>
    <w:lvl w:ilvl="1" w:tentative="0">
      <w:start w:val="1"/>
      <w:numFmt w:val="bullet"/>
      <w:lvlText w:val="o"/>
      <w:lvlJc w:val="left"/>
      <w:pPr>
        <w:ind w:left="2214" w:hanging="360"/>
      </w:pPr>
      <w:rPr>
        <w:rFonts w:hint="default" w:ascii="Courier New" w:hAnsi="Courier New" w:cs="Courier New"/>
      </w:rPr>
    </w:lvl>
    <w:lvl w:ilvl="2" w:tentative="0">
      <w:start w:val="1"/>
      <w:numFmt w:val="bullet"/>
      <w:lvlText w:val=""/>
      <w:lvlJc w:val="left"/>
      <w:pPr>
        <w:ind w:left="2934" w:hanging="360"/>
      </w:pPr>
      <w:rPr>
        <w:rFonts w:hint="default" w:ascii="Wingdings" w:hAnsi="Wingdings"/>
      </w:rPr>
    </w:lvl>
    <w:lvl w:ilvl="3" w:tentative="0">
      <w:start w:val="1"/>
      <w:numFmt w:val="bullet"/>
      <w:lvlText w:val=""/>
      <w:lvlJc w:val="left"/>
      <w:pPr>
        <w:ind w:left="3654" w:hanging="360"/>
      </w:pPr>
      <w:rPr>
        <w:rFonts w:hint="default" w:ascii="Symbol" w:hAnsi="Symbol"/>
      </w:rPr>
    </w:lvl>
    <w:lvl w:ilvl="4" w:tentative="0">
      <w:start w:val="1"/>
      <w:numFmt w:val="bullet"/>
      <w:lvlText w:val="o"/>
      <w:lvlJc w:val="left"/>
      <w:pPr>
        <w:ind w:left="4374" w:hanging="360"/>
      </w:pPr>
      <w:rPr>
        <w:rFonts w:hint="default" w:ascii="Courier New" w:hAnsi="Courier New" w:cs="Courier New"/>
      </w:rPr>
    </w:lvl>
    <w:lvl w:ilvl="5" w:tentative="0">
      <w:start w:val="1"/>
      <w:numFmt w:val="bullet"/>
      <w:lvlText w:val=""/>
      <w:lvlJc w:val="left"/>
      <w:pPr>
        <w:ind w:left="5094" w:hanging="360"/>
      </w:pPr>
      <w:rPr>
        <w:rFonts w:hint="default" w:ascii="Wingdings" w:hAnsi="Wingdings"/>
      </w:rPr>
    </w:lvl>
    <w:lvl w:ilvl="6" w:tentative="0">
      <w:start w:val="1"/>
      <w:numFmt w:val="bullet"/>
      <w:lvlText w:val=""/>
      <w:lvlJc w:val="left"/>
      <w:pPr>
        <w:ind w:left="5814" w:hanging="360"/>
      </w:pPr>
      <w:rPr>
        <w:rFonts w:hint="default" w:ascii="Symbol" w:hAnsi="Symbol"/>
      </w:rPr>
    </w:lvl>
    <w:lvl w:ilvl="7" w:tentative="0">
      <w:start w:val="1"/>
      <w:numFmt w:val="bullet"/>
      <w:lvlText w:val="o"/>
      <w:lvlJc w:val="left"/>
      <w:pPr>
        <w:ind w:left="6534" w:hanging="360"/>
      </w:pPr>
      <w:rPr>
        <w:rFonts w:hint="default" w:ascii="Courier New" w:hAnsi="Courier New" w:cs="Courier New"/>
      </w:rPr>
    </w:lvl>
    <w:lvl w:ilvl="8" w:tentative="0">
      <w:start w:val="1"/>
      <w:numFmt w:val="bullet"/>
      <w:lvlText w:val=""/>
      <w:lvlJc w:val="left"/>
      <w:pPr>
        <w:ind w:left="7254" w:hanging="360"/>
      </w:pPr>
      <w:rPr>
        <w:rFonts w:hint="default" w:ascii="Wingdings" w:hAnsi="Wingdings"/>
      </w:rPr>
    </w:lvl>
  </w:abstractNum>
  <w:abstractNum w:abstractNumId="66">
    <w:nsid w:val="40FC38FB"/>
    <w:multiLevelType w:val="multilevel"/>
    <w:tmpl w:val="40FC38FB"/>
    <w:lvl w:ilvl="0" w:tentative="0">
      <w:start w:val="1"/>
      <w:numFmt w:val="bullet"/>
      <w:lvlText w:val=""/>
      <w:lvlJc w:val="left"/>
      <w:pPr>
        <w:ind w:left="360" w:hanging="360"/>
      </w:pPr>
      <w:rPr>
        <w:rFonts w:hint="default" w:ascii="Wingdings" w:hAnsi="Wingdings"/>
        <w:strike w:val="0"/>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67">
    <w:nsid w:val="41C731FE"/>
    <w:multiLevelType w:val="multilevel"/>
    <w:tmpl w:val="41C731FE"/>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68">
    <w:nsid w:val="42366520"/>
    <w:multiLevelType w:val="multilevel"/>
    <w:tmpl w:val="42366520"/>
    <w:lvl w:ilvl="0" w:tentative="0">
      <w:start w:val="1"/>
      <w:numFmt w:val="bullet"/>
      <w:pStyle w:val="704"/>
      <w:lvlText w:val=""/>
      <w:lvlJc w:val="left"/>
      <w:pPr>
        <w:tabs>
          <w:tab w:val="left" w:pos="1440"/>
        </w:tabs>
        <w:ind w:left="1440" w:hanging="360"/>
      </w:pPr>
      <w:rPr>
        <w:rFonts w:hint="default" w:ascii="Symbol" w:hAnsi="Symbol"/>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69">
    <w:nsid w:val="42446EC8"/>
    <w:multiLevelType w:val="multilevel"/>
    <w:tmpl w:val="42446EC8"/>
    <w:lvl w:ilvl="0" w:tentative="0">
      <w:start w:val="1"/>
      <w:numFmt w:val="bullet"/>
      <w:lvlText w:val=""/>
      <w:lvlJc w:val="left"/>
      <w:pPr>
        <w:tabs>
          <w:tab w:val="left" w:pos="360"/>
        </w:tabs>
        <w:ind w:left="340" w:hanging="340"/>
      </w:pPr>
      <w:rPr>
        <w:rFonts w:hint="default" w:ascii="Wingdings" w:hAnsi="Wingdings"/>
      </w:rPr>
    </w:lvl>
    <w:lvl w:ilvl="1" w:tentative="0">
      <w:start w:val="1"/>
      <w:numFmt w:val="bullet"/>
      <w:pStyle w:val="603"/>
      <w:lvlText w:val="-"/>
      <w:lvlJc w:val="left"/>
      <w:pPr>
        <w:tabs>
          <w:tab w:val="left" w:pos="1440"/>
        </w:tabs>
        <w:ind w:left="1440" w:hanging="360"/>
      </w:pPr>
      <w:rPr>
        <w:rFonts w:hint="default" w:ascii="Times New Roman" w:hAnsi="Times New Roman" w:eastAsia="Times New Roman" w:cs="Times New Roman"/>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0">
    <w:nsid w:val="42C000D3"/>
    <w:multiLevelType w:val="multilevel"/>
    <w:tmpl w:val="42C000D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1">
    <w:nsid w:val="431D5FD6"/>
    <w:multiLevelType w:val="multilevel"/>
    <w:tmpl w:val="431D5FD6"/>
    <w:lvl w:ilvl="0" w:tentative="0">
      <w:start w:val="1"/>
      <w:numFmt w:val="bullet"/>
      <w:pStyle w:val="658"/>
      <w:lvlText w:val=""/>
      <w:lvlJc w:val="left"/>
      <w:pPr>
        <w:tabs>
          <w:tab w:val="left" w:pos="2088"/>
        </w:tabs>
        <w:ind w:left="2088" w:hanging="504"/>
      </w:pPr>
      <w:rPr>
        <w:rFonts w:hint="default" w:ascii="Wingdings" w:hAnsi="Wingdings"/>
      </w:rPr>
    </w:lvl>
    <w:lvl w:ilvl="1" w:tentative="0">
      <w:start w:val="1"/>
      <w:numFmt w:val="bullet"/>
      <w:lvlText w:val=""/>
      <w:lvlJc w:val="left"/>
      <w:pPr>
        <w:tabs>
          <w:tab w:val="left" w:pos="1440"/>
        </w:tabs>
        <w:ind w:left="1440" w:hanging="432"/>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0"/>
      <w:numFmt w:val="bullet"/>
      <w:lvlText w:val="-"/>
      <w:lvlJc w:val="left"/>
      <w:pPr>
        <w:tabs>
          <w:tab w:val="left" w:pos="2880"/>
        </w:tabs>
        <w:ind w:left="2880" w:hanging="360"/>
      </w:pPr>
      <w:rPr>
        <w:rFonts w:hint="default" w:ascii="Book Antiqua" w:hAnsi="Book Antiqua" w:eastAsia="Times New Roman" w:cs="Times New Roman"/>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72">
    <w:nsid w:val="438A3BB3"/>
    <w:multiLevelType w:val="multilevel"/>
    <w:tmpl w:val="438A3BB3"/>
    <w:lvl w:ilvl="0" w:tentative="0">
      <w:start w:val="1"/>
      <w:numFmt w:val="bullet"/>
      <w:lvlText w:val="o"/>
      <w:lvlJc w:val="left"/>
      <w:pPr>
        <w:ind w:left="2214" w:hanging="360"/>
      </w:pPr>
      <w:rPr>
        <w:rFonts w:hint="default" w:ascii="Courier New" w:hAnsi="Courier New" w:cs="Courier New"/>
      </w:rPr>
    </w:lvl>
    <w:lvl w:ilvl="1" w:tentative="0">
      <w:start w:val="1"/>
      <w:numFmt w:val="bullet"/>
      <w:lvlText w:val="o"/>
      <w:lvlJc w:val="left"/>
      <w:pPr>
        <w:ind w:left="2934" w:hanging="360"/>
      </w:pPr>
      <w:rPr>
        <w:rFonts w:hint="default" w:ascii="Courier New" w:hAnsi="Courier New" w:cs="Courier New"/>
      </w:rPr>
    </w:lvl>
    <w:lvl w:ilvl="2" w:tentative="0">
      <w:start w:val="1"/>
      <w:numFmt w:val="bullet"/>
      <w:lvlText w:val=""/>
      <w:lvlJc w:val="left"/>
      <w:pPr>
        <w:ind w:left="3654" w:hanging="360"/>
      </w:pPr>
      <w:rPr>
        <w:rFonts w:hint="default" w:ascii="Wingdings" w:hAnsi="Wingdings"/>
      </w:rPr>
    </w:lvl>
    <w:lvl w:ilvl="3" w:tentative="0">
      <w:start w:val="1"/>
      <w:numFmt w:val="bullet"/>
      <w:lvlText w:val=""/>
      <w:lvlJc w:val="left"/>
      <w:pPr>
        <w:ind w:left="4374" w:hanging="360"/>
      </w:pPr>
      <w:rPr>
        <w:rFonts w:hint="default" w:ascii="Symbol" w:hAnsi="Symbol"/>
      </w:rPr>
    </w:lvl>
    <w:lvl w:ilvl="4" w:tentative="0">
      <w:start w:val="1"/>
      <w:numFmt w:val="bullet"/>
      <w:lvlText w:val="o"/>
      <w:lvlJc w:val="left"/>
      <w:pPr>
        <w:ind w:left="5094" w:hanging="360"/>
      </w:pPr>
      <w:rPr>
        <w:rFonts w:hint="default" w:ascii="Courier New" w:hAnsi="Courier New" w:cs="Courier New"/>
      </w:rPr>
    </w:lvl>
    <w:lvl w:ilvl="5" w:tentative="0">
      <w:start w:val="1"/>
      <w:numFmt w:val="bullet"/>
      <w:lvlText w:val=""/>
      <w:lvlJc w:val="left"/>
      <w:pPr>
        <w:ind w:left="5814" w:hanging="360"/>
      </w:pPr>
      <w:rPr>
        <w:rFonts w:hint="default" w:ascii="Wingdings" w:hAnsi="Wingdings"/>
      </w:rPr>
    </w:lvl>
    <w:lvl w:ilvl="6" w:tentative="0">
      <w:start w:val="1"/>
      <w:numFmt w:val="bullet"/>
      <w:lvlText w:val=""/>
      <w:lvlJc w:val="left"/>
      <w:pPr>
        <w:ind w:left="6534" w:hanging="360"/>
      </w:pPr>
      <w:rPr>
        <w:rFonts w:hint="default" w:ascii="Symbol" w:hAnsi="Symbol"/>
      </w:rPr>
    </w:lvl>
    <w:lvl w:ilvl="7" w:tentative="0">
      <w:start w:val="1"/>
      <w:numFmt w:val="bullet"/>
      <w:lvlText w:val="o"/>
      <w:lvlJc w:val="left"/>
      <w:pPr>
        <w:ind w:left="7254" w:hanging="360"/>
      </w:pPr>
      <w:rPr>
        <w:rFonts w:hint="default" w:ascii="Courier New" w:hAnsi="Courier New" w:cs="Courier New"/>
      </w:rPr>
    </w:lvl>
    <w:lvl w:ilvl="8" w:tentative="0">
      <w:start w:val="1"/>
      <w:numFmt w:val="bullet"/>
      <w:lvlText w:val=""/>
      <w:lvlJc w:val="left"/>
      <w:pPr>
        <w:ind w:left="7974" w:hanging="360"/>
      </w:pPr>
      <w:rPr>
        <w:rFonts w:hint="default" w:ascii="Wingdings" w:hAnsi="Wingdings"/>
      </w:rPr>
    </w:lvl>
  </w:abstractNum>
  <w:abstractNum w:abstractNumId="73">
    <w:nsid w:val="453D70D5"/>
    <w:multiLevelType w:val="singleLevel"/>
    <w:tmpl w:val="453D70D5"/>
    <w:lvl w:ilvl="0" w:tentative="0">
      <w:start w:val="1"/>
      <w:numFmt w:val="bullet"/>
      <w:pStyle w:val="109"/>
      <w:lvlText w:val=""/>
      <w:lvlJc w:val="left"/>
      <w:pPr>
        <w:tabs>
          <w:tab w:val="left" w:pos="360"/>
        </w:tabs>
        <w:ind w:left="360" w:hanging="360"/>
      </w:pPr>
      <w:rPr>
        <w:rFonts w:hint="default" w:ascii="Symbol" w:hAnsi="Symbol"/>
      </w:rPr>
    </w:lvl>
  </w:abstractNum>
  <w:abstractNum w:abstractNumId="74">
    <w:nsid w:val="45923E02"/>
    <w:multiLevelType w:val="multilevel"/>
    <w:tmpl w:val="45923E02"/>
    <w:lvl w:ilvl="0" w:tentative="0">
      <w:start w:val="1"/>
      <w:numFmt w:val="bullet"/>
      <w:pStyle w:val="713"/>
      <w:lvlText w:val=""/>
      <w:lvlJc w:val="left"/>
      <w:pPr>
        <w:tabs>
          <w:tab w:val="left" w:pos="360"/>
        </w:tabs>
        <w:ind w:left="360" w:hanging="360"/>
      </w:pPr>
      <w:rPr>
        <w:rFonts w:hint="default" w:ascii="Wingdings" w:hAnsi="Wingdings"/>
      </w:rPr>
    </w:lvl>
    <w:lvl w:ilvl="1" w:tentative="0">
      <w:start w:val="1"/>
      <w:numFmt w:val="bullet"/>
      <w:lvlText w:val="o"/>
      <w:lvlJc w:val="left"/>
      <w:pPr>
        <w:tabs>
          <w:tab w:val="left" w:pos="2376"/>
        </w:tabs>
        <w:ind w:left="2376" w:hanging="360"/>
      </w:pPr>
      <w:rPr>
        <w:rFonts w:hint="default" w:ascii="Courier New" w:hAnsi="Courier New"/>
      </w:rPr>
    </w:lvl>
    <w:lvl w:ilvl="2" w:tentative="0">
      <w:start w:val="1"/>
      <w:numFmt w:val="bullet"/>
      <w:lvlText w:val=""/>
      <w:lvlJc w:val="left"/>
      <w:pPr>
        <w:tabs>
          <w:tab w:val="left" w:pos="3096"/>
        </w:tabs>
        <w:ind w:left="3096" w:hanging="360"/>
      </w:pPr>
      <w:rPr>
        <w:rFonts w:hint="default" w:ascii="Wingdings" w:hAnsi="Wingdings"/>
      </w:rPr>
    </w:lvl>
    <w:lvl w:ilvl="3" w:tentative="0">
      <w:start w:val="1"/>
      <w:numFmt w:val="bullet"/>
      <w:lvlText w:val=""/>
      <w:lvlJc w:val="left"/>
      <w:pPr>
        <w:tabs>
          <w:tab w:val="left" w:pos="3816"/>
        </w:tabs>
        <w:ind w:left="3816" w:hanging="360"/>
      </w:pPr>
      <w:rPr>
        <w:rFonts w:hint="default" w:ascii="Symbol" w:hAnsi="Symbol"/>
      </w:rPr>
    </w:lvl>
    <w:lvl w:ilvl="4" w:tentative="0">
      <w:start w:val="1"/>
      <w:numFmt w:val="bullet"/>
      <w:lvlText w:val="o"/>
      <w:lvlJc w:val="left"/>
      <w:pPr>
        <w:tabs>
          <w:tab w:val="left" w:pos="4536"/>
        </w:tabs>
        <w:ind w:left="4536" w:hanging="360"/>
      </w:pPr>
      <w:rPr>
        <w:rFonts w:hint="default" w:ascii="Courier New" w:hAnsi="Courier New"/>
      </w:rPr>
    </w:lvl>
    <w:lvl w:ilvl="5" w:tentative="0">
      <w:start w:val="1"/>
      <w:numFmt w:val="bullet"/>
      <w:lvlText w:val=""/>
      <w:lvlJc w:val="left"/>
      <w:pPr>
        <w:tabs>
          <w:tab w:val="left" w:pos="5256"/>
        </w:tabs>
        <w:ind w:left="5256" w:hanging="360"/>
      </w:pPr>
      <w:rPr>
        <w:rFonts w:hint="default" w:ascii="Wingdings" w:hAnsi="Wingdings"/>
      </w:rPr>
    </w:lvl>
    <w:lvl w:ilvl="6" w:tentative="0">
      <w:start w:val="1"/>
      <w:numFmt w:val="bullet"/>
      <w:lvlText w:val=""/>
      <w:lvlJc w:val="left"/>
      <w:pPr>
        <w:tabs>
          <w:tab w:val="left" w:pos="5976"/>
        </w:tabs>
        <w:ind w:left="5976" w:hanging="360"/>
      </w:pPr>
      <w:rPr>
        <w:rFonts w:hint="default" w:ascii="Symbol" w:hAnsi="Symbol"/>
      </w:rPr>
    </w:lvl>
    <w:lvl w:ilvl="7" w:tentative="0">
      <w:start w:val="1"/>
      <w:numFmt w:val="bullet"/>
      <w:lvlText w:val="o"/>
      <w:lvlJc w:val="left"/>
      <w:pPr>
        <w:tabs>
          <w:tab w:val="left" w:pos="6696"/>
        </w:tabs>
        <w:ind w:left="6696" w:hanging="360"/>
      </w:pPr>
      <w:rPr>
        <w:rFonts w:hint="default" w:ascii="Courier New" w:hAnsi="Courier New"/>
      </w:rPr>
    </w:lvl>
    <w:lvl w:ilvl="8" w:tentative="0">
      <w:start w:val="1"/>
      <w:numFmt w:val="bullet"/>
      <w:lvlText w:val=""/>
      <w:lvlJc w:val="left"/>
      <w:pPr>
        <w:tabs>
          <w:tab w:val="left" w:pos="7416"/>
        </w:tabs>
        <w:ind w:left="7416" w:hanging="360"/>
      </w:pPr>
      <w:rPr>
        <w:rFonts w:hint="default" w:ascii="Wingdings" w:hAnsi="Wingdings"/>
      </w:rPr>
    </w:lvl>
  </w:abstractNum>
  <w:abstractNum w:abstractNumId="75">
    <w:nsid w:val="483153A1"/>
    <w:multiLevelType w:val="singleLevel"/>
    <w:tmpl w:val="483153A1"/>
    <w:lvl w:ilvl="0" w:tentative="0">
      <w:start w:val="1"/>
      <w:numFmt w:val="bullet"/>
      <w:pStyle w:val="660"/>
      <w:lvlText w:val=""/>
      <w:lvlJc w:val="left"/>
      <w:pPr>
        <w:tabs>
          <w:tab w:val="left" w:pos="360"/>
        </w:tabs>
        <w:ind w:left="284" w:hanging="284"/>
      </w:pPr>
      <w:rPr>
        <w:rFonts w:hint="default" w:ascii="Symbol" w:hAnsi="Symbol"/>
      </w:rPr>
    </w:lvl>
  </w:abstractNum>
  <w:abstractNum w:abstractNumId="76">
    <w:nsid w:val="487906B8"/>
    <w:multiLevelType w:val="singleLevel"/>
    <w:tmpl w:val="487906B8"/>
    <w:lvl w:ilvl="0" w:tentative="0">
      <w:start w:val="1"/>
      <w:numFmt w:val="bullet"/>
      <w:pStyle w:val="438"/>
      <w:lvlText w:val=""/>
      <w:lvlJc w:val="left"/>
      <w:pPr>
        <w:tabs>
          <w:tab w:val="left" w:pos="360"/>
        </w:tabs>
        <w:ind w:left="360" w:hanging="360"/>
      </w:pPr>
      <w:rPr>
        <w:rFonts w:hint="default" w:ascii="Symbol" w:hAnsi="Symbol"/>
      </w:rPr>
    </w:lvl>
  </w:abstractNum>
  <w:abstractNum w:abstractNumId="77">
    <w:nsid w:val="493714AC"/>
    <w:multiLevelType w:val="multilevel"/>
    <w:tmpl w:val="493714AC"/>
    <w:lvl w:ilvl="0" w:tentative="0">
      <w:start w:val="1"/>
      <w:numFmt w:val="decimal"/>
      <w:pStyle w:val="685"/>
      <w:lvlText w:val="%1."/>
      <w:lvlJc w:val="left"/>
      <w:pPr>
        <w:tabs>
          <w:tab w:val="left" w:pos="0"/>
        </w:tabs>
        <w:ind w:left="845" w:hanging="845"/>
      </w:pPr>
      <w:rPr>
        <w:rFonts w:hint="default" w:ascii="Arial" w:hAnsi="Arial"/>
        <w:b/>
        <w:i w:val="0"/>
      </w:rPr>
    </w:lvl>
    <w:lvl w:ilvl="1" w:tentative="0">
      <w:start w:val="1"/>
      <w:numFmt w:val="decimal"/>
      <w:pStyle w:val="686"/>
      <w:lvlText w:val="%1.%2"/>
      <w:lvlJc w:val="left"/>
      <w:pPr>
        <w:tabs>
          <w:tab w:val="left" w:pos="0"/>
        </w:tabs>
        <w:ind w:left="845" w:hanging="845"/>
      </w:pPr>
      <w:rPr>
        <w:rFonts w:hint="default" w:ascii="Arial" w:hAnsi="Arial"/>
        <w:b/>
        <w:i w:val="0"/>
      </w:rPr>
    </w:lvl>
    <w:lvl w:ilvl="2" w:tentative="0">
      <w:start w:val="1"/>
      <w:numFmt w:val="decimal"/>
      <w:pStyle w:val="687"/>
      <w:lvlText w:val="%1.%2.%3"/>
      <w:lvlJc w:val="left"/>
      <w:pPr>
        <w:tabs>
          <w:tab w:val="left" w:pos="142"/>
        </w:tabs>
        <w:ind w:left="1231" w:hanging="1087"/>
      </w:pPr>
      <w:rPr>
        <w:rFonts w:hint="default" w:ascii="Arial" w:hAnsi="Arial"/>
        <w:b w:val="0"/>
        <w:i w:val="0"/>
      </w:rPr>
    </w:lvl>
    <w:lvl w:ilvl="3" w:tentative="0">
      <w:start w:val="1"/>
      <w:numFmt w:val="decimal"/>
      <w:pStyle w:val="684"/>
      <w:lvlText w:val="%1.%2.%3.%4"/>
      <w:lvlJc w:val="left"/>
      <w:pPr>
        <w:tabs>
          <w:tab w:val="left" w:pos="360"/>
        </w:tabs>
        <w:ind w:left="1560" w:hanging="1200"/>
      </w:pPr>
      <w:rPr>
        <w:rFonts w:hint="default" w:ascii="Arial" w:hAnsi="Arial"/>
        <w:b/>
        <w:i w:val="0"/>
      </w:rPr>
    </w:lvl>
    <w:lvl w:ilvl="4" w:tentative="0">
      <w:start w:val="1"/>
      <w:numFmt w:val="decimal"/>
      <w:pStyle w:val="683"/>
      <w:lvlText w:val="%1.%2.%3.%4.%5"/>
      <w:lvlJc w:val="left"/>
      <w:pPr>
        <w:tabs>
          <w:tab w:val="left" w:pos="1197"/>
        </w:tabs>
        <w:ind w:left="2274" w:hanging="1077"/>
      </w:pPr>
      <w:rPr>
        <w:rFonts w:hint="default" w:ascii="Arial" w:hAnsi="Arial"/>
        <w:b/>
        <w:i w:val="0"/>
      </w:rPr>
    </w:lvl>
    <w:lvl w:ilvl="5" w:tentative="0">
      <w:start w:val="1"/>
      <w:numFmt w:val="decimal"/>
      <w:lvlText w:val="%1.%2.%3.%4.%5.%6"/>
      <w:lvlJc w:val="left"/>
      <w:pPr>
        <w:tabs>
          <w:tab w:val="left" w:pos="43"/>
        </w:tabs>
        <w:ind w:left="-1037" w:hanging="720"/>
      </w:pPr>
      <w:rPr>
        <w:rFonts w:hint="default"/>
      </w:rPr>
    </w:lvl>
    <w:lvl w:ilvl="6" w:tentative="0">
      <w:start w:val="1"/>
      <w:numFmt w:val="decimal"/>
      <w:lvlText w:val="%1.%2.%3.%4.%5.%6.%7"/>
      <w:lvlJc w:val="left"/>
      <w:pPr>
        <w:tabs>
          <w:tab w:val="left" w:pos="-1037"/>
        </w:tabs>
        <w:ind w:left="-1037" w:firstLine="0"/>
      </w:pPr>
      <w:rPr>
        <w:rFonts w:hint="default"/>
      </w:rPr>
    </w:lvl>
    <w:lvl w:ilvl="7" w:tentative="0">
      <w:start w:val="1"/>
      <w:numFmt w:val="decimal"/>
      <w:lvlText w:val="%1.%2.%3.%4.%5.%6.%7.%8"/>
      <w:lvlJc w:val="left"/>
      <w:pPr>
        <w:tabs>
          <w:tab w:val="left" w:pos="-1037"/>
        </w:tabs>
        <w:ind w:left="-1037" w:firstLine="0"/>
      </w:pPr>
      <w:rPr>
        <w:rFonts w:hint="default"/>
      </w:rPr>
    </w:lvl>
    <w:lvl w:ilvl="8" w:tentative="0">
      <w:start w:val="1"/>
      <w:numFmt w:val="decimal"/>
      <w:lvlText w:val="%1.%2.%3.%4.%5.%6.%7.%8.%9"/>
      <w:lvlJc w:val="left"/>
      <w:pPr>
        <w:tabs>
          <w:tab w:val="left" w:pos="-1037"/>
        </w:tabs>
        <w:ind w:left="-1037" w:firstLine="0"/>
      </w:pPr>
      <w:rPr>
        <w:rFonts w:hint="default"/>
      </w:rPr>
    </w:lvl>
  </w:abstractNum>
  <w:abstractNum w:abstractNumId="78">
    <w:nsid w:val="500E7547"/>
    <w:multiLevelType w:val="multilevel"/>
    <w:tmpl w:val="500E7547"/>
    <w:lvl w:ilvl="0" w:tentative="0">
      <w:start w:val="1"/>
      <w:numFmt w:val="bullet"/>
      <w:lvlText w:val=""/>
      <w:lvlJc w:val="left"/>
      <w:pPr>
        <w:ind w:left="360" w:hanging="360"/>
      </w:pPr>
      <w:rPr>
        <w:rFonts w:hint="default" w:ascii="Wingdings" w:hAnsi="Wingdings"/>
        <w:strike w:val="0"/>
      </w:rPr>
    </w:lvl>
    <w:lvl w:ilvl="1" w:tentative="0">
      <w:start w:val="1"/>
      <w:numFmt w:val="bullet"/>
      <w:lvlText w:val=""/>
      <w:lvlJc w:val="left"/>
      <w:pPr>
        <w:ind w:left="720" w:hanging="360"/>
      </w:pPr>
      <w:rPr>
        <w:rFonts w:hint="default" w:ascii="Wingdings" w:hAnsi="Wingdings"/>
        <w:color w:val="7030A0"/>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79">
    <w:nsid w:val="50D82DDD"/>
    <w:multiLevelType w:val="multilevel"/>
    <w:tmpl w:val="50D82DDD"/>
    <w:lvl w:ilvl="0" w:tentative="0">
      <w:start w:val="1"/>
      <w:numFmt w:val="decimal"/>
      <w:lvlText w:val="%1"/>
      <w:lvlJc w:val="left"/>
      <w:pPr>
        <w:ind w:left="63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0">
    <w:nsid w:val="514451DF"/>
    <w:multiLevelType w:val="multilevel"/>
    <w:tmpl w:val="514451DF"/>
    <w:lvl w:ilvl="0" w:tentative="0">
      <w:start w:val="1"/>
      <w:numFmt w:val="bullet"/>
      <w:pStyle w:val="635"/>
      <w:lvlText w:val=""/>
      <w:lvlJc w:val="left"/>
      <w:pPr>
        <w:tabs>
          <w:tab w:val="left" w:pos="360"/>
        </w:tabs>
        <w:ind w:left="360" w:hanging="360"/>
      </w:pPr>
      <w:rPr>
        <w:rFonts w:hint="default" w:ascii="Wingdings" w:hAnsi="Wingdings"/>
        <w:color w:val="auto"/>
        <w:sz w:val="16"/>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81">
    <w:nsid w:val="51B12C04"/>
    <w:multiLevelType w:val="multilevel"/>
    <w:tmpl w:val="51B12C04"/>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82">
    <w:nsid w:val="548E1D14"/>
    <w:multiLevelType w:val="multilevel"/>
    <w:tmpl w:val="548E1D14"/>
    <w:lvl w:ilvl="0" w:tentative="0">
      <w:start w:val="1"/>
      <w:numFmt w:val="bullet"/>
      <w:pStyle w:val="645"/>
      <w:lvlText w:val=""/>
      <w:lvlJc w:val="left"/>
      <w:pPr>
        <w:ind w:left="216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83">
    <w:nsid w:val="54FD244C"/>
    <w:multiLevelType w:val="multilevel"/>
    <w:tmpl w:val="54FD244C"/>
    <w:lvl w:ilvl="0" w:tentative="0">
      <w:start w:val="1"/>
      <w:numFmt w:val="decimal"/>
      <w:lvlText w:val="%1"/>
      <w:lvlJc w:val="left"/>
      <w:pPr>
        <w:ind w:left="63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4">
    <w:nsid w:val="56BA6C7A"/>
    <w:multiLevelType w:val="multilevel"/>
    <w:tmpl w:val="56BA6C7A"/>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85">
    <w:nsid w:val="58020254"/>
    <w:multiLevelType w:val="multilevel"/>
    <w:tmpl w:val="58020254"/>
    <w:lvl w:ilvl="0" w:tentative="0">
      <w:start w:val="1"/>
      <w:numFmt w:val="bullet"/>
      <w:lvlText w:val="o"/>
      <w:lvlJc w:val="left"/>
      <w:pPr>
        <w:ind w:left="1872" w:hanging="360"/>
      </w:pPr>
      <w:rPr>
        <w:rFonts w:hint="default" w:ascii="Courier New" w:hAnsi="Courier New" w:cs="Courier New"/>
      </w:rPr>
    </w:lvl>
    <w:lvl w:ilvl="1" w:tentative="0">
      <w:start w:val="1"/>
      <w:numFmt w:val="bullet"/>
      <w:lvlText w:val="o"/>
      <w:lvlJc w:val="left"/>
      <w:pPr>
        <w:ind w:left="2592" w:hanging="360"/>
      </w:pPr>
      <w:rPr>
        <w:rFonts w:hint="default" w:ascii="Courier New" w:hAnsi="Courier New" w:cs="Courier New"/>
      </w:rPr>
    </w:lvl>
    <w:lvl w:ilvl="2" w:tentative="0">
      <w:start w:val="1"/>
      <w:numFmt w:val="bullet"/>
      <w:lvlText w:val=""/>
      <w:lvlJc w:val="left"/>
      <w:pPr>
        <w:ind w:left="3312" w:hanging="360"/>
      </w:pPr>
      <w:rPr>
        <w:rFonts w:hint="default" w:ascii="Wingdings" w:hAnsi="Wingdings"/>
      </w:rPr>
    </w:lvl>
    <w:lvl w:ilvl="3" w:tentative="0">
      <w:start w:val="1"/>
      <w:numFmt w:val="bullet"/>
      <w:lvlText w:val=""/>
      <w:lvlJc w:val="left"/>
      <w:pPr>
        <w:ind w:left="4032" w:hanging="360"/>
      </w:pPr>
      <w:rPr>
        <w:rFonts w:hint="default" w:ascii="Symbol" w:hAnsi="Symbol"/>
      </w:rPr>
    </w:lvl>
    <w:lvl w:ilvl="4" w:tentative="0">
      <w:start w:val="1"/>
      <w:numFmt w:val="bullet"/>
      <w:lvlText w:val="o"/>
      <w:lvlJc w:val="left"/>
      <w:pPr>
        <w:ind w:left="4752" w:hanging="360"/>
      </w:pPr>
      <w:rPr>
        <w:rFonts w:hint="default" w:ascii="Courier New" w:hAnsi="Courier New" w:cs="Courier New"/>
      </w:rPr>
    </w:lvl>
    <w:lvl w:ilvl="5" w:tentative="0">
      <w:start w:val="1"/>
      <w:numFmt w:val="bullet"/>
      <w:lvlText w:val=""/>
      <w:lvlJc w:val="left"/>
      <w:pPr>
        <w:ind w:left="5472" w:hanging="360"/>
      </w:pPr>
      <w:rPr>
        <w:rFonts w:hint="default" w:ascii="Wingdings" w:hAnsi="Wingdings"/>
      </w:rPr>
    </w:lvl>
    <w:lvl w:ilvl="6" w:tentative="0">
      <w:start w:val="1"/>
      <w:numFmt w:val="bullet"/>
      <w:lvlText w:val=""/>
      <w:lvlJc w:val="left"/>
      <w:pPr>
        <w:ind w:left="6192" w:hanging="360"/>
      </w:pPr>
      <w:rPr>
        <w:rFonts w:hint="default" w:ascii="Symbol" w:hAnsi="Symbol"/>
      </w:rPr>
    </w:lvl>
    <w:lvl w:ilvl="7" w:tentative="0">
      <w:start w:val="1"/>
      <w:numFmt w:val="bullet"/>
      <w:lvlText w:val="o"/>
      <w:lvlJc w:val="left"/>
      <w:pPr>
        <w:ind w:left="6912" w:hanging="360"/>
      </w:pPr>
      <w:rPr>
        <w:rFonts w:hint="default" w:ascii="Courier New" w:hAnsi="Courier New" w:cs="Courier New"/>
      </w:rPr>
    </w:lvl>
    <w:lvl w:ilvl="8" w:tentative="0">
      <w:start w:val="1"/>
      <w:numFmt w:val="bullet"/>
      <w:lvlText w:val=""/>
      <w:lvlJc w:val="left"/>
      <w:pPr>
        <w:ind w:left="7632" w:hanging="360"/>
      </w:pPr>
      <w:rPr>
        <w:rFonts w:hint="default" w:ascii="Wingdings" w:hAnsi="Wingdings"/>
      </w:rPr>
    </w:lvl>
  </w:abstractNum>
  <w:abstractNum w:abstractNumId="86">
    <w:nsid w:val="580F79E0"/>
    <w:multiLevelType w:val="multilevel"/>
    <w:tmpl w:val="580F79E0"/>
    <w:lvl w:ilvl="0" w:tentative="0">
      <w:start w:val="1"/>
      <w:numFmt w:val="bullet"/>
      <w:pStyle w:val="419"/>
      <w:lvlText w:val=""/>
      <w:lvlJc w:val="left"/>
      <w:pPr>
        <w:tabs>
          <w:tab w:val="left" w:pos="360"/>
        </w:tabs>
        <w:ind w:left="357" w:hanging="357"/>
      </w:pPr>
      <w:rPr>
        <w:rFonts w:hint="default" w:ascii="Symbol" w:hAnsi="Symbol"/>
        <w:color w:val="auto"/>
        <w:sz w:val="18"/>
        <w:szCs w:val="18"/>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87">
    <w:nsid w:val="590D007D"/>
    <w:multiLevelType w:val="multilevel"/>
    <w:tmpl w:val="590D007D"/>
    <w:lvl w:ilvl="0" w:tentative="0">
      <w:start w:val="0"/>
      <w:numFmt w:val="bullet"/>
      <w:lvlText w:val="-"/>
      <w:lvlJc w:val="left"/>
      <w:pPr>
        <w:ind w:left="720" w:hanging="360"/>
      </w:pPr>
      <w:rPr>
        <w:rFonts w:hint="default" w:ascii="Times New Roman" w:hAnsi="Times New Roman" w:eastAsia="SimSu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8">
    <w:nsid w:val="598B03E7"/>
    <w:multiLevelType w:val="multilevel"/>
    <w:tmpl w:val="598B03E7"/>
    <w:lvl w:ilvl="0" w:tentative="0">
      <w:start w:val="1"/>
      <w:numFmt w:val="decimal"/>
      <w:lvlText w:val="%1"/>
      <w:lvlJc w:val="left"/>
      <w:pPr>
        <w:ind w:left="36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9">
    <w:nsid w:val="5A3158DC"/>
    <w:multiLevelType w:val="singleLevel"/>
    <w:tmpl w:val="5A3158DC"/>
    <w:lvl w:ilvl="0" w:tentative="0">
      <w:start w:val="1"/>
      <w:numFmt w:val="bullet"/>
      <w:pStyle w:val="441"/>
      <w:lvlText w:val=""/>
      <w:lvlJc w:val="left"/>
      <w:pPr>
        <w:tabs>
          <w:tab w:val="left" w:pos="360"/>
        </w:tabs>
        <w:ind w:left="360" w:hanging="360"/>
      </w:pPr>
      <w:rPr>
        <w:rFonts w:hint="default" w:ascii="Wingdings" w:hAnsi="Wingdings"/>
        <w:b w:val="0"/>
        <w:i w:val="0"/>
        <w:sz w:val="18"/>
      </w:rPr>
    </w:lvl>
  </w:abstractNum>
  <w:abstractNum w:abstractNumId="90">
    <w:nsid w:val="5A385ED8"/>
    <w:multiLevelType w:val="multilevel"/>
    <w:tmpl w:val="5A385ED8"/>
    <w:lvl w:ilvl="0" w:tentative="0">
      <w:start w:val="1"/>
      <w:numFmt w:val="bullet"/>
      <w:pStyle w:val="211"/>
      <w:lvlText w:val=""/>
      <w:lvlJc w:val="left"/>
      <w:pPr>
        <w:tabs>
          <w:tab w:val="left" w:pos="2160"/>
        </w:tabs>
        <w:ind w:left="2160" w:hanging="360"/>
      </w:pPr>
      <w:rPr>
        <w:rFonts w:hint="default" w:ascii="Symbol" w:hAnsi="Symbol"/>
      </w:rPr>
    </w:lvl>
    <w:lvl w:ilvl="1" w:tentative="0">
      <w:start w:val="1"/>
      <w:numFmt w:val="bullet"/>
      <w:lvlText w:val="o"/>
      <w:lvlJc w:val="left"/>
      <w:pPr>
        <w:tabs>
          <w:tab w:val="left" w:pos="2880"/>
        </w:tabs>
        <w:ind w:left="2880" w:hanging="360"/>
      </w:pPr>
      <w:rPr>
        <w:rFonts w:hint="default" w:ascii="Courier New" w:hAnsi="Courier New" w:cs="Courier New"/>
      </w:rPr>
    </w:lvl>
    <w:lvl w:ilvl="2" w:tentative="0">
      <w:start w:val="1"/>
      <w:numFmt w:val="bullet"/>
      <w:lvlText w:val=""/>
      <w:lvlJc w:val="left"/>
      <w:pPr>
        <w:tabs>
          <w:tab w:val="left" w:pos="3600"/>
        </w:tabs>
        <w:ind w:left="3600" w:hanging="360"/>
      </w:pPr>
      <w:rPr>
        <w:rFonts w:hint="default" w:ascii="Wingdings" w:hAnsi="Wingdings"/>
      </w:rPr>
    </w:lvl>
    <w:lvl w:ilvl="3" w:tentative="0">
      <w:start w:val="1"/>
      <w:numFmt w:val="bullet"/>
      <w:lvlText w:val=""/>
      <w:lvlJc w:val="left"/>
      <w:pPr>
        <w:tabs>
          <w:tab w:val="left" w:pos="4320"/>
        </w:tabs>
        <w:ind w:left="4320" w:hanging="360"/>
      </w:pPr>
      <w:rPr>
        <w:rFonts w:hint="default" w:ascii="Symbol" w:hAnsi="Symbol"/>
      </w:rPr>
    </w:lvl>
    <w:lvl w:ilvl="4" w:tentative="0">
      <w:start w:val="1"/>
      <w:numFmt w:val="bullet"/>
      <w:lvlText w:val="o"/>
      <w:lvlJc w:val="left"/>
      <w:pPr>
        <w:tabs>
          <w:tab w:val="left" w:pos="5040"/>
        </w:tabs>
        <w:ind w:left="5040" w:hanging="360"/>
      </w:pPr>
      <w:rPr>
        <w:rFonts w:hint="default" w:ascii="Courier New" w:hAnsi="Courier New" w:cs="Courier New"/>
      </w:rPr>
    </w:lvl>
    <w:lvl w:ilvl="5" w:tentative="0">
      <w:start w:val="1"/>
      <w:numFmt w:val="bullet"/>
      <w:lvlText w:val=""/>
      <w:lvlJc w:val="left"/>
      <w:pPr>
        <w:tabs>
          <w:tab w:val="left" w:pos="5760"/>
        </w:tabs>
        <w:ind w:left="5760" w:hanging="360"/>
      </w:pPr>
      <w:rPr>
        <w:rFonts w:hint="default" w:ascii="Wingdings" w:hAnsi="Wingdings"/>
      </w:rPr>
    </w:lvl>
    <w:lvl w:ilvl="6" w:tentative="0">
      <w:start w:val="1"/>
      <w:numFmt w:val="bullet"/>
      <w:lvlText w:val=""/>
      <w:lvlJc w:val="left"/>
      <w:pPr>
        <w:tabs>
          <w:tab w:val="left" w:pos="6480"/>
        </w:tabs>
        <w:ind w:left="6480" w:hanging="360"/>
      </w:pPr>
      <w:rPr>
        <w:rFonts w:hint="default" w:ascii="Symbol" w:hAnsi="Symbol"/>
      </w:rPr>
    </w:lvl>
    <w:lvl w:ilvl="7" w:tentative="0">
      <w:start w:val="1"/>
      <w:numFmt w:val="bullet"/>
      <w:lvlText w:val="o"/>
      <w:lvlJc w:val="left"/>
      <w:pPr>
        <w:tabs>
          <w:tab w:val="left" w:pos="7200"/>
        </w:tabs>
        <w:ind w:left="7200" w:hanging="360"/>
      </w:pPr>
      <w:rPr>
        <w:rFonts w:hint="default" w:ascii="Courier New" w:hAnsi="Courier New" w:cs="Courier New"/>
      </w:rPr>
    </w:lvl>
    <w:lvl w:ilvl="8" w:tentative="0">
      <w:start w:val="1"/>
      <w:numFmt w:val="bullet"/>
      <w:lvlText w:val=""/>
      <w:lvlJc w:val="left"/>
      <w:pPr>
        <w:tabs>
          <w:tab w:val="left" w:pos="7920"/>
        </w:tabs>
        <w:ind w:left="7920" w:hanging="360"/>
      </w:pPr>
      <w:rPr>
        <w:rFonts w:hint="default" w:ascii="Wingdings" w:hAnsi="Wingdings"/>
      </w:rPr>
    </w:lvl>
  </w:abstractNum>
  <w:abstractNum w:abstractNumId="91">
    <w:nsid w:val="5A693877"/>
    <w:multiLevelType w:val="multilevel"/>
    <w:tmpl w:val="5A693877"/>
    <w:lvl w:ilvl="0" w:tentative="0">
      <w:start w:val="1"/>
      <w:numFmt w:val="decimal"/>
      <w:lvlText w:val="%1"/>
      <w:lvlJc w:val="left"/>
      <w:pPr>
        <w:ind w:left="45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2">
    <w:nsid w:val="5B201477"/>
    <w:multiLevelType w:val="multilevel"/>
    <w:tmpl w:val="5B201477"/>
    <w:lvl w:ilvl="0" w:tentative="0">
      <w:start w:val="1"/>
      <w:numFmt w:val="bullet"/>
      <w:pStyle w:val="648"/>
      <w:lvlText w:val="o"/>
      <w:lvlJc w:val="left"/>
      <w:pPr>
        <w:ind w:left="2520" w:hanging="360"/>
      </w:pPr>
      <w:rPr>
        <w:rFonts w:hint="default" w:ascii="Courier New" w:hAnsi="Courier New" w:cs="Courier New"/>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93">
    <w:nsid w:val="5D263D35"/>
    <w:multiLevelType w:val="multilevel"/>
    <w:tmpl w:val="5D263D35"/>
    <w:lvl w:ilvl="0" w:tentative="0">
      <w:start w:val="4"/>
      <w:numFmt w:val="bullet"/>
      <w:lvlText w:val="-"/>
      <w:lvlJc w:val="left"/>
      <w:pPr>
        <w:tabs>
          <w:tab w:val="left" w:pos="1440"/>
        </w:tabs>
        <w:ind w:left="1440" w:hanging="360"/>
      </w:pPr>
      <w:rPr>
        <w:rFonts w:hint="default" w:ascii="Verdana" w:hAnsi="Verdana" w:eastAsia="Times New Roman" w:cs="Times New Roman"/>
      </w:rPr>
    </w:lvl>
    <w:lvl w:ilvl="1" w:tentative="0">
      <w:start w:val="1"/>
      <w:numFmt w:val="bullet"/>
      <w:lvlText w:val="o"/>
      <w:lvlJc w:val="left"/>
      <w:pPr>
        <w:tabs>
          <w:tab w:val="left" w:pos="2160"/>
        </w:tabs>
        <w:ind w:left="2160" w:hanging="360"/>
      </w:pPr>
      <w:rPr>
        <w:rFonts w:hint="default" w:ascii="Courier New" w:hAnsi="Courier New" w:cs="Courier New"/>
      </w:rPr>
    </w:lvl>
    <w:lvl w:ilvl="2" w:tentative="0">
      <w:start w:val="1"/>
      <w:numFmt w:val="bullet"/>
      <w:pStyle w:val="464"/>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cs="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cs="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94">
    <w:nsid w:val="5D3A40EF"/>
    <w:multiLevelType w:val="multilevel"/>
    <w:tmpl w:val="5D3A40EF"/>
    <w:lvl w:ilvl="0" w:tentative="0">
      <w:start w:val="1"/>
      <w:numFmt w:val="bullet"/>
      <w:pStyle w:val="461"/>
      <w:lvlText w:val="-"/>
      <w:lvlJc w:val="left"/>
      <w:pPr>
        <w:tabs>
          <w:tab w:val="left" w:pos="720"/>
        </w:tabs>
        <w:ind w:left="720" w:hanging="360"/>
      </w:pPr>
      <w:rPr>
        <w:rFonts w:hint="default" w:hAnsi="Aria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95">
    <w:nsid w:val="5E7B4D1B"/>
    <w:multiLevelType w:val="multilevel"/>
    <w:tmpl w:val="5E7B4D1B"/>
    <w:lvl w:ilvl="0" w:tentative="0">
      <w:start w:val="1"/>
      <w:numFmt w:val="decimal"/>
      <w:lvlText w:val="%1"/>
      <w:lvlJc w:val="left"/>
      <w:pPr>
        <w:ind w:left="432" w:hanging="432"/>
      </w:pPr>
    </w:lvl>
    <w:lvl w:ilvl="1" w:tentative="0">
      <w:start w:val="1"/>
      <w:numFmt w:val="decimal"/>
      <w:pStyle w:val="4"/>
      <w:lvlText w:val="%1.%2"/>
      <w:lvlJc w:val="left"/>
      <w:pPr>
        <w:ind w:left="576" w:hanging="576"/>
      </w:pPr>
    </w:lvl>
    <w:lvl w:ilvl="2" w:tentative="0">
      <w:start w:val="1"/>
      <w:numFmt w:val="decimal"/>
      <w:pStyle w:val="5"/>
      <w:lvlText w:val="%1.%2.%3"/>
      <w:lvlJc w:val="left"/>
      <w:pPr>
        <w:ind w:left="720" w:hanging="720"/>
      </w:pPr>
    </w:lvl>
    <w:lvl w:ilvl="3" w:tentative="0">
      <w:start w:val="1"/>
      <w:numFmt w:val="decimal"/>
      <w:pStyle w:val="6"/>
      <w:lvlText w:val="%1.%2.%3.%4"/>
      <w:lvlJc w:val="left"/>
      <w:pPr>
        <w:ind w:left="864" w:hanging="864"/>
      </w:pPr>
      <w:rPr>
        <w:i w:val="0"/>
      </w:rPr>
    </w:lvl>
    <w:lvl w:ilvl="4" w:tentative="0">
      <w:start w:val="1"/>
      <w:numFmt w:val="decimal"/>
      <w:pStyle w:val="7"/>
      <w:lvlText w:val="%1.%2.%3.%4.%5"/>
      <w:lvlJc w:val="left"/>
      <w:pPr>
        <w:ind w:left="1008" w:hanging="1008"/>
      </w:pPr>
    </w:lvl>
    <w:lvl w:ilvl="5" w:tentative="0">
      <w:start w:val="1"/>
      <w:numFmt w:val="decimal"/>
      <w:pStyle w:val="8"/>
      <w:lvlText w:val="%1.%2.%3.%4.%5.%6"/>
      <w:lvlJc w:val="left"/>
      <w:pPr>
        <w:ind w:left="1152" w:hanging="1152"/>
      </w:pPr>
    </w:lvl>
    <w:lvl w:ilvl="6" w:tentative="0">
      <w:start w:val="1"/>
      <w:numFmt w:val="decimal"/>
      <w:pStyle w:val="9"/>
      <w:lvlText w:val="%1.%2.%3.%4.%5.%6.%7"/>
      <w:lvlJc w:val="left"/>
      <w:pPr>
        <w:ind w:left="1296" w:hanging="1296"/>
      </w:pPr>
    </w:lvl>
    <w:lvl w:ilvl="7" w:tentative="0">
      <w:start w:val="1"/>
      <w:numFmt w:val="decimal"/>
      <w:pStyle w:val="10"/>
      <w:lvlText w:val="%1.%2.%3.%4.%5.%6.%7.%8"/>
      <w:lvlJc w:val="left"/>
      <w:pPr>
        <w:ind w:left="1440" w:hanging="1440"/>
      </w:pPr>
    </w:lvl>
    <w:lvl w:ilvl="8" w:tentative="0">
      <w:start w:val="1"/>
      <w:numFmt w:val="decimal"/>
      <w:pStyle w:val="11"/>
      <w:lvlText w:val="%1.%2.%3.%4.%5.%6.%7.%8.%9"/>
      <w:lvlJc w:val="left"/>
      <w:pPr>
        <w:ind w:left="1584" w:hanging="1584"/>
      </w:pPr>
    </w:lvl>
  </w:abstractNum>
  <w:abstractNum w:abstractNumId="96">
    <w:nsid w:val="5F632EE4"/>
    <w:multiLevelType w:val="multilevel"/>
    <w:tmpl w:val="5F632EE4"/>
    <w:lvl w:ilvl="0" w:tentative="0">
      <w:start w:val="0"/>
      <w:numFmt w:val="bullet"/>
      <w:lvlText w:val="-"/>
      <w:lvlJc w:val="left"/>
      <w:pPr>
        <w:ind w:left="1080" w:hanging="360"/>
      </w:pPr>
      <w:rPr>
        <w:rFonts w:hint="default" w:ascii="Arial" w:hAnsi="Arial" w:eastAsia="SimSun" w:cs="Aria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pStyle w:val="700"/>
      <w:lvlText w:val=""/>
      <w:lvlJc w:val="left"/>
      <w:pPr>
        <w:tabs>
          <w:tab w:val="left" w:pos="3240"/>
        </w:tabs>
        <w:ind w:left="3240" w:hanging="360"/>
      </w:pPr>
      <w:rPr>
        <w:rFonts w:hint="default" w:ascii="Wingdings" w:hAnsi="Wingdings"/>
        <w:sz w:val="32"/>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97">
    <w:nsid w:val="60D2290B"/>
    <w:multiLevelType w:val="multilevel"/>
    <w:tmpl w:val="60D2290B"/>
    <w:lvl w:ilvl="0" w:tentative="0">
      <w:start w:val="1"/>
      <w:numFmt w:val="bullet"/>
      <w:pStyle w:val="395"/>
      <w:lvlText w:val="o"/>
      <w:lvlJc w:val="left"/>
      <w:pPr>
        <w:tabs>
          <w:tab w:val="left" w:pos="2520"/>
        </w:tabs>
        <w:ind w:left="2520" w:hanging="360"/>
      </w:pPr>
      <w:rPr>
        <w:rFonts w:hint="default" w:ascii="Courier New" w:hAnsi="Courier New" w:cs="Courier New"/>
      </w:rPr>
    </w:lvl>
    <w:lvl w:ilvl="1" w:tentative="0">
      <w:start w:val="1"/>
      <w:numFmt w:val="bullet"/>
      <w:lvlText w:val="o"/>
      <w:lvlJc w:val="left"/>
      <w:pPr>
        <w:tabs>
          <w:tab w:val="left" w:pos="3240"/>
        </w:tabs>
        <w:ind w:left="3240" w:hanging="360"/>
      </w:pPr>
      <w:rPr>
        <w:rFonts w:hint="default" w:ascii="Courier New" w:hAnsi="Courier New" w:cs="Courier New"/>
      </w:rPr>
    </w:lvl>
    <w:lvl w:ilvl="2" w:tentative="0">
      <w:start w:val="1"/>
      <w:numFmt w:val="bullet"/>
      <w:lvlText w:val=""/>
      <w:lvlJc w:val="left"/>
      <w:pPr>
        <w:tabs>
          <w:tab w:val="left" w:pos="3960"/>
        </w:tabs>
        <w:ind w:left="3960" w:hanging="360"/>
      </w:pPr>
      <w:rPr>
        <w:rFonts w:hint="default" w:ascii="Wingdings" w:hAnsi="Wingdings"/>
      </w:rPr>
    </w:lvl>
    <w:lvl w:ilvl="3" w:tentative="0">
      <w:start w:val="1"/>
      <w:numFmt w:val="bullet"/>
      <w:lvlText w:val=""/>
      <w:lvlJc w:val="left"/>
      <w:pPr>
        <w:tabs>
          <w:tab w:val="left" w:pos="4680"/>
        </w:tabs>
        <w:ind w:left="4680" w:hanging="360"/>
      </w:pPr>
      <w:rPr>
        <w:rFonts w:hint="default" w:ascii="Symbol" w:hAnsi="Symbol"/>
      </w:rPr>
    </w:lvl>
    <w:lvl w:ilvl="4" w:tentative="0">
      <w:start w:val="1"/>
      <w:numFmt w:val="bullet"/>
      <w:lvlText w:val="o"/>
      <w:lvlJc w:val="left"/>
      <w:pPr>
        <w:tabs>
          <w:tab w:val="left" w:pos="5400"/>
        </w:tabs>
        <w:ind w:left="5400" w:hanging="360"/>
      </w:pPr>
      <w:rPr>
        <w:rFonts w:hint="default" w:ascii="Courier New" w:hAnsi="Courier New" w:cs="Courier New"/>
      </w:rPr>
    </w:lvl>
    <w:lvl w:ilvl="5" w:tentative="0">
      <w:start w:val="1"/>
      <w:numFmt w:val="bullet"/>
      <w:lvlText w:val=""/>
      <w:lvlJc w:val="left"/>
      <w:pPr>
        <w:tabs>
          <w:tab w:val="left" w:pos="6120"/>
        </w:tabs>
        <w:ind w:left="6120" w:hanging="360"/>
      </w:pPr>
      <w:rPr>
        <w:rFonts w:hint="default" w:ascii="Wingdings" w:hAnsi="Wingdings"/>
      </w:rPr>
    </w:lvl>
    <w:lvl w:ilvl="6" w:tentative="0">
      <w:start w:val="1"/>
      <w:numFmt w:val="bullet"/>
      <w:lvlText w:val=""/>
      <w:lvlJc w:val="left"/>
      <w:pPr>
        <w:tabs>
          <w:tab w:val="left" w:pos="6840"/>
        </w:tabs>
        <w:ind w:left="6840" w:hanging="360"/>
      </w:pPr>
      <w:rPr>
        <w:rFonts w:hint="default" w:ascii="Symbol" w:hAnsi="Symbol"/>
      </w:rPr>
    </w:lvl>
    <w:lvl w:ilvl="7" w:tentative="0">
      <w:start w:val="1"/>
      <w:numFmt w:val="bullet"/>
      <w:lvlText w:val="o"/>
      <w:lvlJc w:val="left"/>
      <w:pPr>
        <w:tabs>
          <w:tab w:val="left" w:pos="7560"/>
        </w:tabs>
        <w:ind w:left="7560" w:hanging="360"/>
      </w:pPr>
      <w:rPr>
        <w:rFonts w:hint="default" w:ascii="Courier New" w:hAnsi="Courier New" w:cs="Courier New"/>
      </w:rPr>
    </w:lvl>
    <w:lvl w:ilvl="8" w:tentative="0">
      <w:start w:val="1"/>
      <w:numFmt w:val="bullet"/>
      <w:lvlText w:val=""/>
      <w:lvlJc w:val="left"/>
      <w:pPr>
        <w:tabs>
          <w:tab w:val="left" w:pos="8280"/>
        </w:tabs>
        <w:ind w:left="8280" w:hanging="360"/>
      </w:pPr>
      <w:rPr>
        <w:rFonts w:hint="default" w:ascii="Wingdings" w:hAnsi="Wingdings"/>
      </w:rPr>
    </w:lvl>
  </w:abstractNum>
  <w:abstractNum w:abstractNumId="98">
    <w:nsid w:val="62B03340"/>
    <w:multiLevelType w:val="multilevel"/>
    <w:tmpl w:val="62B03340"/>
    <w:lvl w:ilvl="0" w:tentative="0">
      <w:start w:val="1"/>
      <w:numFmt w:val="bullet"/>
      <w:pStyle w:val="422"/>
      <w:lvlText w:val=""/>
      <w:lvlJc w:val="left"/>
      <w:pPr>
        <w:tabs>
          <w:tab w:val="left" w:pos="1368"/>
        </w:tabs>
        <w:ind w:left="1368" w:hanging="360"/>
      </w:pPr>
      <w:rPr>
        <w:rFonts w:hint="default" w:ascii="Symbol" w:hAnsi="Symbol" w:cs="Times New Roman"/>
        <w:color w:val="auto"/>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99">
    <w:nsid w:val="62D5525E"/>
    <w:multiLevelType w:val="multilevel"/>
    <w:tmpl w:val="62D5525E"/>
    <w:lvl w:ilvl="0" w:tentative="0">
      <w:start w:val="1"/>
      <w:numFmt w:val="decimal"/>
      <w:pStyle w:val="144"/>
      <w:lvlText w:val="%1."/>
      <w:lvlJc w:val="left"/>
      <w:pPr>
        <w:tabs>
          <w:tab w:val="left" w:pos="288"/>
        </w:tabs>
        <w:ind w:left="288" w:hanging="288"/>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00">
    <w:nsid w:val="630053C7"/>
    <w:multiLevelType w:val="multilevel"/>
    <w:tmpl w:val="630053C7"/>
    <w:lvl w:ilvl="0" w:tentative="0">
      <w:start w:val="1"/>
      <w:numFmt w:val="bullet"/>
      <w:pStyle w:val="546"/>
      <w:lvlText w:val=""/>
      <w:lvlJc w:val="left"/>
      <w:pPr>
        <w:tabs>
          <w:tab w:val="left" w:pos="504"/>
        </w:tabs>
        <w:ind w:left="504" w:hanging="360"/>
      </w:pPr>
      <w:rPr>
        <w:rFonts w:hint="default" w:ascii="Symbol" w:hAnsi="Symbol"/>
        <w:color w:val="666699"/>
        <w:sz w:val="16"/>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01">
    <w:nsid w:val="636449DB"/>
    <w:multiLevelType w:val="singleLevel"/>
    <w:tmpl w:val="636449DB"/>
    <w:lvl w:ilvl="0" w:tentative="0">
      <w:start w:val="1"/>
      <w:numFmt w:val="bullet"/>
      <w:pStyle w:val="564"/>
      <w:lvlText w:val="-"/>
      <w:lvlJc w:val="left"/>
      <w:pPr>
        <w:tabs>
          <w:tab w:val="left" w:pos="680"/>
        </w:tabs>
        <w:ind w:left="680" w:hanging="340"/>
      </w:pPr>
      <w:rPr>
        <w:rFonts w:hint="default" w:ascii="9999999" w:hAnsi="9999999"/>
        <w:sz w:val="16"/>
      </w:rPr>
    </w:lvl>
  </w:abstractNum>
  <w:abstractNum w:abstractNumId="102">
    <w:nsid w:val="63CB2664"/>
    <w:multiLevelType w:val="multilevel"/>
    <w:tmpl w:val="63CB2664"/>
    <w:lvl w:ilvl="0" w:tentative="0">
      <w:start w:val="1"/>
      <w:numFmt w:val="decimal"/>
      <w:lvlText w:val="%1"/>
      <w:lvlJc w:val="left"/>
      <w:pPr>
        <w:ind w:left="63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3">
    <w:nsid w:val="662262E2"/>
    <w:multiLevelType w:val="singleLevel"/>
    <w:tmpl w:val="662262E2"/>
    <w:lvl w:ilvl="0" w:tentative="0">
      <w:start w:val="1"/>
      <w:numFmt w:val="bullet"/>
      <w:pStyle w:val="351"/>
      <w:lvlText w:val=""/>
      <w:lvlJc w:val="left"/>
      <w:pPr>
        <w:tabs>
          <w:tab w:val="left" w:pos="360"/>
        </w:tabs>
        <w:ind w:left="360" w:hanging="360"/>
      </w:pPr>
      <w:rPr>
        <w:rFonts w:hint="default" w:ascii="Symbol" w:hAnsi="Symbol"/>
      </w:rPr>
    </w:lvl>
  </w:abstractNum>
  <w:abstractNum w:abstractNumId="104">
    <w:nsid w:val="665938A6"/>
    <w:multiLevelType w:val="multilevel"/>
    <w:tmpl w:val="665938A6"/>
    <w:lvl w:ilvl="0" w:tentative="0">
      <w:start w:val="1"/>
      <w:numFmt w:val="bullet"/>
      <w:pStyle w:val="54"/>
      <w:lvlText w:val=""/>
      <w:lvlJc w:val="left"/>
      <w:pPr>
        <w:tabs>
          <w:tab w:val="left" w:pos="540"/>
        </w:tabs>
        <w:ind w:left="540" w:hanging="360"/>
      </w:pPr>
      <w:rPr>
        <w:rFonts w:hint="default" w:ascii="Symbol" w:hAnsi="Symbol"/>
      </w:rPr>
    </w:lvl>
    <w:lvl w:ilvl="1" w:tentative="0">
      <w:start w:val="1"/>
      <w:numFmt w:val="bullet"/>
      <w:lvlText w:val="o"/>
      <w:lvlJc w:val="left"/>
      <w:pPr>
        <w:tabs>
          <w:tab w:val="left" w:pos="1260"/>
        </w:tabs>
        <w:ind w:left="1260" w:hanging="360"/>
      </w:pPr>
      <w:rPr>
        <w:rFonts w:hint="default" w:ascii="Courier New" w:hAnsi="Courier New" w:cs="Courier New"/>
      </w:rPr>
    </w:lvl>
    <w:lvl w:ilvl="2" w:tentative="0">
      <w:start w:val="1"/>
      <w:numFmt w:val="bullet"/>
      <w:lvlText w:val=""/>
      <w:lvlJc w:val="left"/>
      <w:pPr>
        <w:tabs>
          <w:tab w:val="left" w:pos="1980"/>
        </w:tabs>
        <w:ind w:left="1980" w:hanging="360"/>
      </w:pPr>
      <w:rPr>
        <w:rFonts w:hint="default" w:ascii="Wingdings" w:hAnsi="Wingdings"/>
      </w:rPr>
    </w:lvl>
    <w:lvl w:ilvl="3" w:tentative="0">
      <w:start w:val="1"/>
      <w:numFmt w:val="bullet"/>
      <w:lvlText w:val=""/>
      <w:lvlJc w:val="left"/>
      <w:pPr>
        <w:tabs>
          <w:tab w:val="left" w:pos="2700"/>
        </w:tabs>
        <w:ind w:left="2700" w:hanging="360"/>
      </w:pPr>
      <w:rPr>
        <w:rFonts w:hint="default" w:ascii="Symbol" w:hAnsi="Symbol"/>
      </w:rPr>
    </w:lvl>
    <w:lvl w:ilvl="4" w:tentative="0">
      <w:start w:val="1"/>
      <w:numFmt w:val="bullet"/>
      <w:lvlText w:val="o"/>
      <w:lvlJc w:val="left"/>
      <w:pPr>
        <w:tabs>
          <w:tab w:val="left" w:pos="3420"/>
        </w:tabs>
        <w:ind w:left="3420" w:hanging="360"/>
      </w:pPr>
      <w:rPr>
        <w:rFonts w:hint="default" w:ascii="Courier New" w:hAnsi="Courier New" w:cs="Courier New"/>
      </w:rPr>
    </w:lvl>
    <w:lvl w:ilvl="5" w:tentative="0">
      <w:start w:val="1"/>
      <w:numFmt w:val="bullet"/>
      <w:lvlText w:val=""/>
      <w:lvlJc w:val="left"/>
      <w:pPr>
        <w:tabs>
          <w:tab w:val="left" w:pos="4140"/>
        </w:tabs>
        <w:ind w:left="4140" w:hanging="360"/>
      </w:pPr>
      <w:rPr>
        <w:rFonts w:hint="default" w:ascii="Wingdings" w:hAnsi="Wingdings"/>
      </w:rPr>
    </w:lvl>
    <w:lvl w:ilvl="6" w:tentative="0">
      <w:start w:val="1"/>
      <w:numFmt w:val="bullet"/>
      <w:lvlText w:val=""/>
      <w:lvlJc w:val="left"/>
      <w:pPr>
        <w:tabs>
          <w:tab w:val="left" w:pos="4860"/>
        </w:tabs>
        <w:ind w:left="4860" w:hanging="360"/>
      </w:pPr>
      <w:rPr>
        <w:rFonts w:hint="default" w:ascii="Symbol" w:hAnsi="Symbol"/>
      </w:rPr>
    </w:lvl>
    <w:lvl w:ilvl="7" w:tentative="0">
      <w:start w:val="1"/>
      <w:numFmt w:val="bullet"/>
      <w:lvlText w:val="o"/>
      <w:lvlJc w:val="left"/>
      <w:pPr>
        <w:tabs>
          <w:tab w:val="left" w:pos="5580"/>
        </w:tabs>
        <w:ind w:left="5580" w:hanging="360"/>
      </w:pPr>
      <w:rPr>
        <w:rFonts w:hint="default" w:ascii="Courier New" w:hAnsi="Courier New" w:cs="Courier New"/>
      </w:rPr>
    </w:lvl>
    <w:lvl w:ilvl="8" w:tentative="0">
      <w:start w:val="1"/>
      <w:numFmt w:val="bullet"/>
      <w:lvlText w:val=""/>
      <w:lvlJc w:val="left"/>
      <w:pPr>
        <w:tabs>
          <w:tab w:val="left" w:pos="6300"/>
        </w:tabs>
        <w:ind w:left="6300" w:hanging="360"/>
      </w:pPr>
      <w:rPr>
        <w:rFonts w:hint="default" w:ascii="Wingdings" w:hAnsi="Wingdings"/>
      </w:rPr>
    </w:lvl>
  </w:abstractNum>
  <w:abstractNum w:abstractNumId="105">
    <w:nsid w:val="68293EE5"/>
    <w:multiLevelType w:val="singleLevel"/>
    <w:tmpl w:val="68293EE5"/>
    <w:lvl w:ilvl="0" w:tentative="0">
      <w:start w:val="1"/>
      <w:numFmt w:val="bullet"/>
      <w:pStyle w:val="506"/>
      <w:lvlText w:val=""/>
      <w:lvlJc w:val="left"/>
      <w:pPr>
        <w:tabs>
          <w:tab w:val="left" w:pos="360"/>
        </w:tabs>
        <w:ind w:left="360" w:hanging="360"/>
      </w:pPr>
      <w:rPr>
        <w:rFonts w:hint="default" w:ascii="Wingdings" w:hAnsi="Wingdings"/>
      </w:rPr>
    </w:lvl>
  </w:abstractNum>
  <w:abstractNum w:abstractNumId="106">
    <w:nsid w:val="68920003"/>
    <w:multiLevelType w:val="multilevel"/>
    <w:tmpl w:val="68920003"/>
    <w:lvl w:ilvl="0" w:tentative="0">
      <w:start w:val="1"/>
      <w:numFmt w:val="bullet"/>
      <w:lvlText w:val=""/>
      <w:lvlJc w:val="left"/>
      <w:pPr>
        <w:ind w:left="1350" w:hanging="360"/>
      </w:pPr>
      <w:rPr>
        <w:rFonts w:hint="default" w:ascii="Symbol" w:hAnsi="Symbol"/>
        <w:color w:val="0070C0"/>
      </w:rPr>
    </w:lvl>
    <w:lvl w:ilvl="1" w:tentative="0">
      <w:start w:val="1"/>
      <w:numFmt w:val="bullet"/>
      <w:lvlText w:val="o"/>
      <w:lvlJc w:val="left"/>
      <w:pPr>
        <w:ind w:left="2070" w:hanging="360"/>
      </w:pPr>
      <w:rPr>
        <w:rFonts w:hint="default" w:ascii="Courier New" w:hAnsi="Courier New" w:cs="Courier New"/>
      </w:rPr>
    </w:lvl>
    <w:lvl w:ilvl="2" w:tentative="0">
      <w:start w:val="1"/>
      <w:numFmt w:val="bullet"/>
      <w:lvlText w:val=""/>
      <w:lvlJc w:val="left"/>
      <w:pPr>
        <w:ind w:left="2790" w:hanging="360"/>
      </w:pPr>
      <w:rPr>
        <w:rFonts w:hint="default" w:ascii="Wingdings" w:hAnsi="Wingdings"/>
      </w:rPr>
    </w:lvl>
    <w:lvl w:ilvl="3" w:tentative="0">
      <w:start w:val="1"/>
      <w:numFmt w:val="bullet"/>
      <w:lvlText w:val=""/>
      <w:lvlJc w:val="left"/>
      <w:pPr>
        <w:ind w:left="3510" w:hanging="360"/>
      </w:pPr>
      <w:rPr>
        <w:rFonts w:hint="default" w:ascii="Symbol" w:hAnsi="Symbol"/>
      </w:rPr>
    </w:lvl>
    <w:lvl w:ilvl="4" w:tentative="0">
      <w:start w:val="1"/>
      <w:numFmt w:val="bullet"/>
      <w:lvlText w:val="o"/>
      <w:lvlJc w:val="left"/>
      <w:pPr>
        <w:ind w:left="4230" w:hanging="360"/>
      </w:pPr>
      <w:rPr>
        <w:rFonts w:hint="default" w:ascii="Courier New" w:hAnsi="Courier New" w:cs="Courier New"/>
      </w:rPr>
    </w:lvl>
    <w:lvl w:ilvl="5" w:tentative="0">
      <w:start w:val="1"/>
      <w:numFmt w:val="bullet"/>
      <w:lvlText w:val=""/>
      <w:lvlJc w:val="left"/>
      <w:pPr>
        <w:ind w:left="4950" w:hanging="360"/>
      </w:pPr>
      <w:rPr>
        <w:rFonts w:hint="default" w:ascii="Wingdings" w:hAnsi="Wingdings"/>
      </w:rPr>
    </w:lvl>
    <w:lvl w:ilvl="6" w:tentative="0">
      <w:start w:val="1"/>
      <w:numFmt w:val="bullet"/>
      <w:lvlText w:val=""/>
      <w:lvlJc w:val="left"/>
      <w:pPr>
        <w:ind w:left="5670" w:hanging="360"/>
      </w:pPr>
      <w:rPr>
        <w:rFonts w:hint="default" w:ascii="Symbol" w:hAnsi="Symbol"/>
      </w:rPr>
    </w:lvl>
    <w:lvl w:ilvl="7" w:tentative="0">
      <w:start w:val="1"/>
      <w:numFmt w:val="bullet"/>
      <w:lvlText w:val="o"/>
      <w:lvlJc w:val="left"/>
      <w:pPr>
        <w:ind w:left="6390" w:hanging="360"/>
      </w:pPr>
      <w:rPr>
        <w:rFonts w:hint="default" w:ascii="Courier New" w:hAnsi="Courier New" w:cs="Courier New"/>
      </w:rPr>
    </w:lvl>
    <w:lvl w:ilvl="8" w:tentative="0">
      <w:start w:val="1"/>
      <w:numFmt w:val="bullet"/>
      <w:lvlText w:val=""/>
      <w:lvlJc w:val="left"/>
      <w:pPr>
        <w:ind w:left="7110" w:hanging="360"/>
      </w:pPr>
      <w:rPr>
        <w:rFonts w:hint="default" w:ascii="Wingdings" w:hAnsi="Wingdings"/>
      </w:rPr>
    </w:lvl>
  </w:abstractNum>
  <w:abstractNum w:abstractNumId="107">
    <w:nsid w:val="69A51BAB"/>
    <w:multiLevelType w:val="multilevel"/>
    <w:tmpl w:val="69A51BAB"/>
    <w:lvl w:ilvl="0" w:tentative="0">
      <w:start w:val="1"/>
      <w:numFmt w:val="bullet"/>
      <w:pStyle w:val="657"/>
      <w:lvlText w:val="o"/>
      <w:lvlJc w:val="left"/>
      <w:pPr>
        <w:tabs>
          <w:tab w:val="left" w:pos="1728"/>
        </w:tabs>
        <w:ind w:left="1728" w:hanging="360"/>
      </w:pPr>
      <w:rPr>
        <w:rFonts w:hint="default" w:ascii="Courier New" w:hAnsi="Courier New" w:cs="Times New Roman"/>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08">
    <w:nsid w:val="6A5A59A0"/>
    <w:multiLevelType w:val="multilevel"/>
    <w:tmpl w:val="6A5A59A0"/>
    <w:lvl w:ilvl="0" w:tentative="0">
      <w:start w:val="3"/>
      <w:numFmt w:val="bullet"/>
      <w:pStyle w:val="671"/>
      <w:lvlText w:val="-"/>
      <w:lvlJc w:val="left"/>
      <w:pPr>
        <w:ind w:left="792" w:hanging="360"/>
      </w:pPr>
      <w:rPr>
        <w:rFonts w:hint="default" w:ascii="Times New Roman" w:hAnsi="Times New Roman" w:eastAsia="Calibri" w:cs="Times New Roman"/>
      </w:rPr>
    </w:lvl>
    <w:lvl w:ilvl="1" w:tentative="0">
      <w:start w:val="1"/>
      <w:numFmt w:val="bullet"/>
      <w:lvlText w:val="o"/>
      <w:lvlJc w:val="left"/>
      <w:pPr>
        <w:ind w:left="1512" w:hanging="360"/>
      </w:pPr>
      <w:rPr>
        <w:rFonts w:hint="default" w:ascii="Courier New" w:hAnsi="Courier New" w:cs="Courier New"/>
      </w:rPr>
    </w:lvl>
    <w:lvl w:ilvl="2" w:tentative="0">
      <w:start w:val="1"/>
      <w:numFmt w:val="bullet"/>
      <w:lvlText w:val=""/>
      <w:lvlJc w:val="left"/>
      <w:pPr>
        <w:ind w:left="2232" w:hanging="360"/>
      </w:pPr>
      <w:rPr>
        <w:rFonts w:hint="default" w:ascii="Wingdings" w:hAnsi="Wingdings"/>
      </w:rPr>
    </w:lvl>
    <w:lvl w:ilvl="3" w:tentative="0">
      <w:start w:val="1"/>
      <w:numFmt w:val="bullet"/>
      <w:lvlText w:val=""/>
      <w:lvlJc w:val="left"/>
      <w:pPr>
        <w:ind w:left="2952" w:hanging="360"/>
      </w:pPr>
      <w:rPr>
        <w:rFonts w:hint="default" w:ascii="Symbol" w:hAnsi="Symbol"/>
      </w:rPr>
    </w:lvl>
    <w:lvl w:ilvl="4" w:tentative="0">
      <w:start w:val="1"/>
      <w:numFmt w:val="bullet"/>
      <w:lvlText w:val="o"/>
      <w:lvlJc w:val="left"/>
      <w:pPr>
        <w:ind w:left="3672" w:hanging="360"/>
      </w:pPr>
      <w:rPr>
        <w:rFonts w:hint="default" w:ascii="Courier New" w:hAnsi="Courier New" w:cs="Courier New"/>
      </w:rPr>
    </w:lvl>
    <w:lvl w:ilvl="5" w:tentative="0">
      <w:start w:val="1"/>
      <w:numFmt w:val="bullet"/>
      <w:lvlText w:val=""/>
      <w:lvlJc w:val="left"/>
      <w:pPr>
        <w:ind w:left="4392" w:hanging="360"/>
      </w:pPr>
      <w:rPr>
        <w:rFonts w:hint="default" w:ascii="Wingdings" w:hAnsi="Wingdings"/>
      </w:rPr>
    </w:lvl>
    <w:lvl w:ilvl="6" w:tentative="0">
      <w:start w:val="1"/>
      <w:numFmt w:val="bullet"/>
      <w:lvlText w:val=""/>
      <w:lvlJc w:val="left"/>
      <w:pPr>
        <w:ind w:left="5112" w:hanging="360"/>
      </w:pPr>
      <w:rPr>
        <w:rFonts w:hint="default" w:ascii="Symbol" w:hAnsi="Symbol"/>
      </w:rPr>
    </w:lvl>
    <w:lvl w:ilvl="7" w:tentative="0">
      <w:start w:val="1"/>
      <w:numFmt w:val="bullet"/>
      <w:lvlText w:val="o"/>
      <w:lvlJc w:val="left"/>
      <w:pPr>
        <w:ind w:left="5832" w:hanging="360"/>
      </w:pPr>
      <w:rPr>
        <w:rFonts w:hint="default" w:ascii="Courier New" w:hAnsi="Courier New" w:cs="Courier New"/>
      </w:rPr>
    </w:lvl>
    <w:lvl w:ilvl="8" w:tentative="0">
      <w:start w:val="1"/>
      <w:numFmt w:val="bullet"/>
      <w:lvlText w:val=""/>
      <w:lvlJc w:val="left"/>
      <w:pPr>
        <w:ind w:left="6552" w:hanging="360"/>
      </w:pPr>
      <w:rPr>
        <w:rFonts w:hint="default" w:ascii="Wingdings" w:hAnsi="Wingdings"/>
      </w:rPr>
    </w:lvl>
  </w:abstractNum>
  <w:abstractNum w:abstractNumId="109">
    <w:nsid w:val="6CD97ED2"/>
    <w:multiLevelType w:val="multilevel"/>
    <w:tmpl w:val="6CD97ED2"/>
    <w:lvl w:ilvl="0" w:tentative="0">
      <w:start w:val="1"/>
      <w:numFmt w:val="bullet"/>
      <w:pStyle w:val="644"/>
      <w:lvlText w:val=""/>
      <w:lvlJc w:val="left"/>
      <w:pPr>
        <w:ind w:left="3240" w:hanging="360"/>
      </w:pPr>
      <w:rPr>
        <w:rFonts w:hint="default" w:ascii="Wingdings" w:hAnsi="Wingdings"/>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10">
    <w:nsid w:val="6D594D99"/>
    <w:multiLevelType w:val="multilevel"/>
    <w:tmpl w:val="6D594D99"/>
    <w:lvl w:ilvl="0" w:tentative="0">
      <w:start w:val="1"/>
      <w:numFmt w:val="decimal"/>
      <w:pStyle w:val="2"/>
      <w:lvlText w:val="%1."/>
      <w:lvlJc w:val="left"/>
      <w:pPr>
        <w:ind w:left="720" w:hanging="360"/>
      </w:pPr>
      <w:rPr>
        <w:rFonts w:hint="default"/>
      </w:rPr>
    </w:lvl>
    <w:lvl w:ilvl="1" w:tentative="0">
      <w:start w:val="1"/>
      <w:numFmt w:val="decimal"/>
      <w:isLgl/>
      <w:lvlText w:val="%1.%2."/>
      <w:lvlJc w:val="left"/>
      <w:pPr>
        <w:ind w:left="360" w:hanging="360"/>
      </w:pPr>
      <w:rPr>
        <w:rFonts w:hint="default"/>
      </w:rPr>
    </w:lvl>
    <w:lvl w:ilvl="2" w:tentative="0">
      <w:start w:val="1"/>
      <w:numFmt w:val="decimal"/>
      <w:isLgl/>
      <w:lvlText w:val="%1.%2.%3."/>
      <w:lvlJc w:val="left"/>
      <w:pPr>
        <w:ind w:left="900" w:hanging="720"/>
      </w:pPr>
      <w:rPr>
        <w:rFonts w:hint="default"/>
      </w:rPr>
    </w:lvl>
    <w:lvl w:ilvl="3" w:tentative="0">
      <w:start w:val="1"/>
      <w:numFmt w:val="decimal"/>
      <w:isLgl/>
      <w:lvlText w:val="%1.%2.%3.%4."/>
      <w:lvlJc w:val="left"/>
      <w:pPr>
        <w:ind w:left="1080" w:hanging="720"/>
      </w:pPr>
      <w:rPr>
        <w:rFonts w:hint="default"/>
      </w:rPr>
    </w:lvl>
    <w:lvl w:ilvl="4" w:tentative="0">
      <w:start w:val="1"/>
      <w:numFmt w:val="decimal"/>
      <w:isLgl/>
      <w:lvlText w:val="%1.%2.%3.%4.%5."/>
      <w:lvlJc w:val="left"/>
      <w:pPr>
        <w:ind w:left="1440" w:hanging="1080"/>
      </w:pPr>
      <w:rPr>
        <w:rFonts w:hint="default"/>
      </w:rPr>
    </w:lvl>
    <w:lvl w:ilvl="5" w:tentative="0">
      <w:start w:val="1"/>
      <w:numFmt w:val="decimal"/>
      <w:isLgl/>
      <w:lvlText w:val="%1.%2.%3.%4.%5.%6."/>
      <w:lvlJc w:val="left"/>
      <w:pPr>
        <w:ind w:left="1440" w:hanging="1080"/>
      </w:pPr>
      <w:rPr>
        <w:rFonts w:hint="default"/>
      </w:rPr>
    </w:lvl>
    <w:lvl w:ilvl="6" w:tentative="0">
      <w:start w:val="1"/>
      <w:numFmt w:val="decimal"/>
      <w:isLgl/>
      <w:lvlText w:val="%1.%2.%3.%4.%5.%6.%7."/>
      <w:lvlJc w:val="left"/>
      <w:pPr>
        <w:ind w:left="1800" w:hanging="1440"/>
      </w:pPr>
      <w:rPr>
        <w:rFonts w:hint="default"/>
      </w:rPr>
    </w:lvl>
    <w:lvl w:ilvl="7" w:tentative="0">
      <w:start w:val="1"/>
      <w:numFmt w:val="decimal"/>
      <w:isLgl/>
      <w:lvlText w:val="%1.%2.%3.%4.%5.%6.%7.%8."/>
      <w:lvlJc w:val="left"/>
      <w:pPr>
        <w:ind w:left="1800" w:hanging="1440"/>
      </w:pPr>
      <w:rPr>
        <w:rFonts w:hint="default"/>
      </w:rPr>
    </w:lvl>
    <w:lvl w:ilvl="8" w:tentative="0">
      <w:start w:val="1"/>
      <w:numFmt w:val="decimal"/>
      <w:isLgl/>
      <w:lvlText w:val="%1.%2.%3.%4.%5.%6.%7.%8.%9."/>
      <w:lvlJc w:val="left"/>
      <w:pPr>
        <w:ind w:left="2160" w:hanging="1800"/>
      </w:pPr>
      <w:rPr>
        <w:rFonts w:hint="default"/>
      </w:rPr>
    </w:lvl>
  </w:abstractNum>
  <w:abstractNum w:abstractNumId="111">
    <w:nsid w:val="6DAA7377"/>
    <w:multiLevelType w:val="multilevel"/>
    <w:tmpl w:val="6DAA737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2">
    <w:nsid w:val="6E980A3A"/>
    <w:multiLevelType w:val="multilevel"/>
    <w:tmpl w:val="6E980A3A"/>
    <w:lvl w:ilvl="0" w:tentative="0">
      <w:start w:val="0"/>
      <w:numFmt w:val="bullet"/>
      <w:lvlText w:val="-"/>
      <w:lvlJc w:val="left"/>
      <w:pPr>
        <w:ind w:left="2880" w:hanging="360"/>
      </w:pPr>
      <w:rPr>
        <w:rFonts w:hint="default" w:ascii="Times New Roman" w:hAnsi="Times New Roman" w:eastAsia="Times New Roman" w:cs="Times New Roman"/>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113">
    <w:nsid w:val="6F2812D7"/>
    <w:multiLevelType w:val="multilevel"/>
    <w:tmpl w:val="6F2812D7"/>
    <w:lvl w:ilvl="0" w:tentative="0">
      <w:start w:val="1"/>
      <w:numFmt w:val="low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4">
    <w:nsid w:val="707459D5"/>
    <w:multiLevelType w:val="multilevel"/>
    <w:tmpl w:val="707459D5"/>
    <w:lvl w:ilvl="0" w:tentative="0">
      <w:start w:val="1"/>
      <w:numFmt w:val="bullet"/>
      <w:pStyle w:val="175"/>
      <w:lvlText w:val=""/>
      <w:lvlJc w:val="left"/>
      <w:pPr>
        <w:tabs>
          <w:tab w:val="left" w:pos="1320"/>
        </w:tabs>
        <w:ind w:left="13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15">
    <w:nsid w:val="70763837"/>
    <w:multiLevelType w:val="multilevel"/>
    <w:tmpl w:val="70763837"/>
    <w:lvl w:ilvl="0" w:tentative="0">
      <w:start w:val="1"/>
      <w:numFmt w:val="bullet"/>
      <w:pStyle w:val="640"/>
      <w:lvlText w:val=""/>
      <w:lvlJc w:val="left"/>
      <w:pPr>
        <w:tabs>
          <w:tab w:val="left" w:pos="360"/>
        </w:tabs>
        <w:ind w:left="360" w:hanging="360"/>
      </w:pPr>
      <w:rPr>
        <w:rFonts w:hint="default" w:ascii="Wingdings" w:hAnsi="Wingdings"/>
        <w:color w:val="285C8B"/>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16">
    <w:nsid w:val="71A171A7"/>
    <w:multiLevelType w:val="multilevel"/>
    <w:tmpl w:val="71A171A7"/>
    <w:lvl w:ilvl="0" w:tentative="0">
      <w:start w:val="1"/>
      <w:numFmt w:val="bullet"/>
      <w:pStyle w:val="200"/>
      <w:lvlText w:val=""/>
      <w:lvlJc w:val="left"/>
      <w:pPr>
        <w:tabs>
          <w:tab w:val="left" w:pos="3600"/>
        </w:tabs>
        <w:ind w:left="3600" w:hanging="360"/>
      </w:pPr>
      <w:rPr>
        <w:rFonts w:hint="default" w:ascii="Wingdings" w:hAnsi="Wingdings"/>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sz w:val="22"/>
        <w:szCs w:val="22"/>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17">
    <w:nsid w:val="72A31DFE"/>
    <w:multiLevelType w:val="multilevel"/>
    <w:tmpl w:val="72A31DFE"/>
    <w:lvl w:ilvl="0" w:tentative="0">
      <w:start w:val="0"/>
      <w:numFmt w:val="bullet"/>
      <w:lvlText w:val=""/>
      <w:lvlJc w:val="left"/>
      <w:pPr>
        <w:ind w:left="720" w:hanging="360"/>
      </w:pPr>
      <w:rPr>
        <w:rFonts w:hint="default" w:ascii="Wingdings" w:hAnsi="Wingdings" w:eastAsia="Calibri"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8">
    <w:nsid w:val="73A43473"/>
    <w:multiLevelType w:val="multilevel"/>
    <w:tmpl w:val="73A43473"/>
    <w:lvl w:ilvl="0" w:tentative="0">
      <w:start w:val="1"/>
      <w:numFmt w:val="decimal"/>
      <w:lvlText w:val="%1"/>
      <w:lvlJc w:val="left"/>
      <w:pPr>
        <w:tabs>
          <w:tab w:val="left" w:pos="360"/>
        </w:tabs>
        <w:ind w:left="360" w:hanging="360"/>
      </w:pPr>
      <w:rPr>
        <w:rFonts w:hint="default"/>
      </w:rPr>
    </w:lvl>
    <w:lvl w:ilvl="1" w:tentative="0">
      <w:start w:val="1"/>
      <w:numFmt w:val="decimal"/>
      <w:pStyle w:val="379"/>
      <w:lvlText w:val="%1.%2"/>
      <w:lvlJc w:val="left"/>
      <w:pPr>
        <w:tabs>
          <w:tab w:val="left" w:pos="360"/>
        </w:tabs>
        <w:ind w:left="360" w:hanging="360"/>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720"/>
        </w:tabs>
        <w:ind w:left="720" w:hanging="720"/>
      </w:pPr>
      <w:rPr>
        <w:rFonts w:hint="default"/>
      </w:rPr>
    </w:lvl>
    <w:lvl w:ilvl="4" w:tentative="0">
      <w:start w:val="1"/>
      <w:numFmt w:val="decimal"/>
      <w:lvlText w:val="%1.%2.%3.%4.%5"/>
      <w:lvlJc w:val="left"/>
      <w:pPr>
        <w:tabs>
          <w:tab w:val="left" w:pos="1080"/>
        </w:tabs>
        <w:ind w:left="1080" w:hanging="1080"/>
      </w:pPr>
      <w:rPr>
        <w:rFonts w:hint="default"/>
      </w:rPr>
    </w:lvl>
    <w:lvl w:ilvl="5" w:tentative="0">
      <w:start w:val="1"/>
      <w:numFmt w:val="decimal"/>
      <w:lvlText w:val="%1.%2.%3.%4.%5.%6"/>
      <w:lvlJc w:val="left"/>
      <w:pPr>
        <w:tabs>
          <w:tab w:val="left" w:pos="1080"/>
        </w:tabs>
        <w:ind w:left="1080" w:hanging="1080"/>
      </w:pPr>
      <w:rPr>
        <w:rFonts w:hint="default"/>
      </w:rPr>
    </w:lvl>
    <w:lvl w:ilvl="6" w:tentative="0">
      <w:start w:val="1"/>
      <w:numFmt w:val="decimal"/>
      <w:lvlText w:val="%1.%2.%3.%4.%5.%6.%7"/>
      <w:lvlJc w:val="left"/>
      <w:pPr>
        <w:tabs>
          <w:tab w:val="left" w:pos="1440"/>
        </w:tabs>
        <w:ind w:left="1440" w:hanging="1440"/>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800"/>
        </w:tabs>
        <w:ind w:left="1800" w:hanging="1800"/>
      </w:pPr>
      <w:rPr>
        <w:rFonts w:hint="default"/>
      </w:rPr>
    </w:lvl>
  </w:abstractNum>
  <w:abstractNum w:abstractNumId="119">
    <w:nsid w:val="73A83870"/>
    <w:multiLevelType w:val="multilevel"/>
    <w:tmpl w:val="73A83870"/>
    <w:lvl w:ilvl="0" w:tentative="0">
      <w:start w:val="1"/>
      <w:numFmt w:val="bullet"/>
      <w:lvlText w:val=""/>
      <w:lvlJc w:val="left"/>
      <w:pPr>
        <w:ind w:left="2880" w:hanging="360"/>
      </w:pPr>
      <w:rPr>
        <w:rFonts w:hint="default" w:ascii="Wingdings" w:hAnsi="Wingdings"/>
      </w:rPr>
    </w:lvl>
    <w:lvl w:ilvl="1" w:tentative="0">
      <w:start w:val="1"/>
      <w:numFmt w:val="bullet"/>
      <w:lvlText w:val="o"/>
      <w:lvlJc w:val="left"/>
      <w:pPr>
        <w:ind w:left="3600" w:hanging="360"/>
      </w:pPr>
      <w:rPr>
        <w:rFonts w:hint="default" w:ascii="Courier New" w:hAnsi="Courier New" w:cs="Courier New"/>
      </w:rPr>
    </w:lvl>
    <w:lvl w:ilvl="2" w:tentative="0">
      <w:start w:val="1"/>
      <w:numFmt w:val="bullet"/>
      <w:lvlText w:val=""/>
      <w:lvlJc w:val="left"/>
      <w:pPr>
        <w:ind w:left="4320" w:hanging="360"/>
      </w:pPr>
      <w:rPr>
        <w:rFonts w:hint="default" w:ascii="Wingdings" w:hAnsi="Wingdings"/>
      </w:rPr>
    </w:lvl>
    <w:lvl w:ilvl="3" w:tentative="0">
      <w:start w:val="1"/>
      <w:numFmt w:val="bullet"/>
      <w:lvlText w:val=""/>
      <w:lvlJc w:val="left"/>
      <w:pPr>
        <w:ind w:left="5040" w:hanging="360"/>
      </w:pPr>
      <w:rPr>
        <w:rFonts w:hint="default" w:ascii="Symbol" w:hAnsi="Symbol"/>
      </w:rPr>
    </w:lvl>
    <w:lvl w:ilvl="4" w:tentative="0">
      <w:start w:val="1"/>
      <w:numFmt w:val="bullet"/>
      <w:lvlText w:val="o"/>
      <w:lvlJc w:val="left"/>
      <w:pPr>
        <w:ind w:left="5760" w:hanging="360"/>
      </w:pPr>
      <w:rPr>
        <w:rFonts w:hint="default" w:ascii="Courier New" w:hAnsi="Courier New" w:cs="Courier New"/>
      </w:rPr>
    </w:lvl>
    <w:lvl w:ilvl="5" w:tentative="0">
      <w:start w:val="1"/>
      <w:numFmt w:val="bullet"/>
      <w:lvlText w:val=""/>
      <w:lvlJc w:val="left"/>
      <w:pPr>
        <w:ind w:left="6480" w:hanging="360"/>
      </w:pPr>
      <w:rPr>
        <w:rFonts w:hint="default" w:ascii="Wingdings" w:hAnsi="Wingdings"/>
      </w:rPr>
    </w:lvl>
    <w:lvl w:ilvl="6" w:tentative="0">
      <w:start w:val="1"/>
      <w:numFmt w:val="bullet"/>
      <w:lvlText w:val=""/>
      <w:lvlJc w:val="left"/>
      <w:pPr>
        <w:ind w:left="7200" w:hanging="360"/>
      </w:pPr>
      <w:rPr>
        <w:rFonts w:hint="default" w:ascii="Symbol" w:hAnsi="Symbol"/>
      </w:rPr>
    </w:lvl>
    <w:lvl w:ilvl="7" w:tentative="0">
      <w:start w:val="1"/>
      <w:numFmt w:val="bullet"/>
      <w:lvlText w:val="o"/>
      <w:lvlJc w:val="left"/>
      <w:pPr>
        <w:ind w:left="7920" w:hanging="360"/>
      </w:pPr>
      <w:rPr>
        <w:rFonts w:hint="default" w:ascii="Courier New" w:hAnsi="Courier New" w:cs="Courier New"/>
      </w:rPr>
    </w:lvl>
    <w:lvl w:ilvl="8" w:tentative="0">
      <w:start w:val="1"/>
      <w:numFmt w:val="bullet"/>
      <w:lvlText w:val=""/>
      <w:lvlJc w:val="left"/>
      <w:pPr>
        <w:ind w:left="8640" w:hanging="360"/>
      </w:pPr>
      <w:rPr>
        <w:rFonts w:hint="default" w:ascii="Wingdings" w:hAnsi="Wingdings"/>
      </w:rPr>
    </w:lvl>
  </w:abstractNum>
  <w:abstractNum w:abstractNumId="120">
    <w:nsid w:val="73F710A1"/>
    <w:multiLevelType w:val="multilevel"/>
    <w:tmpl w:val="73F710A1"/>
    <w:lvl w:ilvl="0" w:tentative="0">
      <w:start w:val="20"/>
      <w:numFmt w:val="bullet"/>
      <w:pStyle w:val="675"/>
      <w:lvlText w:val="-"/>
      <w:lvlJc w:val="left"/>
      <w:pPr>
        <w:ind w:left="2160" w:hanging="360"/>
      </w:pPr>
      <w:rPr>
        <w:rFonts w:hint="default" w:ascii="Arial" w:hAnsi="Arial" w:eastAsia="Times New Roman" w:cs="Aria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21">
    <w:nsid w:val="74EF573C"/>
    <w:multiLevelType w:val="multilevel"/>
    <w:tmpl w:val="74EF573C"/>
    <w:lvl w:ilvl="0" w:tentative="0">
      <w:start w:val="1"/>
      <w:numFmt w:val="decimal"/>
      <w:pStyle w:val="556"/>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22">
    <w:nsid w:val="74F64118"/>
    <w:multiLevelType w:val="multilevel"/>
    <w:tmpl w:val="74F64118"/>
    <w:lvl w:ilvl="0" w:tentative="0">
      <w:start w:val="0"/>
      <w:numFmt w:val="bullet"/>
      <w:pStyle w:val="695"/>
      <w:lvlText w:val="-"/>
      <w:lvlJc w:val="left"/>
      <w:pPr>
        <w:tabs>
          <w:tab w:val="left" w:pos="720"/>
        </w:tabs>
        <w:ind w:left="720" w:hanging="360"/>
      </w:pPr>
      <w:rPr>
        <w:rFonts w:hint="default" w:ascii="Arial" w:hAnsi="Arial" w:eastAsia="Times New Roman" w:cs="Arial"/>
      </w:rPr>
    </w:lvl>
    <w:lvl w:ilvl="1" w:tentative="0">
      <w:start w:val="1"/>
      <w:numFmt w:val="bullet"/>
      <w:lvlText w:val="o"/>
      <w:lvlJc w:val="left"/>
      <w:pPr>
        <w:tabs>
          <w:tab w:val="left" w:pos="1800"/>
        </w:tabs>
        <w:ind w:left="1800" w:hanging="360"/>
      </w:pPr>
      <w:rPr>
        <w:rFonts w:hint="default" w:ascii="Courier New" w:hAnsi="Courier New"/>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123">
    <w:nsid w:val="75785740"/>
    <w:multiLevelType w:val="multilevel"/>
    <w:tmpl w:val="75785740"/>
    <w:lvl w:ilvl="0" w:tentative="0">
      <w:start w:val="1"/>
      <w:numFmt w:val="bullet"/>
      <w:lvlText w:val=""/>
      <w:lvlJc w:val="left"/>
      <w:pPr>
        <w:ind w:left="1080" w:hanging="360"/>
      </w:pPr>
      <w:rPr>
        <w:rFonts w:hint="default" w:ascii="Wingdings" w:hAnsi="Wingdings"/>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24">
    <w:nsid w:val="773F1065"/>
    <w:multiLevelType w:val="multilevel"/>
    <w:tmpl w:val="773F1065"/>
    <w:lvl w:ilvl="0" w:tentative="0">
      <w:start w:val="1"/>
      <w:numFmt w:val="bullet"/>
      <w:lvlText w:val="-"/>
      <w:lvlJc w:val="left"/>
      <w:pPr>
        <w:ind w:left="360" w:hanging="360"/>
      </w:pPr>
      <w:rPr>
        <w:rFonts w:hint="default" w:ascii="Times New Roman" w:hAnsi="Times New Roman" w:eastAsia="Times New Roman" w:cs="Times New Roman"/>
        <w:color w:val="00B050"/>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abstractNum w:abstractNumId="125">
    <w:nsid w:val="79F03330"/>
    <w:multiLevelType w:val="multilevel"/>
    <w:tmpl w:val="79F03330"/>
    <w:lvl w:ilvl="0" w:tentative="0">
      <w:start w:val="1"/>
      <w:numFmt w:val="bullet"/>
      <w:pStyle w:val="520"/>
      <w:lvlText w:val=""/>
      <w:lvlJc w:val="left"/>
      <w:pPr>
        <w:tabs>
          <w:tab w:val="left" w:pos="864"/>
        </w:tabs>
        <w:ind w:left="864" w:hanging="403"/>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26">
    <w:nsid w:val="7C5B7D50"/>
    <w:multiLevelType w:val="multilevel"/>
    <w:tmpl w:val="7C5B7D50"/>
    <w:lvl w:ilvl="0" w:tentative="0">
      <w:start w:val="1"/>
      <w:numFmt w:val="decimal"/>
      <w:lvlText w:val="%1."/>
      <w:lvlJc w:val="left"/>
      <w:pPr>
        <w:ind w:left="1512" w:hanging="360"/>
      </w:pPr>
      <w:rPr>
        <w:rFonts w:hint="default"/>
      </w:rPr>
    </w:lvl>
    <w:lvl w:ilvl="1" w:tentative="0">
      <w:start w:val="1"/>
      <w:numFmt w:val="lowerLetter"/>
      <w:lvlText w:val="%2."/>
      <w:lvlJc w:val="left"/>
      <w:pPr>
        <w:ind w:left="2232" w:hanging="360"/>
      </w:pPr>
    </w:lvl>
    <w:lvl w:ilvl="2" w:tentative="0">
      <w:start w:val="1"/>
      <w:numFmt w:val="lowerRoman"/>
      <w:lvlText w:val="%3."/>
      <w:lvlJc w:val="right"/>
      <w:pPr>
        <w:ind w:left="2952" w:hanging="180"/>
      </w:pPr>
    </w:lvl>
    <w:lvl w:ilvl="3" w:tentative="0">
      <w:start w:val="1"/>
      <w:numFmt w:val="decimal"/>
      <w:lvlText w:val="%4."/>
      <w:lvlJc w:val="left"/>
      <w:pPr>
        <w:ind w:left="3672" w:hanging="360"/>
      </w:pPr>
    </w:lvl>
    <w:lvl w:ilvl="4" w:tentative="0">
      <w:start w:val="1"/>
      <w:numFmt w:val="lowerLetter"/>
      <w:lvlText w:val="%5."/>
      <w:lvlJc w:val="left"/>
      <w:pPr>
        <w:ind w:left="4392" w:hanging="360"/>
      </w:pPr>
    </w:lvl>
    <w:lvl w:ilvl="5" w:tentative="0">
      <w:start w:val="1"/>
      <w:numFmt w:val="lowerRoman"/>
      <w:lvlText w:val="%6."/>
      <w:lvlJc w:val="right"/>
      <w:pPr>
        <w:ind w:left="5112" w:hanging="180"/>
      </w:pPr>
    </w:lvl>
    <w:lvl w:ilvl="6" w:tentative="0">
      <w:start w:val="1"/>
      <w:numFmt w:val="decimal"/>
      <w:lvlText w:val="%7."/>
      <w:lvlJc w:val="left"/>
      <w:pPr>
        <w:ind w:left="5832" w:hanging="360"/>
      </w:pPr>
    </w:lvl>
    <w:lvl w:ilvl="7" w:tentative="0">
      <w:start w:val="1"/>
      <w:numFmt w:val="lowerLetter"/>
      <w:lvlText w:val="%8."/>
      <w:lvlJc w:val="left"/>
      <w:pPr>
        <w:ind w:left="6552" w:hanging="360"/>
      </w:pPr>
    </w:lvl>
    <w:lvl w:ilvl="8" w:tentative="0">
      <w:start w:val="1"/>
      <w:numFmt w:val="lowerRoman"/>
      <w:lvlText w:val="%9."/>
      <w:lvlJc w:val="right"/>
      <w:pPr>
        <w:ind w:left="7272" w:hanging="180"/>
      </w:pPr>
    </w:lvl>
  </w:abstractNum>
  <w:abstractNum w:abstractNumId="127">
    <w:nsid w:val="7E584AD5"/>
    <w:multiLevelType w:val="multilevel"/>
    <w:tmpl w:val="7E584AD5"/>
    <w:lvl w:ilvl="0" w:tentative="0">
      <w:start w:val="3"/>
      <w:numFmt w:val="bullet"/>
      <w:lvlText w:val="-"/>
      <w:lvlJc w:val="left"/>
      <w:pPr>
        <w:ind w:left="720" w:hanging="360"/>
      </w:pPr>
      <w:rPr>
        <w:rFonts w:hint="default" w:ascii="Times New Roman" w:hAnsi="Times New Roman" w:cs="Times New Roman" w:eastAsiaTheme="minorHAnsi"/>
        <w:color w:val="0070C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8">
    <w:nsid w:val="7F924BBB"/>
    <w:multiLevelType w:val="multilevel"/>
    <w:tmpl w:val="7F924BBB"/>
    <w:lvl w:ilvl="0" w:tentative="0">
      <w:start w:val="1"/>
      <w:numFmt w:val="decimal"/>
      <w:pStyle w:val="185"/>
      <w:lvlText w:val="%1."/>
      <w:lvlJc w:val="left"/>
      <w:pPr>
        <w:tabs>
          <w:tab w:val="left" w:pos="680"/>
        </w:tabs>
        <w:ind w:left="640" w:hanging="320"/>
      </w:pPr>
      <w:rPr>
        <w:rFonts w:hint="default" w:ascii="Franklin Gothic Demi Cond" w:hAnsi="Franklin Gothic Demi Cond"/>
        <w:sz w:val="20"/>
      </w:rPr>
    </w:lvl>
    <w:lvl w:ilvl="1" w:tentative="0">
      <w:start w:val="1"/>
      <w:numFmt w:val="lowerLetter"/>
      <w:lvlText w:val="%2."/>
      <w:lvlJc w:val="left"/>
      <w:pPr>
        <w:tabs>
          <w:tab w:val="left" w:pos="800"/>
        </w:tabs>
        <w:ind w:left="800" w:hanging="360"/>
      </w:pPr>
      <w:rPr>
        <w:rFonts w:hint="default"/>
      </w:rPr>
    </w:lvl>
    <w:lvl w:ilvl="2" w:tentative="0">
      <w:start w:val="1"/>
      <w:numFmt w:val="lowerRoman"/>
      <w:lvlText w:val="%3."/>
      <w:lvlJc w:val="right"/>
      <w:pPr>
        <w:tabs>
          <w:tab w:val="left" w:pos="1520"/>
        </w:tabs>
        <w:ind w:left="1520" w:hanging="180"/>
      </w:pPr>
      <w:rPr>
        <w:rFonts w:hint="default"/>
      </w:rPr>
    </w:lvl>
    <w:lvl w:ilvl="3" w:tentative="0">
      <w:start w:val="1"/>
      <w:numFmt w:val="decimal"/>
      <w:lvlText w:val="%4."/>
      <w:lvlJc w:val="left"/>
      <w:pPr>
        <w:tabs>
          <w:tab w:val="left" w:pos="2240"/>
        </w:tabs>
        <w:ind w:left="2240" w:hanging="360"/>
      </w:pPr>
      <w:rPr>
        <w:rFonts w:hint="default"/>
      </w:rPr>
    </w:lvl>
    <w:lvl w:ilvl="4" w:tentative="0">
      <w:start w:val="1"/>
      <w:numFmt w:val="lowerLetter"/>
      <w:lvlText w:val="%5."/>
      <w:lvlJc w:val="left"/>
      <w:pPr>
        <w:tabs>
          <w:tab w:val="left" w:pos="2960"/>
        </w:tabs>
        <w:ind w:left="2960" w:hanging="360"/>
      </w:pPr>
      <w:rPr>
        <w:rFonts w:hint="default"/>
      </w:rPr>
    </w:lvl>
    <w:lvl w:ilvl="5" w:tentative="0">
      <w:start w:val="1"/>
      <w:numFmt w:val="lowerRoman"/>
      <w:lvlText w:val="%6."/>
      <w:lvlJc w:val="right"/>
      <w:pPr>
        <w:tabs>
          <w:tab w:val="left" w:pos="3680"/>
        </w:tabs>
        <w:ind w:left="3680" w:hanging="180"/>
      </w:pPr>
      <w:rPr>
        <w:rFonts w:hint="default"/>
      </w:rPr>
    </w:lvl>
    <w:lvl w:ilvl="6" w:tentative="0">
      <w:start w:val="1"/>
      <w:numFmt w:val="decimal"/>
      <w:lvlText w:val="%7."/>
      <w:lvlJc w:val="left"/>
      <w:pPr>
        <w:tabs>
          <w:tab w:val="left" w:pos="4400"/>
        </w:tabs>
        <w:ind w:left="4400" w:hanging="360"/>
      </w:pPr>
      <w:rPr>
        <w:rFonts w:hint="default"/>
      </w:rPr>
    </w:lvl>
    <w:lvl w:ilvl="7" w:tentative="0">
      <w:start w:val="1"/>
      <w:numFmt w:val="lowerLetter"/>
      <w:lvlText w:val="%8."/>
      <w:lvlJc w:val="left"/>
      <w:pPr>
        <w:tabs>
          <w:tab w:val="left" w:pos="5120"/>
        </w:tabs>
        <w:ind w:left="5120" w:hanging="360"/>
      </w:pPr>
      <w:rPr>
        <w:rFonts w:hint="default"/>
      </w:rPr>
    </w:lvl>
    <w:lvl w:ilvl="8" w:tentative="0">
      <w:start w:val="1"/>
      <w:numFmt w:val="lowerRoman"/>
      <w:lvlText w:val="%9."/>
      <w:lvlJc w:val="right"/>
      <w:pPr>
        <w:tabs>
          <w:tab w:val="left" w:pos="5840"/>
        </w:tabs>
        <w:ind w:left="5840" w:hanging="180"/>
      </w:pPr>
      <w:rPr>
        <w:rFonts w:hint="default"/>
      </w:rPr>
    </w:lvl>
  </w:abstractNum>
  <w:abstractNum w:abstractNumId="129">
    <w:nsid w:val="7F9A790C"/>
    <w:multiLevelType w:val="multilevel"/>
    <w:tmpl w:val="7F9A790C"/>
    <w:lvl w:ilvl="0" w:tentative="0">
      <w:start w:val="1"/>
      <w:numFmt w:val="bullet"/>
      <w:lvlText w:val=""/>
      <w:lvlJc w:val="left"/>
      <w:pPr>
        <w:ind w:left="360" w:hanging="360"/>
      </w:pPr>
      <w:rPr>
        <w:rFonts w:hint="default" w:ascii="Wingdings" w:hAnsi="Wingdings"/>
      </w:rPr>
    </w:lvl>
    <w:lvl w:ilvl="1" w:tentative="0">
      <w:start w:val="1"/>
      <w:numFmt w:val="bullet"/>
      <w:lvlText w:val=""/>
      <w:lvlJc w:val="left"/>
      <w:pPr>
        <w:ind w:left="720" w:hanging="360"/>
      </w:pPr>
      <w:rPr>
        <w:rFonts w:hint="default" w:ascii="Wingdings" w:hAnsi="Wingdings"/>
      </w:rPr>
    </w:lvl>
    <w:lvl w:ilvl="2" w:tentative="0">
      <w:start w:val="1"/>
      <w:numFmt w:val="bullet"/>
      <w:lvlText w:val=""/>
      <w:lvlJc w:val="left"/>
      <w:pPr>
        <w:ind w:left="1080" w:hanging="360"/>
      </w:pPr>
      <w:rPr>
        <w:rFonts w:hint="default" w:ascii="Wingdings" w:hAnsi="Wingdings"/>
      </w:rPr>
    </w:lvl>
    <w:lvl w:ilvl="3" w:tentative="0">
      <w:start w:val="1"/>
      <w:numFmt w:val="bullet"/>
      <w:lvlText w:val=""/>
      <w:lvlJc w:val="left"/>
      <w:pPr>
        <w:ind w:left="1440" w:hanging="360"/>
      </w:pPr>
      <w:rPr>
        <w:rFonts w:hint="default" w:ascii="Symbol" w:hAnsi="Symbol"/>
      </w:rPr>
    </w:lvl>
    <w:lvl w:ilvl="4" w:tentative="0">
      <w:start w:val="1"/>
      <w:numFmt w:val="bullet"/>
      <w:lvlText w:val=""/>
      <w:lvlJc w:val="left"/>
      <w:pPr>
        <w:ind w:left="1800" w:hanging="360"/>
      </w:pPr>
      <w:rPr>
        <w:rFonts w:hint="default" w:ascii="Symbol" w:hAnsi="Symbol"/>
      </w:rPr>
    </w:lvl>
    <w:lvl w:ilvl="5" w:tentative="0">
      <w:start w:val="1"/>
      <w:numFmt w:val="bullet"/>
      <w:lvlText w:val=""/>
      <w:lvlJc w:val="left"/>
      <w:pPr>
        <w:ind w:left="2160" w:hanging="360"/>
      </w:pPr>
      <w:rPr>
        <w:rFonts w:hint="default" w:ascii="Wingdings" w:hAnsi="Wingdings"/>
      </w:rPr>
    </w:lvl>
    <w:lvl w:ilvl="6" w:tentative="0">
      <w:start w:val="1"/>
      <w:numFmt w:val="bullet"/>
      <w:lvlText w:val=""/>
      <w:lvlJc w:val="left"/>
      <w:pPr>
        <w:ind w:left="2520" w:hanging="360"/>
      </w:pPr>
      <w:rPr>
        <w:rFonts w:hint="default" w:ascii="Wingdings" w:hAnsi="Wingdings"/>
      </w:rPr>
    </w:lvl>
    <w:lvl w:ilvl="7" w:tentative="0">
      <w:start w:val="1"/>
      <w:numFmt w:val="bullet"/>
      <w:lvlText w:val=""/>
      <w:lvlJc w:val="left"/>
      <w:pPr>
        <w:ind w:left="2880" w:hanging="360"/>
      </w:pPr>
      <w:rPr>
        <w:rFonts w:hint="default" w:ascii="Symbol" w:hAnsi="Symbol"/>
      </w:rPr>
    </w:lvl>
    <w:lvl w:ilvl="8" w:tentative="0">
      <w:start w:val="1"/>
      <w:numFmt w:val="bullet"/>
      <w:lvlText w:val=""/>
      <w:lvlJc w:val="left"/>
      <w:pPr>
        <w:ind w:left="3240" w:hanging="360"/>
      </w:pPr>
      <w:rPr>
        <w:rFonts w:hint="default" w:ascii="Symbol" w:hAnsi="Symbol"/>
      </w:rPr>
    </w:lvl>
  </w:abstractNum>
  <w:num w:numId="1">
    <w:abstractNumId w:val="110"/>
  </w:num>
  <w:num w:numId="2">
    <w:abstractNumId w:val="95"/>
  </w:num>
  <w:num w:numId="3">
    <w:abstractNumId w:val="54"/>
  </w:num>
  <w:num w:numId="4">
    <w:abstractNumId w:val="0"/>
  </w:num>
  <w:num w:numId="5">
    <w:abstractNumId w:val="104"/>
  </w:num>
  <w:num w:numId="6">
    <w:abstractNumId w:val="12"/>
  </w:num>
  <w:num w:numId="7">
    <w:abstractNumId w:val="9"/>
  </w:num>
  <w:num w:numId="8">
    <w:abstractNumId w:val="28"/>
  </w:num>
  <w:num w:numId="9">
    <w:abstractNumId w:val="41"/>
  </w:num>
  <w:num w:numId="10">
    <w:abstractNumId w:val="73"/>
  </w:num>
  <w:num w:numId="11">
    <w:abstractNumId w:val="99"/>
  </w:num>
  <w:num w:numId="12">
    <w:abstractNumId w:val="114"/>
  </w:num>
  <w:num w:numId="13">
    <w:abstractNumId w:val="128"/>
  </w:num>
  <w:num w:numId="14">
    <w:abstractNumId w:val="116"/>
  </w:num>
  <w:num w:numId="15">
    <w:abstractNumId w:val="45"/>
  </w:num>
  <w:num w:numId="16">
    <w:abstractNumId w:val="90"/>
  </w:num>
  <w:num w:numId="17">
    <w:abstractNumId w:val="2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1"/>
  </w:num>
  <w:num w:numId="19">
    <w:abstractNumId w:val="60"/>
  </w:num>
  <w:num w:numId="20">
    <w:abstractNumId w:val="103"/>
  </w:num>
  <w:num w:numId="21">
    <w:abstractNumId w:val="3"/>
  </w:num>
  <w:num w:numId="22">
    <w:abstractNumId w:val="44"/>
  </w:num>
  <w:num w:numId="23">
    <w:abstractNumId w:val="51"/>
  </w:num>
  <w:num w:numId="24">
    <w:abstractNumId w:val="118"/>
  </w:num>
  <w:num w:numId="25">
    <w:abstractNumId w:val="97"/>
  </w:num>
  <w:num w:numId="26">
    <w:abstractNumId w:val="1"/>
  </w:num>
  <w:num w:numId="27">
    <w:abstractNumId w:val="63"/>
  </w:num>
  <w:num w:numId="28">
    <w:abstractNumId w:val="46"/>
  </w:num>
  <w:num w:numId="29">
    <w:abstractNumId w:val="20"/>
  </w:num>
  <w:num w:numId="30">
    <w:abstractNumId w:val="86"/>
  </w:num>
  <w:num w:numId="31">
    <w:abstractNumId w:val="42"/>
  </w:num>
  <w:num w:numId="32">
    <w:abstractNumId w:val="98"/>
  </w:num>
  <w:num w:numId="33">
    <w:abstractNumId w:val="58"/>
  </w:num>
  <w:num w:numId="34">
    <w:abstractNumId w:val="18"/>
  </w:num>
  <w:num w:numId="35">
    <w:abstractNumId w:val="26"/>
  </w:num>
  <w:num w:numId="36">
    <w:abstractNumId w:val="35"/>
  </w:num>
  <w:num w:numId="37">
    <w:abstractNumId w:val="76"/>
  </w:num>
  <w:num w:numId="38">
    <w:abstractNumId w:val="89"/>
  </w:num>
  <w:num w:numId="39">
    <w:abstractNumId w:val="94"/>
  </w:num>
  <w:num w:numId="40">
    <w:abstractNumId w:val="93"/>
  </w:num>
  <w:num w:numId="41">
    <w:abstractNumId w:val="6"/>
  </w:num>
  <w:num w:numId="42">
    <w:abstractNumId w:val="57"/>
  </w:num>
  <w:num w:numId="43">
    <w:abstractNumId w:val="62"/>
  </w:num>
  <w:num w:numId="44">
    <w:abstractNumId w:val="105"/>
  </w:num>
  <w:num w:numId="45">
    <w:abstractNumId w:val="125"/>
  </w:num>
  <w:num w:numId="46">
    <w:abstractNumId w:val="24"/>
  </w:num>
  <w:num w:numId="47">
    <w:abstractNumId w:val="10"/>
  </w:num>
  <w:num w:numId="48">
    <w:abstractNumId w:val="38"/>
    <w:lvlOverride w:ilvl="0">
      <w:startOverride w:val="1"/>
    </w:lvlOverride>
  </w:num>
  <w:num w:numId="49">
    <w:abstractNumId w:val="4"/>
  </w:num>
  <w:num w:numId="50">
    <w:abstractNumId w:val="100"/>
  </w:num>
  <w:num w:numId="51">
    <w:abstractNumId w:val="121"/>
  </w:num>
  <w:num w:numId="52">
    <w:abstractNumId w:val="101"/>
  </w:num>
  <w:num w:numId="53">
    <w:abstractNumId w:val="69"/>
  </w:num>
  <w:num w:numId="54">
    <w:abstractNumId w:val="64"/>
  </w:num>
  <w:num w:numId="55">
    <w:abstractNumId w:val="21"/>
  </w:num>
  <w:num w:numId="56">
    <w:abstractNumId w:val="50"/>
  </w:num>
  <w:num w:numId="57">
    <w:abstractNumId w:val="80"/>
  </w:num>
  <w:num w:numId="58">
    <w:abstractNumId w:val="37"/>
  </w:num>
  <w:num w:numId="59">
    <w:abstractNumId w:val="115"/>
  </w:num>
  <w:num w:numId="60">
    <w:abstractNumId w:val="109"/>
  </w:num>
  <w:num w:numId="61">
    <w:abstractNumId w:val="82"/>
  </w:num>
  <w:num w:numId="62">
    <w:abstractNumId w:val="92"/>
  </w:num>
  <w:num w:numId="63">
    <w:abstractNumId w:val="107"/>
  </w:num>
  <w:num w:numId="64">
    <w:abstractNumId w:val="71"/>
  </w:num>
  <w:num w:numId="65">
    <w:abstractNumId w:val="75"/>
  </w:num>
  <w:num w:numId="66">
    <w:abstractNumId w:val="108"/>
  </w:num>
  <w:num w:numId="67">
    <w:abstractNumId w:val="120"/>
  </w:num>
  <w:num w:numId="68">
    <w:abstractNumId w:val="77"/>
  </w:num>
  <w:num w:numId="69">
    <w:abstractNumId w:val="27"/>
  </w:num>
  <w:num w:numId="70">
    <w:abstractNumId w:val="122"/>
  </w:num>
  <w:num w:numId="71">
    <w:abstractNumId w:val="32"/>
  </w:num>
  <w:num w:numId="72">
    <w:abstractNumId w:val="96"/>
  </w:num>
  <w:num w:numId="73">
    <w:abstractNumId w:val="68"/>
  </w:num>
  <w:num w:numId="74">
    <w:abstractNumId w:val="74"/>
  </w:num>
  <w:num w:numId="75">
    <w:abstractNumId w:val="16"/>
  </w:num>
  <w:num w:numId="76">
    <w:abstractNumId w:val="2"/>
  </w:num>
  <w:num w:numId="77">
    <w:abstractNumId w:val="126"/>
  </w:num>
  <w:num w:numId="78">
    <w:abstractNumId w:val="11"/>
  </w:num>
  <w:num w:numId="79">
    <w:abstractNumId w:val="43"/>
  </w:num>
  <w:num w:numId="80">
    <w:abstractNumId w:val="87"/>
  </w:num>
  <w:num w:numId="81">
    <w:abstractNumId w:val="33"/>
  </w:num>
  <w:num w:numId="82">
    <w:abstractNumId w:val="52"/>
  </w:num>
  <w:num w:numId="83">
    <w:abstractNumId w:val="117"/>
  </w:num>
  <w:num w:numId="84">
    <w:abstractNumId w:val="40"/>
  </w:num>
  <w:num w:numId="85">
    <w:abstractNumId w:val="5"/>
  </w:num>
  <w:num w:numId="86">
    <w:abstractNumId w:val="111"/>
  </w:num>
  <w:num w:numId="87">
    <w:abstractNumId w:val="106"/>
  </w:num>
  <w:num w:numId="88">
    <w:abstractNumId w:val="67"/>
  </w:num>
  <w:num w:numId="89">
    <w:abstractNumId w:val="34"/>
  </w:num>
  <w:num w:numId="90">
    <w:abstractNumId w:val="8"/>
  </w:num>
  <w:num w:numId="91">
    <w:abstractNumId w:val="17"/>
  </w:num>
  <w:num w:numId="92">
    <w:abstractNumId w:val="22"/>
  </w:num>
  <w:num w:numId="93">
    <w:abstractNumId w:val="39"/>
  </w:num>
  <w:num w:numId="94">
    <w:abstractNumId w:val="85"/>
  </w:num>
  <w:num w:numId="95">
    <w:abstractNumId w:val="55"/>
  </w:num>
  <w:num w:numId="96">
    <w:abstractNumId w:val="112"/>
  </w:num>
  <w:num w:numId="97">
    <w:abstractNumId w:val="7"/>
  </w:num>
  <w:num w:numId="98">
    <w:abstractNumId w:val="13"/>
  </w:num>
  <w:num w:numId="99">
    <w:abstractNumId w:val="65"/>
  </w:num>
  <w:num w:numId="100">
    <w:abstractNumId w:val="72"/>
  </w:num>
  <w:num w:numId="101">
    <w:abstractNumId w:val="119"/>
  </w:num>
  <w:num w:numId="102">
    <w:abstractNumId w:val="47"/>
  </w:num>
  <w:num w:numId="103">
    <w:abstractNumId w:val="48"/>
  </w:num>
  <w:num w:numId="104">
    <w:abstractNumId w:val="102"/>
  </w:num>
  <w:num w:numId="105">
    <w:abstractNumId w:val="29"/>
  </w:num>
  <w:num w:numId="106">
    <w:abstractNumId w:val="79"/>
  </w:num>
  <w:num w:numId="107">
    <w:abstractNumId w:val="78"/>
  </w:num>
  <w:num w:numId="108">
    <w:abstractNumId w:val="49"/>
  </w:num>
  <w:num w:numId="109">
    <w:abstractNumId w:val="56"/>
  </w:num>
  <w:num w:numId="110">
    <w:abstractNumId w:val="19"/>
  </w:num>
  <w:num w:numId="111">
    <w:abstractNumId w:val="124"/>
  </w:num>
  <w:num w:numId="112">
    <w:abstractNumId w:val="83"/>
  </w:num>
  <w:num w:numId="113">
    <w:abstractNumId w:val="127"/>
  </w:num>
  <w:num w:numId="114">
    <w:abstractNumId w:val="70"/>
  </w:num>
  <w:num w:numId="115">
    <w:abstractNumId w:val="61"/>
  </w:num>
  <w:num w:numId="116">
    <w:abstractNumId w:val="15"/>
  </w:num>
  <w:num w:numId="117">
    <w:abstractNumId w:val="84"/>
  </w:num>
  <w:num w:numId="118">
    <w:abstractNumId w:val="123"/>
  </w:num>
  <w:num w:numId="119">
    <w:abstractNumId w:val="66"/>
  </w:num>
  <w:num w:numId="120">
    <w:abstractNumId w:val="59"/>
  </w:num>
  <w:num w:numId="121">
    <w:abstractNumId w:val="36"/>
  </w:num>
  <w:num w:numId="122">
    <w:abstractNumId w:val="53"/>
  </w:num>
  <w:num w:numId="123">
    <w:abstractNumId w:val="30"/>
  </w:num>
  <w:num w:numId="124">
    <w:abstractNumId w:val="25"/>
  </w:num>
  <w:num w:numId="125">
    <w:abstractNumId w:val="88"/>
  </w:num>
  <w:num w:numId="126">
    <w:abstractNumId w:val="113"/>
  </w:num>
  <w:num w:numId="127">
    <w:abstractNumId w:val="91"/>
  </w:num>
  <w:num w:numId="128">
    <w:abstractNumId w:val="14"/>
  </w:num>
  <w:num w:numId="129">
    <w:abstractNumId w:val="129"/>
  </w:num>
  <w:num w:numId="130">
    <w:abstractNumId w:val="8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Hoang Chu Duc &lt;CV- EDF.IT&gt;">
    <w15:presenceInfo w15:providerId="AD" w15:userId="S-1-5-21-2795736214-1815677876-474464317-58106"/>
  </w15:person>
  <w15:person w15:author="Hieu Nguyen Tri &lt;OS-IT&gt;">
    <w15:presenceInfo w15:providerId="AD" w15:userId="S-1-5-21-2795736214-1815677876-474464317-115232"/>
  </w15:person>
  <w15:person w15:author="Huong Pham Thi &lt;TN- EDF.IT&gt;">
    <w15:presenceInfo w15:providerId="AD" w15:userId="S-1-5-21-2795736214-1815677876-474464317-56828"/>
  </w15:person>
  <w15:person w15:author="Nguyet Truong Thi &lt;CV-DC.IT&gt;">
    <w15:presenceInfo w15:providerId="AD" w15:userId="S-1-5-21-2795736214-1815677876-474464317-121332"/>
  </w15:person>
  <w15:person w15:author="Phuong Pham Thi Bich &lt;OS-IT&gt;">
    <w15:presenceInfo w15:providerId="AD" w15:userId="S-1-5-21-2795736214-1815677876-474464317-77560"/>
  </w15:person>
  <w15:person w15:author="Ngoc Pham Tran Thao &lt;CVC- EDF.IT&gt;">
    <w15:presenceInfo w15:providerId="AD" w15:userId="S-1-5-21-2795736214-1815677876-474464317-117276"/>
  </w15:person>
  <w15:person w15:author="Ngoc Nguyen Thi &lt;CVC-DC.IT&gt;">
    <w15:presenceInfo w15:providerId="AD" w15:userId="S-1-5-21-2795736214-1815677876-474464317-59082"/>
  </w15:person>
  <w15:person w15:author="Hang Luong Thuy &lt;CVC-ORM.RM&gt;">
    <w15:presenceInfo w15:providerId="AD" w15:userId="S-1-5-21-2795736214-1815677876-474464317-74345"/>
  </w15:person>
  <w15:person w15:author="Phuong Pham Thi Thu &lt;GDSP-SP.Card.RB&gt;">
    <w15:presenceInfo w15:providerId="AD" w15:userId="S-1-5-21-2795736214-1815677876-474464317-1918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441D"/>
    <w:rsid w:val="000B74B3"/>
    <w:rsid w:val="000C1295"/>
    <w:rsid w:val="000F10BF"/>
    <w:rsid w:val="001068F3"/>
    <w:rsid w:val="00127690"/>
    <w:rsid w:val="00133DE3"/>
    <w:rsid w:val="00155A8F"/>
    <w:rsid w:val="00184816"/>
    <w:rsid w:val="001C6296"/>
    <w:rsid w:val="00224FA7"/>
    <w:rsid w:val="002353D7"/>
    <w:rsid w:val="00286C67"/>
    <w:rsid w:val="002D1F08"/>
    <w:rsid w:val="00304BC7"/>
    <w:rsid w:val="003375B6"/>
    <w:rsid w:val="00400CCA"/>
    <w:rsid w:val="00407F19"/>
    <w:rsid w:val="00431813"/>
    <w:rsid w:val="00436C25"/>
    <w:rsid w:val="00443B5D"/>
    <w:rsid w:val="00452D15"/>
    <w:rsid w:val="0046315E"/>
    <w:rsid w:val="004722F2"/>
    <w:rsid w:val="004C20EC"/>
    <w:rsid w:val="004D04B2"/>
    <w:rsid w:val="005235D3"/>
    <w:rsid w:val="0053056E"/>
    <w:rsid w:val="00591BD4"/>
    <w:rsid w:val="005C71D0"/>
    <w:rsid w:val="005D3FB2"/>
    <w:rsid w:val="0061081E"/>
    <w:rsid w:val="0062232B"/>
    <w:rsid w:val="0063441D"/>
    <w:rsid w:val="00681212"/>
    <w:rsid w:val="006B60C7"/>
    <w:rsid w:val="006D5F48"/>
    <w:rsid w:val="006D6BEC"/>
    <w:rsid w:val="0070355D"/>
    <w:rsid w:val="00715AF9"/>
    <w:rsid w:val="007C3D85"/>
    <w:rsid w:val="007E0632"/>
    <w:rsid w:val="00824BA0"/>
    <w:rsid w:val="00857AAC"/>
    <w:rsid w:val="00894659"/>
    <w:rsid w:val="0089682C"/>
    <w:rsid w:val="008A0825"/>
    <w:rsid w:val="008F795B"/>
    <w:rsid w:val="00910010"/>
    <w:rsid w:val="00910FF9"/>
    <w:rsid w:val="009B4619"/>
    <w:rsid w:val="00A06656"/>
    <w:rsid w:val="00A63F3A"/>
    <w:rsid w:val="00A8219E"/>
    <w:rsid w:val="00AB550E"/>
    <w:rsid w:val="00AC490B"/>
    <w:rsid w:val="00AC6F87"/>
    <w:rsid w:val="00AF53C6"/>
    <w:rsid w:val="00B15FD8"/>
    <w:rsid w:val="00B17792"/>
    <w:rsid w:val="00B25E40"/>
    <w:rsid w:val="00B86AA1"/>
    <w:rsid w:val="00B91E0A"/>
    <w:rsid w:val="00B94ADD"/>
    <w:rsid w:val="00BB64A4"/>
    <w:rsid w:val="00BB755E"/>
    <w:rsid w:val="00BB75CF"/>
    <w:rsid w:val="00C77AEE"/>
    <w:rsid w:val="00C91B63"/>
    <w:rsid w:val="00C9256D"/>
    <w:rsid w:val="00CA5B62"/>
    <w:rsid w:val="00CD1906"/>
    <w:rsid w:val="00CF3ED9"/>
    <w:rsid w:val="00DC2DAD"/>
    <w:rsid w:val="00E07A42"/>
    <w:rsid w:val="00E35523"/>
    <w:rsid w:val="00E3576C"/>
    <w:rsid w:val="00E43AD3"/>
    <w:rsid w:val="00E4527D"/>
    <w:rsid w:val="00E6040D"/>
    <w:rsid w:val="00E76B9D"/>
    <w:rsid w:val="00EA5DB8"/>
    <w:rsid w:val="00F328FE"/>
    <w:rsid w:val="00F46BAC"/>
    <w:rsid w:val="00FD7654"/>
    <w:rsid w:val="00FF41AF"/>
    <w:rsid w:val="161142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nhideWhenUsed="0" w:uiPriority="9" w:semiHidden="0" w:name="heading 6"/>
    <w:lsdException w:qFormat="1" w:unhideWhenUsed="0" w:uiPriority="9" w:semiHidden="0" w:name="heading 7"/>
    <w:lsdException w:qFormat="1" w:unhideWhenUsed="0" w:uiPriority="9" w:semiHidden="0" w:name="heading 8"/>
    <w:lsdException w:qFormat="1" w:unhideWhenUsed="0" w:uiPriority="9" w:semiHidden="0" w:name="heading 9"/>
    <w:lsdException w:unhideWhenUsed="0" w:uiPriority="0" w:semiHidden="0"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39" w:semiHidden="0" w:name="toc 4"/>
    <w:lsdException w:unhideWhenUsed="0" w:uiPriority="39" w:semiHidden="0" w:name="toc 5"/>
    <w:lsdException w:unhideWhenUsed="0" w:uiPriority="39" w:semiHidden="0" w:name="toc 6"/>
    <w:lsdException w:unhideWhenUsed="0" w:uiPriority="39" w:semiHidden="0" w:name="toc 7"/>
    <w:lsdException w:unhideWhenUsed="0" w:uiPriority="39" w:semiHidden="0" w:name="toc 8"/>
    <w:lsdException w:unhideWhenUsed="0" w:uiPriority="39" w:semiHidden="0" w:name="toc 9"/>
    <w:lsdException w:unhideWhenUsed="0" w:uiPriority="0" w:semiHidden="0" w:name="Normal Indent"/>
    <w:lsdException w:unhideWhenUsed="0" w:uiPriority="0" w:semiHidden="0" w:name="footnote text"/>
    <w:lsdException w:qFormat="1" w:unhideWhenUsed="0" w:uiPriority="99" w:semiHidden="0" w:name="annotation text"/>
    <w:lsdException w:uiPriority="0" w:semiHidden="0" w:name="header"/>
    <w:lsdException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iPriority="99" w:name="envelope address"/>
    <w:lsdException w:unhideWhenUsed="0" w:uiPriority="0" w:semiHidden="0" w:name="envelope return"/>
    <w:lsdException w:unhideWhenUsed="0" w:uiPriority="0" w:semiHidden="0" w:name="footnote reference"/>
    <w:lsdException w:qFormat="1" w:unhideWhenUsed="0" w:uiPriority="99" w:semiHidden="0" w:name="annotation reference"/>
    <w:lsdException w:uiPriority="99" w:name="line number"/>
    <w:lsdException w:unhideWhenUsed="0" w:uiPriority="0" w:semiHidden="0" w:name="page number"/>
    <w:lsdException w:unhideWhenUsed="0" w:uiPriority="0" w:semiHidden="0" w:name="endnote reference"/>
    <w:lsdException w:unhideWhenUsed="0" w:uiPriority="0" w:semiHidden="0" w:name="endnote text"/>
    <w:lsdException w:uiPriority="99" w:name="table of authorities"/>
    <w:lsdException w:uiPriority="99" w:name="macro"/>
    <w:lsdException w:uiPriority="99" w:name="toa heading"/>
    <w:lsdException w:unhideWhenUsed="0" w:uiPriority="0" w:semiHidden="0" w:name="List"/>
    <w:lsdException w:unhideWhenUsed="0" w:uiPriority="0" w:semiHidden="0" w:name="List Bullet"/>
    <w:lsdException w:unhideWhenUsed="0" w:uiPriority="0" w:semiHidden="0" w:name="List Number"/>
    <w:lsdException w:uiPriority="99" w:name="List 2"/>
    <w:lsdException w:unhideWhenUsed="0" w:uiPriority="0" w:semiHidden="0" w:name="List 3"/>
    <w:lsdException w:uiPriority="99" w:name="List 4"/>
    <w:lsdException w:uiPriority="99"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iPriority="99"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nhideWhenUsed="0" w:uiPriority="0" w:semiHidden="0" w:name="Date"/>
    <w:lsdException w:uiPriority="99" w:name="Body Text First Indent"/>
    <w:lsdException w:uiPriority="99" w:name="Body Text First Indent 2"/>
    <w:lsdException w:uiPriority="99"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99" w:semiHidden="0" w:name="FollowedHyperlink"/>
    <w:lsdException w:qFormat="1" w:unhideWhenUsed="0" w:uiPriority="0" w:semiHidden="0" w:name="Strong"/>
    <w:lsdException w:qFormat="1" w:unhideWhenUsed="0" w:uiPriority="0" w:semiHidden="0" w:name="Emphasis"/>
    <w:lsdException w:uiPriority="0" w:semiHidden="0" w:name="Document Map"/>
    <w:lsdException w:uiPriority="99" w:semiHidden="0" w:name="Plain Text"/>
    <w:lsdException w:uiPriority="99" w:name="E-mail Signature"/>
    <w:lsdException w:unhideWhenUsed="0" w:uiPriority="99" w:semiHidden="0" w:name="Normal (Web)"/>
    <w:lsdException w:uiPriority="99" w:name="HTML Acronym"/>
    <w:lsdException w:uiPriority="99" w:name="HTML Address"/>
    <w:lsdException w:uiPriority="99" w:name="HTML Cite"/>
    <w:lsdException w:unhideWhenUsed="0" w:uiPriority="0" w:semiHidden="0"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nhideWhenUsed="0" w:uiPriority="99" w:semiHidden="0" w:name="annotation subject"/>
    <w:lsdException w:uiPriority="99" w:name="Table Simple 1"/>
    <w:lsdException w:uiPriority="99" w:name="Table Simple 2"/>
    <w:lsdException w:uiPriority="99" w:name="Table Simple 3"/>
    <w:lsdException w:unhideWhenUsed="0" w:uiPriority="0" w:semiHidden="0"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nhideWhenUsed="0" w:uiPriority="0" w:semiHidden="0"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nhideWhenUsed="0" w:uiPriority="0" w:semiHidden="0"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nhideWhenUsed="0" w:uiPriority="0" w:semiHidden="0" w:name="Table Elegant"/>
    <w:lsdException w:unhideWhenUsed="0" w:uiPriority="0" w:semiHidden="0"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semiHidden="0"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0"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before="60" w:after="120" w:line="312" w:lineRule="auto"/>
      <w:ind w:left="1512" w:hanging="360"/>
      <w:jc w:val="both"/>
    </w:pPr>
    <w:rPr>
      <w:rFonts w:ascii="Arial" w:hAnsi="Arial" w:eastAsia="Times New Roman" w:cs="Times New Roman"/>
      <w:sz w:val="22"/>
      <w:szCs w:val="20"/>
      <w:lang w:val="en-GB" w:eastAsia="en-US" w:bidi="ar-SA"/>
    </w:rPr>
  </w:style>
  <w:style w:type="paragraph" w:styleId="2">
    <w:name w:val="heading 1"/>
    <w:next w:val="3"/>
    <w:link w:val="82"/>
    <w:autoRedefine/>
    <w:qFormat/>
    <w:uiPriority w:val="0"/>
    <w:pPr>
      <w:keepNext/>
      <w:pageBreakBefore/>
      <w:numPr>
        <w:ilvl w:val="0"/>
        <w:numId w:val="1"/>
      </w:numPr>
      <w:shd w:val="clear" w:color="auto" w:fill="FFFFFF"/>
      <w:spacing w:before="120" w:after="120" w:line="360" w:lineRule="auto"/>
      <w:ind w:left="360"/>
      <w:outlineLvl w:val="0"/>
    </w:pPr>
    <w:rPr>
      <w:rFonts w:ascii="Arial" w:hAnsi="Arial" w:eastAsia="Times New Roman" w:cs="Arial"/>
      <w:b/>
      <w:caps/>
      <w:kern w:val="24"/>
      <w:sz w:val="26"/>
      <w:szCs w:val="20"/>
      <w:lang w:val="en-GB" w:eastAsia="en-US" w:bidi="ar-SA"/>
    </w:rPr>
  </w:style>
  <w:style w:type="paragraph" w:styleId="4">
    <w:name w:val="heading 2"/>
    <w:basedOn w:val="1"/>
    <w:next w:val="3"/>
    <w:link w:val="83"/>
    <w:qFormat/>
    <w:uiPriority w:val="0"/>
    <w:pPr>
      <w:numPr>
        <w:ilvl w:val="1"/>
        <w:numId w:val="2"/>
      </w:numPr>
      <w:shd w:val="clear" w:color="C6D9F1" w:fill="FFFFFF"/>
      <w:tabs>
        <w:tab w:val="left" w:pos="1800"/>
      </w:tabs>
      <w:spacing w:after="60"/>
      <w:ind w:right="29"/>
      <w:jc w:val="left"/>
      <w:outlineLvl w:val="1"/>
    </w:pPr>
    <w:rPr>
      <w:rFonts w:ascii="Times New Roman" w:hAnsi="Times New Roman"/>
      <w:b/>
      <w:sz w:val="24"/>
      <w:szCs w:val="24"/>
    </w:rPr>
  </w:style>
  <w:style w:type="paragraph" w:styleId="5">
    <w:name w:val="heading 3"/>
    <w:basedOn w:val="1"/>
    <w:next w:val="3"/>
    <w:link w:val="125"/>
    <w:qFormat/>
    <w:uiPriority w:val="9"/>
    <w:pPr>
      <w:numPr>
        <w:ilvl w:val="2"/>
        <w:numId w:val="2"/>
      </w:numPr>
      <w:spacing w:before="120"/>
      <w:jc w:val="left"/>
      <w:outlineLvl w:val="2"/>
    </w:pPr>
    <w:rPr>
      <w:rFonts w:ascii="Times New Roman" w:hAnsi="Times New Roman"/>
      <w:b/>
      <w:szCs w:val="24"/>
    </w:rPr>
  </w:style>
  <w:style w:type="paragraph" w:styleId="6">
    <w:name w:val="heading 4"/>
    <w:basedOn w:val="5"/>
    <w:next w:val="3"/>
    <w:link w:val="85"/>
    <w:qFormat/>
    <w:uiPriority w:val="9"/>
    <w:pPr>
      <w:numPr>
        <w:ilvl w:val="3"/>
      </w:numPr>
      <w:spacing w:before="60" w:after="60" w:line="240" w:lineRule="auto"/>
      <w:outlineLvl w:val="3"/>
    </w:pPr>
    <w:rPr>
      <w:szCs w:val="28"/>
    </w:rPr>
  </w:style>
  <w:style w:type="paragraph" w:styleId="7">
    <w:name w:val="heading 5"/>
    <w:basedOn w:val="6"/>
    <w:next w:val="1"/>
    <w:link w:val="86"/>
    <w:qFormat/>
    <w:uiPriority w:val="9"/>
    <w:pPr>
      <w:numPr>
        <w:ilvl w:val="4"/>
      </w:numPr>
      <w:outlineLvl w:val="4"/>
    </w:pPr>
  </w:style>
  <w:style w:type="paragraph" w:styleId="8">
    <w:name w:val="heading 6"/>
    <w:basedOn w:val="7"/>
    <w:next w:val="1"/>
    <w:link w:val="87"/>
    <w:qFormat/>
    <w:uiPriority w:val="9"/>
    <w:pPr>
      <w:numPr>
        <w:ilvl w:val="5"/>
      </w:numPr>
      <w:outlineLvl w:val="5"/>
    </w:pPr>
    <w:rPr>
      <w:b w:val="0"/>
    </w:rPr>
  </w:style>
  <w:style w:type="paragraph" w:styleId="9">
    <w:name w:val="heading 7"/>
    <w:basedOn w:val="8"/>
    <w:next w:val="1"/>
    <w:link w:val="88"/>
    <w:qFormat/>
    <w:uiPriority w:val="9"/>
    <w:pPr>
      <w:numPr>
        <w:ilvl w:val="6"/>
      </w:numPr>
      <w:spacing w:before="240"/>
      <w:outlineLvl w:val="6"/>
    </w:pPr>
    <w:rPr>
      <w:i/>
    </w:rPr>
  </w:style>
  <w:style w:type="paragraph" w:styleId="10">
    <w:name w:val="heading 8"/>
    <w:basedOn w:val="1"/>
    <w:next w:val="1"/>
    <w:link w:val="89"/>
    <w:qFormat/>
    <w:uiPriority w:val="9"/>
    <w:pPr>
      <w:numPr>
        <w:ilvl w:val="7"/>
        <w:numId w:val="2"/>
      </w:numPr>
      <w:spacing w:before="240" w:after="60"/>
      <w:outlineLvl w:val="7"/>
    </w:pPr>
    <w:rPr>
      <w:i/>
    </w:rPr>
  </w:style>
  <w:style w:type="paragraph" w:styleId="11">
    <w:name w:val="heading 9"/>
    <w:basedOn w:val="1"/>
    <w:next w:val="1"/>
    <w:link w:val="90"/>
    <w:qFormat/>
    <w:uiPriority w:val="9"/>
    <w:pPr>
      <w:numPr>
        <w:ilvl w:val="8"/>
        <w:numId w:val="2"/>
      </w:numPr>
      <w:spacing w:before="240" w:after="60"/>
      <w:outlineLvl w:val="8"/>
    </w:pPr>
    <w:rPr>
      <w:b/>
      <w:i/>
    </w:rPr>
  </w:style>
  <w:style w:type="character" w:default="1" w:styleId="12">
    <w:name w:val="Default Paragraph Font"/>
    <w:semiHidden/>
    <w:unhideWhenUsed/>
    <w:uiPriority w:val="1"/>
  </w:style>
  <w:style w:type="table" w:default="1" w:styleId="13">
    <w:name w:val="Normal Table"/>
    <w:semiHidden/>
    <w:unhideWhenUsed/>
    <w:uiPriority w:val="99"/>
    <w:tblPr>
      <w:tblCellMar>
        <w:top w:w="0" w:type="dxa"/>
        <w:left w:w="108" w:type="dxa"/>
        <w:bottom w:w="0" w:type="dxa"/>
        <w:right w:w="108" w:type="dxa"/>
      </w:tblCellMar>
    </w:tblPr>
  </w:style>
  <w:style w:type="paragraph" w:customStyle="1" w:styleId="3">
    <w:name w:val="Bd-1 (BodyText 1)"/>
    <w:link w:val="159"/>
    <w:uiPriority w:val="0"/>
    <w:pPr>
      <w:keepNext/>
      <w:adjustRightInd w:val="0"/>
      <w:snapToGrid w:val="0"/>
      <w:spacing w:before="120" w:after="120" w:line="312" w:lineRule="auto"/>
      <w:ind w:left="720" w:hanging="360"/>
      <w:jc w:val="both"/>
    </w:pPr>
    <w:rPr>
      <w:rFonts w:ascii="Arial" w:hAnsi="Arial" w:eastAsia="Times New Roman" w:cs="Times New Roman"/>
      <w:sz w:val="22"/>
      <w:szCs w:val="20"/>
      <w:lang w:val="en-GB" w:eastAsia="en-US" w:bidi="ar-SA"/>
    </w:rPr>
  </w:style>
  <w:style w:type="paragraph" w:styleId="14">
    <w:name w:val="Balloon Text"/>
    <w:basedOn w:val="1"/>
    <w:link w:val="155"/>
    <w:unhideWhenUsed/>
    <w:uiPriority w:val="99"/>
    <w:rPr>
      <w:rFonts w:ascii="Tahoma" w:hAnsi="Tahoma" w:cs="Tahoma"/>
      <w:sz w:val="16"/>
      <w:szCs w:val="16"/>
    </w:rPr>
  </w:style>
  <w:style w:type="paragraph" w:styleId="15">
    <w:name w:val="Block Text"/>
    <w:basedOn w:val="1"/>
    <w:uiPriority w:val="0"/>
    <w:pPr>
      <w:tabs>
        <w:tab w:val="left" w:pos="540"/>
      </w:tabs>
      <w:suppressAutoHyphens/>
      <w:spacing w:after="360"/>
      <w:ind w:left="547" w:right="-72" w:hanging="547"/>
    </w:pPr>
    <w:rPr>
      <w:rFonts w:ascii="Times New Roman" w:hAnsi="Times New Roman" w:eastAsia="Batang"/>
      <w:sz w:val="24"/>
      <w:lang w:val="en-US"/>
    </w:rPr>
  </w:style>
  <w:style w:type="paragraph" w:styleId="16">
    <w:name w:val="Body Text"/>
    <w:basedOn w:val="1"/>
    <w:link w:val="191"/>
    <w:uiPriority w:val="0"/>
    <w:rPr>
      <w:rFonts w:ascii="Times New Roman" w:hAnsi="Times New Roman"/>
      <w:sz w:val="24"/>
      <w:szCs w:val="24"/>
      <w:lang w:eastAsia="en-GB"/>
    </w:rPr>
  </w:style>
  <w:style w:type="paragraph" w:styleId="17">
    <w:name w:val="Body Text 2"/>
    <w:basedOn w:val="1"/>
    <w:link w:val="204"/>
    <w:uiPriority w:val="0"/>
    <w:pPr>
      <w:spacing w:line="480" w:lineRule="auto"/>
    </w:pPr>
    <w:rPr>
      <w:rFonts w:ascii="Times New Roman" w:hAnsi="Times New Roman"/>
      <w:sz w:val="24"/>
      <w:szCs w:val="24"/>
      <w:lang w:val="en-US"/>
    </w:rPr>
  </w:style>
  <w:style w:type="paragraph" w:styleId="18">
    <w:name w:val="Body Text 3"/>
    <w:basedOn w:val="1"/>
    <w:link w:val="482"/>
    <w:uiPriority w:val="0"/>
    <w:pPr>
      <w:spacing w:before="120"/>
      <w:ind w:left="1440"/>
    </w:pPr>
    <w:rPr>
      <w:rFonts w:ascii="Times New Roman" w:hAnsi="Times New Roman"/>
      <w:kern w:val="28"/>
      <w:sz w:val="20"/>
      <w:szCs w:val="24"/>
      <w:lang w:val="en-US"/>
    </w:rPr>
  </w:style>
  <w:style w:type="paragraph" w:styleId="19">
    <w:name w:val="Body Text Indent"/>
    <w:basedOn w:val="1"/>
    <w:link w:val="210"/>
    <w:uiPriority w:val="0"/>
    <w:pPr>
      <w:ind w:left="360"/>
    </w:pPr>
  </w:style>
  <w:style w:type="paragraph" w:styleId="20">
    <w:name w:val="Body Text Indent 2"/>
    <w:basedOn w:val="1"/>
    <w:link w:val="205"/>
    <w:uiPriority w:val="0"/>
    <w:pPr>
      <w:ind w:left="720"/>
    </w:pPr>
    <w:rPr>
      <w:rFonts w:ascii="Times New Roman" w:hAnsi="Times New Roman"/>
      <w:sz w:val="24"/>
      <w:szCs w:val="24"/>
      <w:lang w:val="en-US"/>
    </w:rPr>
  </w:style>
  <w:style w:type="paragraph" w:styleId="21">
    <w:name w:val="Body Text Indent 3"/>
    <w:basedOn w:val="1"/>
    <w:link w:val="465"/>
    <w:uiPriority w:val="0"/>
    <w:pPr>
      <w:spacing w:before="120"/>
      <w:ind w:left="360"/>
    </w:pPr>
    <w:rPr>
      <w:rFonts w:ascii="Book Antiqua" w:hAnsi="Book Antiqua" w:eastAsia="Batang"/>
      <w:sz w:val="16"/>
      <w:szCs w:val="16"/>
      <w:lang w:val="en-US"/>
    </w:rPr>
  </w:style>
  <w:style w:type="paragraph" w:styleId="22">
    <w:name w:val="caption"/>
    <w:basedOn w:val="1"/>
    <w:next w:val="1"/>
    <w:link w:val="445"/>
    <w:qFormat/>
    <w:uiPriority w:val="0"/>
    <w:pPr>
      <w:wordWrap w:val="0"/>
      <w:autoSpaceDE w:val="0"/>
      <w:autoSpaceDN w:val="0"/>
      <w:spacing w:before="120" w:after="240"/>
      <w:jc w:val="center"/>
    </w:pPr>
    <w:rPr>
      <w:rFonts w:eastAsia="Book Antiqua"/>
      <w:bCs/>
      <w:lang w:val="en-US" w:eastAsia="ko-KR"/>
    </w:rPr>
  </w:style>
  <w:style w:type="paragraph" w:styleId="23">
    <w:name w:val="Closing"/>
    <w:basedOn w:val="1"/>
    <w:link w:val="472"/>
    <w:uiPriority w:val="0"/>
    <w:pPr>
      <w:spacing w:before="120"/>
      <w:ind w:left="4536"/>
    </w:pPr>
    <w:rPr>
      <w:rFonts w:ascii="Times New Roman" w:hAnsi="Times New Roman"/>
      <w:kern w:val="28"/>
      <w:sz w:val="24"/>
      <w:szCs w:val="24"/>
      <w:lang w:val="en-US"/>
    </w:rPr>
  </w:style>
  <w:style w:type="character" w:styleId="24">
    <w:name w:val="annotation reference"/>
    <w:basedOn w:val="12"/>
    <w:qFormat/>
    <w:uiPriority w:val="99"/>
    <w:rPr>
      <w:rFonts w:ascii="Arial Narrow" w:hAnsi="Arial Narrow"/>
      <w:b/>
      <w:color w:val="0000FF"/>
      <w:sz w:val="16"/>
      <w:szCs w:val="16"/>
      <w:lang w:val="en-GB"/>
      <w14:shadow w14:blurRad="50800" w14:dist="38100" w14:dir="2700000" w14:sx="100000" w14:sy="100000" w14:kx="0" w14:ky="0" w14:algn="tl">
        <w14:srgbClr w14:val="000000">
          <w14:alpha w14:val="60000"/>
        </w14:srgbClr>
      </w14:shadow>
    </w:rPr>
  </w:style>
  <w:style w:type="paragraph" w:styleId="25">
    <w:name w:val="annotation text"/>
    <w:basedOn w:val="1"/>
    <w:link w:val="111"/>
    <w:qFormat/>
    <w:uiPriority w:val="99"/>
  </w:style>
  <w:style w:type="paragraph" w:styleId="26">
    <w:name w:val="annotation subject"/>
    <w:basedOn w:val="25"/>
    <w:next w:val="25"/>
    <w:link w:val="225"/>
    <w:uiPriority w:val="99"/>
    <w:rPr>
      <w:b/>
      <w:bCs/>
      <w:sz w:val="20"/>
    </w:rPr>
  </w:style>
  <w:style w:type="paragraph" w:styleId="27">
    <w:name w:val="Date"/>
    <w:basedOn w:val="1"/>
    <w:next w:val="1"/>
    <w:link w:val="353"/>
    <w:uiPriority w:val="0"/>
    <w:pPr>
      <w:ind w:left="1440"/>
    </w:pPr>
    <w:rPr>
      <w:rFonts w:ascii="Times New Roman" w:hAnsi="Times New Roman" w:eastAsia="Batang"/>
      <w:sz w:val="24"/>
      <w:lang w:val="en-US"/>
    </w:rPr>
  </w:style>
  <w:style w:type="paragraph" w:styleId="28">
    <w:name w:val="Document Map"/>
    <w:basedOn w:val="1"/>
    <w:link w:val="148"/>
    <w:unhideWhenUsed/>
    <w:uiPriority w:val="0"/>
    <w:rPr>
      <w:rFonts w:ascii="Tahoma" w:hAnsi="Tahoma" w:cs="Tahoma"/>
      <w:sz w:val="16"/>
      <w:szCs w:val="16"/>
    </w:rPr>
  </w:style>
  <w:style w:type="character" w:styleId="29">
    <w:name w:val="Emphasis"/>
    <w:basedOn w:val="12"/>
    <w:qFormat/>
    <w:uiPriority w:val="0"/>
    <w:rPr>
      <w:i/>
      <w:iCs/>
    </w:rPr>
  </w:style>
  <w:style w:type="character" w:styleId="30">
    <w:name w:val="endnote reference"/>
    <w:basedOn w:val="12"/>
    <w:uiPriority w:val="0"/>
    <w:rPr>
      <w:vertAlign w:val="superscript"/>
    </w:rPr>
  </w:style>
  <w:style w:type="paragraph" w:styleId="31">
    <w:name w:val="endnote text"/>
    <w:basedOn w:val="1"/>
    <w:link w:val="213"/>
    <w:uiPriority w:val="0"/>
    <w:rPr>
      <w:sz w:val="20"/>
    </w:rPr>
  </w:style>
  <w:style w:type="paragraph" w:styleId="32">
    <w:name w:val="envelope return"/>
    <w:basedOn w:val="1"/>
    <w:uiPriority w:val="0"/>
    <w:pPr>
      <w:spacing w:before="120"/>
      <w:ind w:left="1440"/>
    </w:pPr>
    <w:rPr>
      <w:rFonts w:ascii="Times New Roman" w:hAnsi="Times New Roman"/>
      <w:kern w:val="28"/>
      <w:szCs w:val="24"/>
      <w:lang w:val="en-US"/>
    </w:rPr>
  </w:style>
  <w:style w:type="character" w:styleId="33">
    <w:name w:val="FollowedHyperlink"/>
    <w:basedOn w:val="12"/>
    <w:uiPriority w:val="99"/>
    <w:rPr>
      <w:color w:val="0000FF"/>
      <w:u w:val="single"/>
    </w:rPr>
  </w:style>
  <w:style w:type="paragraph" w:styleId="34">
    <w:name w:val="footer"/>
    <w:basedOn w:val="1"/>
    <w:link w:val="81"/>
    <w:unhideWhenUsed/>
    <w:uiPriority w:val="99"/>
    <w:pPr>
      <w:tabs>
        <w:tab w:val="center" w:pos="4680"/>
        <w:tab w:val="right" w:pos="9360"/>
      </w:tabs>
      <w:spacing w:after="0" w:line="240" w:lineRule="auto"/>
    </w:pPr>
  </w:style>
  <w:style w:type="character" w:styleId="35">
    <w:name w:val="footnote reference"/>
    <w:uiPriority w:val="0"/>
    <w:rPr>
      <w:color w:val="000000"/>
    </w:rPr>
  </w:style>
  <w:style w:type="paragraph" w:styleId="36">
    <w:name w:val="footnote text"/>
    <w:basedOn w:val="1"/>
    <w:link w:val="283"/>
    <w:uiPriority w:val="0"/>
    <w:rPr>
      <w:sz w:val="20"/>
    </w:rPr>
  </w:style>
  <w:style w:type="paragraph" w:styleId="37">
    <w:name w:val="header"/>
    <w:basedOn w:val="1"/>
    <w:link w:val="80"/>
    <w:unhideWhenUsed/>
    <w:uiPriority w:val="0"/>
    <w:pPr>
      <w:tabs>
        <w:tab w:val="center" w:pos="4680"/>
        <w:tab w:val="right" w:pos="9360"/>
      </w:tabs>
      <w:spacing w:after="0" w:line="240" w:lineRule="auto"/>
    </w:pPr>
  </w:style>
  <w:style w:type="character" w:styleId="38">
    <w:name w:val="HTML Code"/>
    <w:basedOn w:val="12"/>
    <w:uiPriority w:val="0"/>
    <w:rPr>
      <w:rFonts w:ascii="Courier New" w:hAnsi="Courier New" w:eastAsia="Times New Roman" w:cs="Courier New"/>
      <w:b/>
      <w:i/>
      <w:sz w:val="20"/>
      <w:szCs w:val="20"/>
      <w:lang w:val="en-US" w:eastAsia="en-US" w:bidi="ar-SA"/>
    </w:rPr>
  </w:style>
  <w:style w:type="character" w:styleId="39">
    <w:name w:val="Hyperlink"/>
    <w:basedOn w:val="12"/>
    <w:uiPriority w:val="99"/>
    <w:rPr>
      <w:rFonts w:ascii="Arial" w:hAnsi="Arial"/>
      <w:color w:val="auto"/>
      <w:sz w:val="18"/>
      <w:u w:val="single"/>
    </w:rPr>
  </w:style>
  <w:style w:type="paragraph" w:styleId="40">
    <w:name w:val="index 1"/>
    <w:basedOn w:val="1"/>
    <w:next w:val="1"/>
    <w:autoRedefine/>
    <w:uiPriority w:val="0"/>
    <w:pPr>
      <w:ind w:left="180" w:hanging="180"/>
    </w:pPr>
    <w:rPr>
      <w:rFonts w:eastAsia="Batang"/>
    </w:rPr>
  </w:style>
  <w:style w:type="paragraph" w:styleId="41">
    <w:name w:val="index heading"/>
    <w:basedOn w:val="1"/>
    <w:next w:val="40"/>
    <w:uiPriority w:val="0"/>
    <w:pPr>
      <w:ind w:left="1440"/>
    </w:pPr>
    <w:rPr>
      <w:rFonts w:ascii="Times New Roman" w:hAnsi="Times New Roman" w:eastAsia="Batang"/>
      <w:sz w:val="24"/>
      <w:lang w:val="en-US"/>
    </w:rPr>
  </w:style>
  <w:style w:type="paragraph" w:styleId="42">
    <w:name w:val="List"/>
    <w:basedOn w:val="1"/>
    <w:uiPriority w:val="0"/>
    <w:pPr>
      <w:numPr>
        <w:ilvl w:val="0"/>
        <w:numId w:val="3"/>
      </w:numPr>
      <w:spacing w:after="60" w:line="240" w:lineRule="auto"/>
      <w:jc w:val="left"/>
    </w:pPr>
    <w:rPr>
      <w:rFonts w:eastAsia="SimSun"/>
      <w:sz w:val="20"/>
      <w:lang w:val="en-US"/>
    </w:rPr>
  </w:style>
  <w:style w:type="paragraph" w:styleId="43">
    <w:name w:val="List 3"/>
    <w:basedOn w:val="1"/>
    <w:uiPriority w:val="0"/>
    <w:pPr>
      <w:ind w:left="1080"/>
    </w:pPr>
    <w:rPr>
      <w:rFonts w:ascii=".VnTime" w:hAnsi=".VnTime" w:eastAsia="Batang"/>
      <w:sz w:val="24"/>
      <w:lang w:val="en-US"/>
    </w:rPr>
  </w:style>
  <w:style w:type="paragraph" w:styleId="44">
    <w:name w:val="List Bullet"/>
    <w:basedOn w:val="1"/>
    <w:autoRedefine/>
    <w:uiPriority w:val="0"/>
  </w:style>
  <w:style w:type="paragraph" w:styleId="45">
    <w:name w:val="List Bullet 2"/>
    <w:basedOn w:val="1"/>
    <w:autoRedefine/>
    <w:uiPriority w:val="0"/>
    <w:pPr>
      <w:numPr>
        <w:ilvl w:val="0"/>
        <w:numId w:val="4"/>
      </w:numPr>
      <w:spacing w:after="60" w:line="320" w:lineRule="atLeast"/>
      <w:ind w:left="1440"/>
    </w:pPr>
    <w:rPr>
      <w:sz w:val="24"/>
      <w:szCs w:val="24"/>
      <w:lang w:val="en-US"/>
    </w:rPr>
  </w:style>
  <w:style w:type="paragraph" w:styleId="46">
    <w:name w:val="List Bullet 3"/>
    <w:basedOn w:val="1"/>
    <w:uiPriority w:val="0"/>
    <w:pPr>
      <w:spacing w:before="120"/>
      <w:ind w:left="1276" w:hanging="425"/>
    </w:pPr>
    <w:rPr>
      <w:rFonts w:ascii="Times New Roman" w:hAnsi="Times New Roman"/>
      <w:kern w:val="28"/>
      <w:sz w:val="24"/>
      <w:szCs w:val="24"/>
      <w:lang w:val="en-US"/>
    </w:rPr>
  </w:style>
  <w:style w:type="paragraph" w:styleId="47">
    <w:name w:val="List Bullet 4"/>
    <w:basedOn w:val="1"/>
    <w:autoRedefine/>
    <w:uiPriority w:val="0"/>
    <w:pPr>
      <w:tabs>
        <w:tab w:val="right" w:pos="1008"/>
        <w:tab w:val="left" w:pos="2448"/>
        <w:tab w:val="left" w:pos="2736"/>
      </w:tabs>
      <w:spacing w:before="120"/>
      <w:ind w:left="2880"/>
    </w:pPr>
    <w:rPr>
      <w:rFonts w:ascii="Times New Roman" w:hAnsi="Times New Roman" w:eastAsia="Batang"/>
      <w:szCs w:val="24"/>
    </w:rPr>
  </w:style>
  <w:style w:type="paragraph" w:styleId="48">
    <w:name w:val="List Bullet 5"/>
    <w:basedOn w:val="1"/>
    <w:uiPriority w:val="0"/>
    <w:pPr>
      <w:spacing w:before="120"/>
      <w:ind w:left="2126" w:hanging="425"/>
    </w:pPr>
    <w:rPr>
      <w:rFonts w:ascii="Times New Roman" w:hAnsi="Times New Roman"/>
      <w:kern w:val="28"/>
      <w:sz w:val="24"/>
      <w:szCs w:val="24"/>
      <w:lang w:val="en-US"/>
    </w:rPr>
  </w:style>
  <w:style w:type="paragraph" w:styleId="49">
    <w:name w:val="List Continue"/>
    <w:basedOn w:val="1"/>
    <w:uiPriority w:val="0"/>
    <w:pPr>
      <w:spacing w:after="60"/>
      <w:ind w:left="562"/>
    </w:pPr>
    <w:rPr>
      <w:rFonts w:cs="Arial"/>
      <w:sz w:val="20"/>
      <w:lang w:val="en-US"/>
    </w:rPr>
  </w:style>
  <w:style w:type="paragraph" w:styleId="50">
    <w:name w:val="List Number"/>
    <w:basedOn w:val="1"/>
    <w:uiPriority w:val="0"/>
    <w:pPr>
      <w:tabs>
        <w:tab w:val="left" w:pos="547"/>
      </w:tabs>
      <w:spacing w:after="60"/>
      <w:ind w:left="562" w:hanging="202"/>
    </w:pPr>
    <w:rPr>
      <w:rFonts w:cs="Arial"/>
      <w:sz w:val="20"/>
      <w:lang w:val="en-US"/>
    </w:rPr>
  </w:style>
  <w:style w:type="paragraph" w:styleId="51">
    <w:name w:val="List Number 2"/>
    <w:basedOn w:val="1"/>
    <w:uiPriority w:val="0"/>
    <w:pPr>
      <w:tabs>
        <w:tab w:val="left" w:pos="720"/>
      </w:tabs>
      <w:spacing w:before="120"/>
      <w:ind w:left="720"/>
    </w:pPr>
    <w:rPr>
      <w:rFonts w:ascii="Arial Narrow" w:hAnsi="Arial Narrow"/>
      <w:color w:val="333399"/>
      <w:sz w:val="24"/>
      <w:szCs w:val="24"/>
      <w:lang w:val="en-US"/>
    </w:rPr>
  </w:style>
  <w:style w:type="paragraph" w:styleId="52">
    <w:name w:val="List Number 3"/>
    <w:basedOn w:val="1"/>
    <w:uiPriority w:val="0"/>
    <w:pPr>
      <w:tabs>
        <w:tab w:val="left" w:pos="1080"/>
      </w:tabs>
      <w:spacing w:before="120"/>
      <w:ind w:left="360"/>
    </w:pPr>
    <w:rPr>
      <w:rFonts w:ascii="Arial Narrow" w:hAnsi="Arial Narrow"/>
      <w:color w:val="333399"/>
      <w:sz w:val="24"/>
      <w:szCs w:val="24"/>
      <w:lang w:val="en-US"/>
    </w:rPr>
  </w:style>
  <w:style w:type="paragraph" w:styleId="53">
    <w:name w:val="List Number 4"/>
    <w:basedOn w:val="1"/>
    <w:uiPriority w:val="0"/>
    <w:pPr>
      <w:tabs>
        <w:tab w:val="left" w:pos="1440"/>
      </w:tabs>
      <w:spacing w:before="120"/>
      <w:ind w:left="1440"/>
    </w:pPr>
    <w:rPr>
      <w:rFonts w:ascii="Arial Narrow" w:hAnsi="Arial Narrow"/>
      <w:color w:val="333399"/>
      <w:sz w:val="24"/>
      <w:szCs w:val="24"/>
      <w:lang w:val="en-US"/>
    </w:rPr>
  </w:style>
  <w:style w:type="paragraph" w:styleId="54">
    <w:name w:val="List Number 5"/>
    <w:basedOn w:val="1"/>
    <w:uiPriority w:val="0"/>
    <w:pPr>
      <w:numPr>
        <w:ilvl w:val="0"/>
        <w:numId w:val="5"/>
      </w:numPr>
      <w:tabs>
        <w:tab w:val="left" w:pos="1800"/>
        <w:tab w:val="clear" w:pos="540"/>
      </w:tabs>
      <w:spacing w:before="120"/>
      <w:ind w:left="1800"/>
    </w:pPr>
    <w:rPr>
      <w:rFonts w:ascii="Arial Narrow" w:hAnsi="Arial Narrow"/>
      <w:color w:val="333399"/>
      <w:sz w:val="24"/>
      <w:szCs w:val="24"/>
      <w:lang w:val="en-US"/>
    </w:rPr>
  </w:style>
  <w:style w:type="paragraph" w:styleId="55">
    <w:name w:val="Normal (Web)"/>
    <w:basedOn w:val="1"/>
    <w:uiPriority w:val="99"/>
    <w:pPr>
      <w:spacing w:before="100" w:beforeAutospacing="1" w:after="100" w:afterAutospacing="1"/>
    </w:pPr>
    <w:rPr>
      <w:szCs w:val="18"/>
      <w:lang w:eastAsia="en-GB"/>
    </w:rPr>
  </w:style>
  <w:style w:type="paragraph" w:styleId="56">
    <w:name w:val="Normal Indent"/>
    <w:basedOn w:val="1"/>
    <w:uiPriority w:val="0"/>
    <w:pPr>
      <w:spacing w:before="20" w:after="100" w:line="240" w:lineRule="exact"/>
      <w:ind w:left="1320" w:right="-580"/>
    </w:pPr>
    <w:rPr>
      <w:rFonts w:ascii="Times New Roman" w:hAnsi="Times New Roman"/>
      <w:sz w:val="20"/>
      <w:szCs w:val="24"/>
      <w:lang w:val="en-US"/>
    </w:rPr>
  </w:style>
  <w:style w:type="character" w:styleId="57">
    <w:name w:val="page number"/>
    <w:basedOn w:val="12"/>
    <w:uiPriority w:val="0"/>
  </w:style>
  <w:style w:type="paragraph" w:styleId="58">
    <w:name w:val="Plain Text"/>
    <w:basedOn w:val="1"/>
    <w:link w:val="232"/>
    <w:unhideWhenUsed/>
    <w:uiPriority w:val="99"/>
    <w:rPr>
      <w:rFonts w:ascii="Consolas" w:hAnsi="Consolas" w:eastAsia="Calibri"/>
      <w:sz w:val="21"/>
      <w:szCs w:val="21"/>
      <w:lang w:val="en-US"/>
    </w:rPr>
  </w:style>
  <w:style w:type="character" w:styleId="59">
    <w:name w:val="Strong"/>
    <w:basedOn w:val="12"/>
    <w:qFormat/>
    <w:uiPriority w:val="0"/>
    <w:rPr>
      <w:b/>
      <w:bCs/>
    </w:rPr>
  </w:style>
  <w:style w:type="paragraph" w:styleId="60">
    <w:name w:val="Subtitle"/>
    <w:basedOn w:val="1"/>
    <w:link w:val="348"/>
    <w:qFormat/>
    <w:uiPriority w:val="0"/>
    <w:pPr>
      <w:suppressAutoHyphens/>
      <w:spacing w:before="1200"/>
      <w:ind w:left="1440"/>
      <w:jc w:val="center"/>
    </w:pPr>
    <w:rPr>
      <w:rFonts w:ascii="Times New Roman Bold" w:hAnsi="Times New Roman Bold" w:eastAsia="Batang"/>
      <w:b/>
      <w:spacing w:val="20"/>
      <w:sz w:val="72"/>
      <w:lang w:val="en-US"/>
    </w:rPr>
  </w:style>
  <w:style w:type="table" w:styleId="61">
    <w:name w:val="Table Classic 1"/>
    <w:basedOn w:val="13"/>
    <w:uiPriority w:val="0"/>
    <w:pPr>
      <w:spacing w:after="0" w:line="240" w:lineRule="auto"/>
      <w:jc w:val="both"/>
    </w:pPr>
    <w:rPr>
      <w:rFonts w:ascii="Arial" w:hAnsi="Arial" w:eastAsia="Calibri" w:cs="Times New Roman"/>
      <w:sz w:val="20"/>
      <w:szCs w:val="20"/>
    </w:rPr>
    <w:tblPr>
      <w:tblBorders>
        <w:top w:val="single" w:color="000000" w:sz="12" w:space="0"/>
        <w:bottom w:val="single" w:color="000000" w:sz="12" w:space="0"/>
      </w:tblBorders>
    </w:tblPr>
    <w:tcPr>
      <w:shd w:val="clear" w:color="auto" w:fill="auto"/>
    </w:tcPr>
    <w:tblStylePr w:type="firstRow">
      <w:rPr>
        <w:i/>
        <w:iCs/>
      </w:rPr>
      <w:tblPr/>
      <w:tcPr>
        <w:tcBorders>
          <w:bottom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62">
    <w:name w:val="Table Columns 3"/>
    <w:basedOn w:val="13"/>
    <w:uiPriority w:val="0"/>
    <w:pPr>
      <w:spacing w:after="0" w:line="240" w:lineRule="auto"/>
      <w:jc w:val="both"/>
    </w:pPr>
    <w:rPr>
      <w:rFonts w:ascii="Arial" w:hAnsi="Arial" w:eastAsia="Calibri" w:cs="Times New Roman"/>
      <w:b/>
      <w:bCs/>
      <w:sz w:val="20"/>
      <w:szCs w:val="20"/>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63">
    <w:name w:val="Table Elegant"/>
    <w:basedOn w:val="13"/>
    <w:uiPriority w:val="0"/>
    <w:pPr>
      <w:spacing w:after="0" w:line="240" w:lineRule="auto"/>
      <w:jc w:val="both"/>
    </w:pPr>
    <w:rPr>
      <w:rFonts w:ascii="Arial" w:hAnsi="Arial" w:eastAsia="Calibri" w:cs="Times New Roman"/>
      <w:sz w:val="20"/>
      <w:szCs w:val="20"/>
    </w:r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64">
    <w:name w:val="Table Grid"/>
    <w:basedOn w:val="13"/>
    <w:uiPriority w:val="39"/>
    <w:pPr>
      <w:spacing w:after="0" w:line="240" w:lineRule="auto"/>
      <w:jc w:val="both"/>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65">
    <w:name w:val="Table List 1"/>
    <w:basedOn w:val="13"/>
    <w:uiPriority w:val="0"/>
    <w:pPr>
      <w:spacing w:before="120" w:after="120" w:line="240" w:lineRule="auto"/>
      <w:ind w:left="1344"/>
    </w:pPr>
    <w:rPr>
      <w:rFonts w:ascii="Times New Roman" w:hAnsi="Times New Roman" w:eastAsia="MS Mincho" w:cs="Times New Roman"/>
      <w:sz w:val="20"/>
      <w:szCs w:val="20"/>
    </w:r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bottom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paragraph" w:styleId="66">
    <w:name w:val="table of figures"/>
    <w:basedOn w:val="1"/>
    <w:next w:val="1"/>
    <w:uiPriority w:val="0"/>
    <w:pPr>
      <w:suppressAutoHyphens/>
      <w:ind w:left="1440"/>
    </w:pPr>
    <w:rPr>
      <w:rFonts w:ascii="Times New Roman" w:hAnsi="Times New Roman" w:eastAsia="Batang"/>
      <w:sz w:val="24"/>
      <w:lang w:val="en-US"/>
    </w:rPr>
  </w:style>
  <w:style w:type="table" w:styleId="67">
    <w:name w:val="Table Professional"/>
    <w:basedOn w:val="13"/>
    <w:uiPriority w:val="0"/>
    <w:pPr>
      <w:spacing w:after="0" w:line="240" w:lineRule="auto"/>
      <w:jc w:val="both"/>
    </w:pPr>
    <w:rPr>
      <w:rFonts w:ascii="Arial" w:hAnsi="Arial" w:eastAsia="Calibri" w:cs="Times New Roman"/>
      <w:sz w:val="20"/>
      <w:szCs w:val="20"/>
    </w:r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paragraph" w:styleId="68">
    <w:name w:val="Title"/>
    <w:basedOn w:val="1"/>
    <w:link w:val="346"/>
    <w:qFormat/>
    <w:uiPriority w:val="10"/>
    <w:pPr>
      <w:suppressAutoHyphens/>
      <w:ind w:left="1440"/>
      <w:jc w:val="center"/>
    </w:pPr>
    <w:rPr>
      <w:rFonts w:ascii="Times New Roman" w:hAnsi="Times New Roman" w:eastAsia="Batang"/>
      <w:caps/>
      <w:spacing w:val="80"/>
      <w:sz w:val="36"/>
      <w:lang w:val="en-US"/>
    </w:rPr>
  </w:style>
  <w:style w:type="paragraph" w:styleId="69">
    <w:name w:val="toc 1"/>
    <w:basedOn w:val="1"/>
    <w:next w:val="1"/>
    <w:autoRedefine/>
    <w:qFormat/>
    <w:uiPriority w:val="39"/>
    <w:pPr>
      <w:tabs>
        <w:tab w:val="right" w:leader="dot" w:pos="9728"/>
      </w:tabs>
      <w:spacing w:before="120"/>
      <w:ind w:left="0"/>
      <w:jc w:val="left"/>
    </w:pPr>
    <w:rPr>
      <w:rFonts w:ascii="Times New Roman" w:hAnsi="Times New Roman"/>
      <w:b/>
      <w:bCs/>
      <w:caps/>
      <w:sz w:val="20"/>
      <w:lang w:val="it-IT"/>
    </w:rPr>
  </w:style>
  <w:style w:type="paragraph" w:styleId="70">
    <w:name w:val="toc 2"/>
    <w:basedOn w:val="1"/>
    <w:next w:val="1"/>
    <w:autoRedefine/>
    <w:qFormat/>
    <w:uiPriority w:val="39"/>
    <w:pPr>
      <w:tabs>
        <w:tab w:val="right" w:leader="dot" w:pos="9728"/>
      </w:tabs>
      <w:spacing w:before="0" w:after="0"/>
      <w:ind w:left="200"/>
      <w:jc w:val="left"/>
    </w:pPr>
    <w:rPr>
      <w:rFonts w:ascii="Times New Roman" w:hAnsi="Times New Roman"/>
      <w:i/>
      <w:sz w:val="20"/>
    </w:rPr>
  </w:style>
  <w:style w:type="paragraph" w:styleId="71">
    <w:name w:val="toc 3"/>
    <w:basedOn w:val="1"/>
    <w:next w:val="1"/>
    <w:autoRedefine/>
    <w:qFormat/>
    <w:uiPriority w:val="39"/>
    <w:pPr>
      <w:tabs>
        <w:tab w:val="left" w:pos="800"/>
        <w:tab w:val="right" w:leader="dot" w:pos="9728"/>
      </w:tabs>
      <w:spacing w:before="0" w:after="0"/>
      <w:ind w:left="400"/>
      <w:jc w:val="left"/>
    </w:pPr>
    <w:rPr>
      <w:rFonts w:ascii="Times New Roman" w:hAnsi="Times New Roman"/>
      <w:i/>
      <w:iCs/>
      <w:sz w:val="20"/>
      <w:lang w:val="it-IT"/>
    </w:rPr>
  </w:style>
  <w:style w:type="paragraph" w:styleId="72">
    <w:name w:val="toc 4"/>
    <w:basedOn w:val="1"/>
    <w:next w:val="1"/>
    <w:autoRedefine/>
    <w:uiPriority w:val="39"/>
    <w:pPr>
      <w:tabs>
        <w:tab w:val="left" w:pos="1200"/>
        <w:tab w:val="right" w:leader="dot" w:pos="9728"/>
      </w:tabs>
      <w:spacing w:before="0" w:after="0"/>
      <w:ind w:left="600"/>
      <w:jc w:val="left"/>
    </w:pPr>
    <w:rPr>
      <w:rFonts w:ascii="Times New Roman" w:hAnsi="Times New Roman"/>
      <w:i/>
      <w:sz w:val="20"/>
      <w:szCs w:val="18"/>
      <w:lang w:val="it-IT"/>
    </w:rPr>
  </w:style>
  <w:style w:type="paragraph" w:styleId="73">
    <w:name w:val="toc 5"/>
    <w:basedOn w:val="1"/>
    <w:next w:val="1"/>
    <w:autoRedefine/>
    <w:uiPriority w:val="39"/>
    <w:pPr>
      <w:spacing w:before="0" w:after="0"/>
      <w:ind w:left="800"/>
      <w:jc w:val="left"/>
    </w:pPr>
    <w:rPr>
      <w:rFonts w:ascii="Calibri" w:hAnsi="Calibri"/>
      <w:sz w:val="18"/>
      <w:szCs w:val="18"/>
    </w:rPr>
  </w:style>
  <w:style w:type="paragraph" w:styleId="74">
    <w:name w:val="toc 6"/>
    <w:basedOn w:val="1"/>
    <w:next w:val="1"/>
    <w:autoRedefine/>
    <w:uiPriority w:val="39"/>
    <w:pPr>
      <w:spacing w:before="0" w:after="0"/>
      <w:ind w:left="1000"/>
      <w:jc w:val="left"/>
    </w:pPr>
    <w:rPr>
      <w:rFonts w:ascii="Calibri" w:hAnsi="Calibri"/>
      <w:sz w:val="18"/>
      <w:szCs w:val="18"/>
    </w:rPr>
  </w:style>
  <w:style w:type="paragraph" w:styleId="75">
    <w:name w:val="toc 7"/>
    <w:basedOn w:val="1"/>
    <w:next w:val="1"/>
    <w:autoRedefine/>
    <w:uiPriority w:val="39"/>
    <w:pPr>
      <w:spacing w:before="0" w:after="0"/>
      <w:ind w:left="1200"/>
      <w:jc w:val="left"/>
    </w:pPr>
    <w:rPr>
      <w:rFonts w:ascii="Calibri" w:hAnsi="Calibri"/>
      <w:sz w:val="18"/>
      <w:szCs w:val="18"/>
    </w:rPr>
  </w:style>
  <w:style w:type="paragraph" w:styleId="76">
    <w:name w:val="toc 8"/>
    <w:basedOn w:val="1"/>
    <w:next w:val="1"/>
    <w:autoRedefine/>
    <w:uiPriority w:val="39"/>
    <w:pPr>
      <w:spacing w:before="0" w:after="0"/>
      <w:ind w:left="1400"/>
      <w:jc w:val="left"/>
    </w:pPr>
    <w:rPr>
      <w:rFonts w:ascii="Calibri" w:hAnsi="Calibri"/>
      <w:sz w:val="18"/>
      <w:szCs w:val="18"/>
    </w:rPr>
  </w:style>
  <w:style w:type="paragraph" w:styleId="77">
    <w:name w:val="toc 9"/>
    <w:basedOn w:val="1"/>
    <w:next w:val="1"/>
    <w:autoRedefine/>
    <w:uiPriority w:val="39"/>
    <w:pPr>
      <w:spacing w:before="0" w:after="0"/>
      <w:ind w:left="1600"/>
      <w:jc w:val="left"/>
    </w:pPr>
    <w:rPr>
      <w:rFonts w:ascii="Calibri" w:hAnsi="Calibri"/>
      <w:sz w:val="18"/>
      <w:szCs w:val="18"/>
    </w:rPr>
  </w:style>
  <w:style w:type="table" w:styleId="78">
    <w:name w:val="Light List Accent 2"/>
    <w:basedOn w:val="13"/>
    <w:uiPriority w:val="0"/>
    <w:pPr>
      <w:spacing w:after="0" w:line="240" w:lineRule="auto"/>
    </w:pPr>
    <w:rPr>
      <w:rFonts w:ascii="Arial" w:hAnsi="Arial" w:eastAsia="Calibri" w:cs="Times New Roman"/>
      <w:sz w:val="20"/>
      <w:szCs w:val="20"/>
    </w:rPr>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79">
    <w:name w:val="Light List Accent 6"/>
    <w:basedOn w:val="13"/>
    <w:uiPriority w:val="61"/>
    <w:pPr>
      <w:spacing w:after="0" w:line="240" w:lineRule="auto"/>
    </w:pPr>
    <w:rPr>
      <w:rFonts w:ascii="Arial" w:hAnsi="Arial" w:eastAsia="Calibri" w:cs="Times New Roman"/>
      <w:sz w:val="20"/>
      <w:szCs w:val="20"/>
    </w:rPr>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character" w:customStyle="1" w:styleId="80">
    <w:name w:val="Header Char"/>
    <w:basedOn w:val="12"/>
    <w:link w:val="37"/>
    <w:uiPriority w:val="0"/>
  </w:style>
  <w:style w:type="character" w:customStyle="1" w:styleId="81">
    <w:name w:val="Footer Char"/>
    <w:basedOn w:val="12"/>
    <w:link w:val="34"/>
    <w:uiPriority w:val="99"/>
  </w:style>
  <w:style w:type="character" w:customStyle="1" w:styleId="82">
    <w:name w:val="Heading 1 Char"/>
    <w:basedOn w:val="12"/>
    <w:link w:val="2"/>
    <w:uiPriority w:val="0"/>
    <w:rPr>
      <w:rFonts w:ascii="Arial" w:hAnsi="Arial" w:eastAsia="Times New Roman" w:cs="Arial"/>
      <w:b/>
      <w:caps/>
      <w:kern w:val="24"/>
      <w:sz w:val="26"/>
      <w:szCs w:val="20"/>
      <w:shd w:val="clear" w:color="auto" w:fill="FFFFFF"/>
      <w:lang w:val="en-GB"/>
    </w:rPr>
  </w:style>
  <w:style w:type="character" w:customStyle="1" w:styleId="83">
    <w:name w:val="Heading 2 Char"/>
    <w:basedOn w:val="12"/>
    <w:link w:val="4"/>
    <w:uiPriority w:val="0"/>
    <w:rPr>
      <w:rFonts w:ascii="Times New Roman" w:hAnsi="Times New Roman" w:eastAsia="Times New Roman" w:cs="Times New Roman"/>
      <w:b/>
      <w:sz w:val="24"/>
      <w:szCs w:val="24"/>
      <w:shd w:val="clear" w:color="C6D9F1" w:fill="FFFFFF"/>
      <w:lang w:val="en-GB"/>
    </w:rPr>
  </w:style>
  <w:style w:type="character" w:customStyle="1" w:styleId="84">
    <w:name w:val="Heading 3 Char"/>
    <w:basedOn w:val="12"/>
    <w:uiPriority w:val="9"/>
    <w:rPr>
      <w:rFonts w:asciiTheme="majorHAnsi" w:hAnsiTheme="majorHAnsi" w:eastAsiaTheme="majorEastAsia" w:cstheme="majorBidi"/>
      <w:color w:val="1F4E79" w:themeColor="accent1" w:themeShade="80"/>
      <w:sz w:val="24"/>
      <w:szCs w:val="24"/>
      <w:lang w:val="en-GB"/>
    </w:rPr>
  </w:style>
  <w:style w:type="character" w:customStyle="1" w:styleId="85">
    <w:name w:val="Heading 4 Char"/>
    <w:basedOn w:val="12"/>
    <w:link w:val="6"/>
    <w:uiPriority w:val="9"/>
    <w:rPr>
      <w:rFonts w:ascii="Times New Roman" w:hAnsi="Times New Roman" w:eastAsia="Times New Roman" w:cs="Times New Roman"/>
      <w:b/>
      <w:szCs w:val="28"/>
      <w:lang w:val="en-GB"/>
    </w:rPr>
  </w:style>
  <w:style w:type="character" w:customStyle="1" w:styleId="86">
    <w:name w:val="Heading 5 Char"/>
    <w:basedOn w:val="12"/>
    <w:link w:val="7"/>
    <w:uiPriority w:val="9"/>
    <w:rPr>
      <w:rFonts w:ascii="Times New Roman" w:hAnsi="Times New Roman" w:eastAsia="Times New Roman" w:cs="Times New Roman"/>
      <w:b/>
      <w:szCs w:val="28"/>
      <w:lang w:val="en-GB"/>
    </w:rPr>
  </w:style>
  <w:style w:type="character" w:customStyle="1" w:styleId="87">
    <w:name w:val="Heading 6 Char"/>
    <w:basedOn w:val="12"/>
    <w:link w:val="8"/>
    <w:uiPriority w:val="9"/>
    <w:rPr>
      <w:rFonts w:ascii="Times New Roman" w:hAnsi="Times New Roman" w:eastAsia="Times New Roman" w:cs="Times New Roman"/>
      <w:szCs w:val="28"/>
      <w:lang w:val="en-GB"/>
    </w:rPr>
  </w:style>
  <w:style w:type="character" w:customStyle="1" w:styleId="88">
    <w:name w:val="Heading 7 Char"/>
    <w:basedOn w:val="12"/>
    <w:link w:val="9"/>
    <w:uiPriority w:val="9"/>
    <w:rPr>
      <w:rFonts w:ascii="Times New Roman" w:hAnsi="Times New Roman" w:eastAsia="Times New Roman" w:cs="Times New Roman"/>
      <w:i/>
      <w:szCs w:val="28"/>
      <w:lang w:val="en-GB"/>
    </w:rPr>
  </w:style>
  <w:style w:type="character" w:customStyle="1" w:styleId="89">
    <w:name w:val="Heading 8 Char"/>
    <w:basedOn w:val="12"/>
    <w:link w:val="10"/>
    <w:uiPriority w:val="9"/>
    <w:rPr>
      <w:rFonts w:ascii="Arial" w:hAnsi="Arial" w:eastAsia="Times New Roman" w:cs="Times New Roman"/>
      <w:i/>
      <w:szCs w:val="20"/>
      <w:lang w:val="en-GB"/>
    </w:rPr>
  </w:style>
  <w:style w:type="character" w:customStyle="1" w:styleId="90">
    <w:name w:val="Heading 9 Char"/>
    <w:basedOn w:val="12"/>
    <w:link w:val="11"/>
    <w:uiPriority w:val="9"/>
    <w:rPr>
      <w:rFonts w:ascii="Arial" w:hAnsi="Arial" w:eastAsia="Times New Roman" w:cs="Times New Roman"/>
      <w:b/>
      <w:i/>
      <w:szCs w:val="20"/>
      <w:lang w:val="en-GB"/>
    </w:rPr>
  </w:style>
  <w:style w:type="paragraph" w:customStyle="1" w:styleId="91">
    <w:name w:val="ActionsPending1"/>
    <w:basedOn w:val="3"/>
    <w:uiPriority w:val="0"/>
    <w:pPr>
      <w:shd w:val="clear" w:color="auto" w:fill="FFFF99"/>
    </w:pPr>
    <w:rPr>
      <w:b/>
      <w:color w:val="FF0000"/>
      <w:szCs w:val="22"/>
    </w:rPr>
  </w:style>
  <w:style w:type="paragraph" w:customStyle="1" w:styleId="92">
    <w:name w:val="Bd-1b (Bold)"/>
    <w:basedOn w:val="3"/>
    <w:uiPriority w:val="0"/>
    <w:rPr>
      <w:b/>
    </w:rPr>
  </w:style>
  <w:style w:type="paragraph" w:customStyle="1" w:styleId="93">
    <w:name w:val="Bd-1box"/>
    <w:basedOn w:val="3"/>
    <w:uiPriority w:val="0"/>
    <w:pPr>
      <w:pBdr>
        <w:top w:val="single" w:color="auto" w:sz="4" w:space="1"/>
        <w:left w:val="single" w:color="auto" w:sz="4" w:space="4"/>
        <w:bottom w:val="single" w:color="auto" w:sz="4" w:space="1"/>
        <w:right w:val="single" w:color="auto" w:sz="4" w:space="4"/>
      </w:pBdr>
      <w:shd w:val="clear" w:color="auto" w:fill="F3F3F3"/>
      <w:ind w:left="864" w:right="144"/>
    </w:pPr>
  </w:style>
  <w:style w:type="paragraph" w:customStyle="1" w:styleId="94">
    <w:name w:val="Bd-2 (BodyTxt2 -&gt;)"/>
    <w:basedOn w:val="3"/>
    <w:uiPriority w:val="0"/>
    <w:pPr>
      <w:ind w:left="1080"/>
    </w:pPr>
  </w:style>
  <w:style w:type="paragraph" w:customStyle="1" w:styleId="95">
    <w:name w:val="Bd-3 (ind 1&quot;)"/>
    <w:basedOn w:val="94"/>
    <w:uiPriority w:val="0"/>
    <w:pPr>
      <w:ind w:left="1440"/>
    </w:pPr>
  </w:style>
  <w:style w:type="paragraph" w:customStyle="1" w:styleId="96">
    <w:name w:val="Bd-Nl1"/>
    <w:basedOn w:val="3"/>
    <w:uiPriority w:val="0"/>
    <w:pPr>
      <w:tabs>
        <w:tab w:val="left" w:pos="1440"/>
      </w:tabs>
      <w:spacing w:after="60"/>
      <w:ind w:left="1440" w:hanging="720"/>
    </w:pPr>
  </w:style>
  <w:style w:type="paragraph" w:customStyle="1" w:styleId="97">
    <w:name w:val="Bd-Nl1b (bold)"/>
    <w:basedOn w:val="96"/>
    <w:uiPriority w:val="0"/>
    <w:rPr>
      <w:b/>
    </w:rPr>
  </w:style>
  <w:style w:type="paragraph" w:customStyle="1" w:styleId="98">
    <w:name w:val="Bd-ParaTitle1"/>
    <w:basedOn w:val="3"/>
    <w:uiPriority w:val="0"/>
    <w:pPr>
      <w:jc w:val="left"/>
    </w:pPr>
    <w:rPr>
      <w:rFonts w:ascii="Tahoma" w:hAnsi="Tahoma" w:cs="Tahoma"/>
      <w:b/>
    </w:rPr>
  </w:style>
  <w:style w:type="paragraph" w:customStyle="1" w:styleId="99">
    <w:name w:val="Bd-ParaTitle2"/>
    <w:basedOn w:val="98"/>
    <w:uiPriority w:val="0"/>
    <w:pPr>
      <w:ind w:left="2160" w:hanging="1440"/>
    </w:pPr>
    <w:rPr>
      <w:lang w:val="en-CA"/>
    </w:rPr>
  </w:style>
  <w:style w:type="paragraph" w:customStyle="1" w:styleId="100">
    <w:name w:val="Bd-ParaTitle3"/>
    <w:basedOn w:val="99"/>
    <w:uiPriority w:val="0"/>
    <w:pPr>
      <w:ind w:left="2520"/>
    </w:pPr>
  </w:style>
  <w:style w:type="paragraph" w:customStyle="1" w:styleId="101">
    <w:name w:val="Bd-Remarks/i"/>
    <w:basedOn w:val="3"/>
    <w:uiPriority w:val="0"/>
    <w:rPr>
      <w:i/>
    </w:rPr>
  </w:style>
  <w:style w:type="paragraph" w:customStyle="1" w:styleId="102">
    <w:name w:val="Bl-1 (Bullet 1)"/>
    <w:link w:val="162"/>
    <w:uiPriority w:val="0"/>
    <w:pPr>
      <w:numPr>
        <w:ilvl w:val="0"/>
        <w:numId w:val="6"/>
      </w:numPr>
      <w:tabs>
        <w:tab w:val="left" w:pos="0"/>
        <w:tab w:val="clear" w:pos="1872"/>
      </w:tabs>
      <w:adjustRightInd w:val="0"/>
      <w:snapToGrid w:val="0"/>
      <w:spacing w:before="60" w:after="40" w:line="264" w:lineRule="auto"/>
      <w:ind w:left="845" w:hanging="845"/>
      <w:jc w:val="right"/>
    </w:pPr>
    <w:rPr>
      <w:rFonts w:ascii="Verdana" w:hAnsi="Verdana" w:eastAsia="Times New Roman" w:cs="Times New Roman"/>
      <w:sz w:val="18"/>
      <w:szCs w:val="20"/>
      <w:lang w:val="en-GB" w:eastAsia="en-US" w:bidi="ar-SA"/>
    </w:rPr>
  </w:style>
  <w:style w:type="paragraph" w:customStyle="1" w:styleId="103">
    <w:name w:val="Bl-1 (Bullet 1) Char"/>
    <w:link w:val="163"/>
    <w:uiPriority w:val="0"/>
    <w:pPr>
      <w:numPr>
        <w:ilvl w:val="0"/>
        <w:numId w:val="7"/>
      </w:numPr>
      <w:spacing w:before="60" w:after="120" w:line="264" w:lineRule="auto"/>
      <w:jc w:val="right"/>
    </w:pPr>
    <w:rPr>
      <w:rFonts w:ascii="Verdana" w:hAnsi="Verdana" w:eastAsia="Times New Roman" w:cs="Times New Roman"/>
      <w:sz w:val="18"/>
      <w:szCs w:val="20"/>
      <w:lang w:val="en-GB" w:eastAsia="en-US" w:bidi="ar-SA"/>
    </w:rPr>
  </w:style>
  <w:style w:type="paragraph" w:customStyle="1" w:styleId="104">
    <w:name w:val="Bl-1box"/>
    <w:basedOn w:val="102"/>
    <w:uiPriority w:val="0"/>
    <w:pPr>
      <w:numPr>
        <w:numId w:val="0"/>
      </w:numPr>
      <w:pBdr>
        <w:top w:val="single" w:color="auto" w:sz="4" w:space="1"/>
        <w:left w:val="single" w:color="auto" w:sz="4" w:space="4"/>
        <w:bottom w:val="single" w:color="auto" w:sz="4" w:space="1"/>
        <w:right w:val="single" w:color="auto" w:sz="4" w:space="4"/>
      </w:pBdr>
      <w:shd w:val="clear" w:color="auto" w:fill="F3F3F3"/>
      <w:ind w:right="144"/>
    </w:pPr>
  </w:style>
  <w:style w:type="paragraph" w:customStyle="1" w:styleId="105">
    <w:name w:val="Bl-2 (Bullet 2)"/>
    <w:uiPriority w:val="0"/>
    <w:pPr>
      <w:numPr>
        <w:ilvl w:val="0"/>
        <w:numId w:val="8"/>
      </w:numPr>
      <w:spacing w:before="60" w:after="120" w:line="264" w:lineRule="auto"/>
      <w:jc w:val="right"/>
    </w:pPr>
    <w:rPr>
      <w:rFonts w:ascii="Verdana" w:hAnsi="Verdana" w:eastAsia="Times New Roman" w:cs="Times New Roman"/>
      <w:sz w:val="18"/>
      <w:szCs w:val="20"/>
      <w:lang w:val="en-GB" w:eastAsia="en-US" w:bidi="ar-SA"/>
    </w:rPr>
  </w:style>
  <w:style w:type="paragraph" w:customStyle="1" w:styleId="106">
    <w:name w:val="Bl-1i (indent1)"/>
    <w:basedOn w:val="105"/>
    <w:uiPriority w:val="0"/>
    <w:pPr>
      <w:numPr>
        <w:ilvl w:val="0"/>
        <w:numId w:val="0"/>
      </w:numPr>
      <w:tabs>
        <w:tab w:val="left" w:pos="1728"/>
      </w:tabs>
    </w:pPr>
  </w:style>
  <w:style w:type="paragraph" w:customStyle="1" w:styleId="107">
    <w:name w:val="Bl-3 (ind 1&quot;)"/>
    <w:basedOn w:val="102"/>
    <w:uiPriority w:val="0"/>
    <w:pPr>
      <w:numPr>
        <w:numId w:val="0"/>
      </w:numPr>
    </w:pPr>
  </w:style>
  <w:style w:type="paragraph" w:customStyle="1" w:styleId="108">
    <w:name w:val="Bl-c1 (Checkbox)"/>
    <w:basedOn w:val="103"/>
    <w:uiPriority w:val="0"/>
    <w:pPr>
      <w:numPr>
        <w:numId w:val="9"/>
      </w:numPr>
    </w:pPr>
  </w:style>
  <w:style w:type="paragraph" w:customStyle="1" w:styleId="109">
    <w:name w:val="Bulleted List 1"/>
    <w:semiHidden/>
    <w:uiPriority w:val="0"/>
    <w:pPr>
      <w:numPr>
        <w:ilvl w:val="0"/>
        <w:numId w:val="10"/>
      </w:numPr>
      <w:spacing w:before="60" w:after="60" w:line="240" w:lineRule="exact"/>
      <w:jc w:val="right"/>
    </w:pPr>
    <w:rPr>
      <w:rFonts w:ascii="Times New Roman" w:hAnsi="Times New Roman" w:eastAsia="Times New Roman" w:cs="Times New Roman"/>
      <w:color w:val="000000"/>
      <w:sz w:val="22"/>
      <w:szCs w:val="20"/>
      <w:lang w:val="en-US" w:eastAsia="en-US" w:bidi="ar-SA"/>
    </w:rPr>
  </w:style>
  <w:style w:type="character" w:customStyle="1" w:styleId="110">
    <w:name w:val="Code Featured Element"/>
    <w:basedOn w:val="12"/>
    <w:semiHidden/>
    <w:uiPriority w:val="0"/>
    <w:rPr>
      <w:rFonts w:ascii="Letter Gothic MS" w:hAnsi="Letter Gothic MS"/>
      <w:b/>
      <w:color w:val="000000"/>
      <w:sz w:val="18"/>
    </w:rPr>
  </w:style>
  <w:style w:type="character" w:customStyle="1" w:styleId="111">
    <w:name w:val="Comment Text Char"/>
    <w:basedOn w:val="12"/>
    <w:link w:val="25"/>
    <w:qFormat/>
    <w:uiPriority w:val="99"/>
    <w:rPr>
      <w:rFonts w:ascii="Arial" w:hAnsi="Arial" w:eastAsia="Times New Roman" w:cs="Times New Roman"/>
      <w:szCs w:val="20"/>
      <w:lang w:val="en-GB"/>
    </w:rPr>
  </w:style>
  <w:style w:type="paragraph" w:customStyle="1" w:styleId="112">
    <w:name w:val="Comnt1"/>
    <w:basedOn w:val="3"/>
    <w:uiPriority w:val="0"/>
    <w:rPr>
      <w:b/>
      <w:szCs w:val="24"/>
    </w:rPr>
  </w:style>
  <w:style w:type="paragraph" w:customStyle="1" w:styleId="113">
    <w:name w:val="Cover-CustName"/>
    <w:basedOn w:val="1"/>
    <w:uiPriority w:val="0"/>
    <w:pPr>
      <w:jc w:val="right"/>
    </w:pPr>
    <w:rPr>
      <w:rFonts w:ascii="Bookman Old Style" w:hAnsi="Bookman Old Style"/>
      <w:b/>
      <w:kern w:val="24"/>
      <w:sz w:val="52"/>
      <w14:shadow w14:blurRad="50800" w14:dist="38100" w14:dir="2700000" w14:sx="100000" w14:sy="100000" w14:kx="0" w14:ky="0" w14:algn="tl">
        <w14:srgbClr w14:val="000000">
          <w14:alpha w14:val="60000"/>
        </w14:srgbClr>
      </w14:shadow>
    </w:rPr>
  </w:style>
  <w:style w:type="paragraph" w:customStyle="1" w:styleId="114">
    <w:name w:val="Cover-Date"/>
    <w:basedOn w:val="1"/>
    <w:uiPriority w:val="0"/>
    <w:pPr>
      <w:shd w:val="pct20" w:color="000000" w:fill="FFFFFF"/>
      <w:jc w:val="center"/>
    </w:pPr>
    <w:rPr>
      <w:rFonts w:ascii="Tahoma" w:hAnsi="Tahoma"/>
      <w:b/>
      <w:sz w:val="24"/>
    </w:rPr>
  </w:style>
  <w:style w:type="paragraph" w:customStyle="1" w:styleId="115">
    <w:name w:val="Cover-LineBottom"/>
    <w:basedOn w:val="1"/>
    <w:uiPriority w:val="0"/>
    <w:pPr>
      <w:pBdr>
        <w:bottom w:val="thickThinSmallGap" w:color="auto" w:sz="36" w:space="1"/>
      </w:pBdr>
    </w:pPr>
  </w:style>
  <w:style w:type="paragraph" w:customStyle="1" w:styleId="116">
    <w:name w:val="Cover-LineBottomThin"/>
    <w:basedOn w:val="115"/>
    <w:uiPriority w:val="0"/>
    <w:pPr>
      <w:pBdr>
        <w:bottom w:val="thickThinSmallGap" w:color="333333" w:sz="12" w:space="1"/>
      </w:pBdr>
    </w:pPr>
  </w:style>
  <w:style w:type="paragraph" w:customStyle="1" w:styleId="117">
    <w:name w:val="Cover-LineTop"/>
    <w:basedOn w:val="1"/>
    <w:uiPriority w:val="0"/>
    <w:pPr>
      <w:pBdr>
        <w:top w:val="thinThickSmallGap" w:color="auto" w:sz="36" w:space="1"/>
      </w:pBdr>
    </w:pPr>
  </w:style>
  <w:style w:type="paragraph" w:customStyle="1" w:styleId="118">
    <w:name w:val="Cover-MCS"/>
    <w:basedOn w:val="1"/>
    <w:uiPriority w:val="0"/>
    <w:pPr>
      <w:shd w:val="pct20" w:color="000000" w:fill="FFFFFF"/>
      <w:spacing w:before="40" w:after="40"/>
      <w:jc w:val="center"/>
    </w:pPr>
    <w:rPr>
      <w:rFonts w:ascii="Arial Black" w:hAnsi="Arial Black"/>
      <w:kern w:val="24"/>
      <w:sz w:val="32"/>
      <w14:shadow w14:blurRad="50800" w14:dist="38100" w14:dir="2700000" w14:sx="100000" w14:sy="100000" w14:kx="0" w14:ky="0" w14:algn="tl">
        <w14:srgbClr w14:val="000000">
          <w14:alpha w14:val="60000"/>
        </w14:srgbClr>
      </w14:shadow>
    </w:rPr>
  </w:style>
  <w:style w:type="paragraph" w:customStyle="1" w:styleId="119">
    <w:name w:val="Cover-Microsoft"/>
    <w:basedOn w:val="1"/>
    <w:uiPriority w:val="0"/>
    <w:pPr>
      <w:jc w:val="center"/>
    </w:pPr>
    <w:rPr>
      <w:rFonts w:ascii="Arial Black" w:hAnsi="Arial Black"/>
      <w:b/>
      <w:i/>
      <w:iCs/>
      <w:spacing w:val="-20"/>
      <w:kern w:val="24"/>
      <w:sz w:val="46"/>
      <w14:shadow w14:blurRad="50800" w14:dist="38100" w14:dir="2700000" w14:sx="100000" w14:sy="100000" w14:kx="0" w14:ky="0" w14:algn="tl">
        <w14:srgbClr w14:val="000000">
          <w14:alpha w14:val="60000"/>
        </w14:srgbClr>
      </w14:shadow>
    </w:rPr>
  </w:style>
  <w:style w:type="paragraph" w:customStyle="1" w:styleId="120">
    <w:name w:val="Cover-PreparedBy"/>
    <w:basedOn w:val="1"/>
    <w:uiPriority w:val="0"/>
    <w:pPr>
      <w:spacing w:line="264" w:lineRule="auto"/>
      <w:jc w:val="right"/>
    </w:pPr>
    <w:rPr>
      <w:b/>
      <w:bCs/>
    </w:rPr>
  </w:style>
  <w:style w:type="paragraph" w:customStyle="1" w:styleId="121">
    <w:name w:val="Cover-PreparedByMCS"/>
    <w:basedOn w:val="120"/>
    <w:uiPriority w:val="0"/>
    <w:pPr>
      <w:spacing w:line="240" w:lineRule="auto"/>
    </w:pPr>
    <w:rPr>
      <w:rFonts w:ascii="Arial Black" w:hAnsi="Arial Black"/>
      <w:b w:val="0"/>
      <w:bCs w:val="0"/>
      <w:i/>
      <w:iCs/>
    </w:rPr>
  </w:style>
  <w:style w:type="paragraph" w:customStyle="1" w:styleId="122">
    <w:name w:val="Cover-SpecType"/>
    <w:basedOn w:val="1"/>
    <w:uiPriority w:val="0"/>
    <w:pPr>
      <w:jc w:val="right"/>
    </w:pPr>
    <w:rPr>
      <w:i/>
      <w:iCs/>
      <w:sz w:val="28"/>
    </w:rPr>
  </w:style>
  <w:style w:type="paragraph" w:customStyle="1" w:styleId="123">
    <w:name w:val="Cover-Title"/>
    <w:basedOn w:val="1"/>
    <w:uiPriority w:val="0"/>
    <w:pPr>
      <w:jc w:val="right"/>
    </w:pPr>
    <w:rPr>
      <w:rFonts w:ascii="Tahoma" w:hAnsi="Tahoma" w:cs="Tahoma"/>
      <w:b/>
      <w:sz w:val="56"/>
    </w:rPr>
  </w:style>
  <w:style w:type="paragraph" w:customStyle="1" w:styleId="124">
    <w:name w:val="Cover-Title-Small"/>
    <w:basedOn w:val="123"/>
    <w:uiPriority w:val="0"/>
    <w:pPr>
      <w:jc w:val="center"/>
    </w:pPr>
    <w:rPr>
      <w:sz w:val="36"/>
    </w:rPr>
  </w:style>
  <w:style w:type="character" w:customStyle="1" w:styleId="125">
    <w:name w:val="Heading 3 Char1"/>
    <w:basedOn w:val="12"/>
    <w:link w:val="5"/>
    <w:uiPriority w:val="9"/>
    <w:rPr>
      <w:rFonts w:ascii="Times New Roman" w:hAnsi="Times New Roman" w:eastAsia="Times New Roman" w:cs="Times New Roman"/>
      <w:b/>
      <w:szCs w:val="24"/>
      <w:lang w:val="en-GB"/>
    </w:rPr>
  </w:style>
  <w:style w:type="paragraph" w:customStyle="1" w:styleId="126">
    <w:name w:val="Heading-1-NoNum"/>
    <w:uiPriority w:val="0"/>
    <w:pPr>
      <w:spacing w:before="60" w:after="120" w:line="312" w:lineRule="auto"/>
      <w:ind w:left="1512" w:hanging="360"/>
      <w:jc w:val="right"/>
    </w:pPr>
    <w:rPr>
      <w:rFonts w:ascii="Tahoma" w:hAnsi="Tahoma" w:eastAsia="Times New Roman" w:cs="Times New Roman"/>
      <w:b/>
      <w:sz w:val="30"/>
      <w:szCs w:val="20"/>
      <w:lang w:val="en-US" w:eastAsia="en-US" w:bidi="ar-SA"/>
    </w:rPr>
  </w:style>
  <w:style w:type="paragraph" w:customStyle="1" w:styleId="127">
    <w:name w:val="Heading-2-NoNum"/>
    <w:uiPriority w:val="0"/>
    <w:pPr>
      <w:spacing w:before="60" w:after="120" w:line="264" w:lineRule="auto"/>
      <w:ind w:left="720" w:hanging="360"/>
      <w:jc w:val="right"/>
    </w:pPr>
    <w:rPr>
      <w:rFonts w:ascii="Tahoma" w:hAnsi="Tahoma" w:eastAsia="Times New Roman" w:cs="Times New Roman"/>
      <w:b/>
      <w:sz w:val="24"/>
      <w:szCs w:val="20"/>
      <w:lang w:val="en-GB" w:eastAsia="en-US" w:bidi="ar-SA"/>
    </w:rPr>
  </w:style>
  <w:style w:type="paragraph" w:customStyle="1" w:styleId="128">
    <w:name w:val="Label"/>
    <w:basedOn w:val="1"/>
    <w:next w:val="1"/>
    <w:uiPriority w:val="0"/>
    <w:pPr>
      <w:spacing w:after="60" w:line="240" w:lineRule="exact"/>
    </w:pPr>
    <w:rPr>
      <w:rFonts w:ascii="Franklin Gothic Demi" w:hAnsi="Franklin Gothic Demi"/>
      <w:color w:val="000000"/>
      <w:sz w:val="20"/>
      <w:lang w:val="en-US"/>
    </w:rPr>
  </w:style>
  <w:style w:type="paragraph" w:customStyle="1" w:styleId="129">
    <w:name w:val="Nl-1 (NumList)"/>
    <w:basedOn w:val="3"/>
    <w:uiPriority w:val="0"/>
    <w:pPr>
      <w:spacing w:after="60"/>
      <w:ind w:left="0"/>
      <w:jc w:val="left"/>
    </w:pPr>
  </w:style>
  <w:style w:type="paragraph" w:customStyle="1" w:styleId="130">
    <w:name w:val="Note Line"/>
    <w:basedOn w:val="1"/>
    <w:next w:val="1"/>
    <w:uiPriority w:val="0"/>
    <w:pPr>
      <w:pBdr>
        <w:bottom w:val="single" w:color="808080" w:sz="12" w:space="1"/>
      </w:pBdr>
      <w:spacing w:after="60"/>
      <w:ind w:left="227"/>
    </w:pPr>
    <w:rPr>
      <w:rFonts w:ascii="Segoe" w:hAnsi="Segoe" w:eastAsia="Segoe" w:cs="Segoe"/>
      <w:sz w:val="2"/>
      <w:lang w:val="en-AU" w:eastAsia="en-AU"/>
    </w:rPr>
  </w:style>
  <w:style w:type="paragraph" w:customStyle="1" w:styleId="131">
    <w:name w:val="Quote-1"/>
    <w:basedOn w:val="3"/>
    <w:uiPriority w:val="0"/>
    <w:pPr>
      <w:ind w:left="1080" w:right="360"/>
    </w:pPr>
    <w:rPr>
      <w:rFonts w:ascii="Times New Roman" w:hAnsi="Times New Roman"/>
      <w:i/>
    </w:rPr>
  </w:style>
  <w:style w:type="paragraph" w:customStyle="1" w:styleId="132">
    <w:name w:val="SpacerLine-Thin"/>
    <w:basedOn w:val="1"/>
    <w:uiPriority w:val="0"/>
    <w:pPr>
      <w:spacing w:line="72" w:lineRule="auto"/>
    </w:pPr>
  </w:style>
  <w:style w:type="paragraph" w:customStyle="1" w:styleId="133">
    <w:name w:val="Style Bl-1 (Bullet 1) + Bold Char"/>
    <w:basedOn w:val="103"/>
    <w:link w:val="167"/>
    <w:uiPriority w:val="0"/>
    <w:pPr>
      <w:numPr>
        <w:numId w:val="0"/>
      </w:numPr>
      <w:adjustRightInd w:val="0"/>
      <w:snapToGrid w:val="0"/>
    </w:pPr>
    <w:rPr>
      <w:b/>
      <w:bCs/>
    </w:rPr>
  </w:style>
  <w:style w:type="paragraph" w:customStyle="1" w:styleId="134">
    <w:name w:val="Table-Header"/>
    <w:basedOn w:val="1"/>
    <w:uiPriority w:val="0"/>
    <w:pPr>
      <w:spacing w:before="40" w:after="40"/>
      <w:jc w:val="center"/>
    </w:pPr>
    <w:rPr>
      <w:b/>
      <w:color w:val="FFFFFF"/>
      <w:sz w:val="20"/>
    </w:rPr>
  </w:style>
  <w:style w:type="paragraph" w:customStyle="1" w:styleId="135">
    <w:name w:val="Table-Text"/>
    <w:basedOn w:val="1"/>
    <w:uiPriority w:val="0"/>
    <w:pPr>
      <w:spacing w:after="60"/>
    </w:pPr>
  </w:style>
  <w:style w:type="paragraph" w:customStyle="1" w:styleId="136">
    <w:name w:val="Table-Num1"/>
    <w:basedOn w:val="135"/>
    <w:uiPriority w:val="0"/>
    <w:pPr>
      <w:jc w:val="center"/>
    </w:pPr>
  </w:style>
  <w:style w:type="paragraph" w:customStyle="1" w:styleId="137">
    <w:name w:val="Table-Title"/>
    <w:basedOn w:val="1"/>
    <w:uiPriority w:val="0"/>
    <w:pPr>
      <w:pBdr>
        <w:top w:val="single" w:color="C0C0C0" w:sz="2" w:space="1"/>
        <w:left w:val="thinThickSmallGap" w:color="C0C0C0" w:sz="36" w:space="4"/>
        <w:bottom w:val="single" w:color="C0C0C0" w:sz="2" w:space="1"/>
        <w:right w:val="single" w:color="C0C0C0" w:sz="2" w:space="4"/>
      </w:pBdr>
      <w:shd w:val="pct10" w:color="auto" w:fill="FFFFFF"/>
      <w:ind w:left="576"/>
    </w:pPr>
    <w:rPr>
      <w:b/>
      <w:smallCaps/>
    </w:rPr>
  </w:style>
  <w:style w:type="paragraph" w:customStyle="1" w:styleId="138">
    <w:name w:val="Table-Total1"/>
    <w:basedOn w:val="135"/>
    <w:uiPriority w:val="0"/>
    <w:pPr>
      <w:jc w:val="center"/>
    </w:pPr>
    <w:rPr>
      <w:b/>
    </w:rPr>
  </w:style>
  <w:style w:type="paragraph" w:customStyle="1" w:styleId="139">
    <w:name w:val="Table-TotalNum"/>
    <w:basedOn w:val="138"/>
    <w:uiPriority w:val="0"/>
  </w:style>
  <w:style w:type="paragraph" w:customStyle="1" w:styleId="140">
    <w:name w:val="TBl1"/>
    <w:basedOn w:val="105"/>
    <w:uiPriority w:val="0"/>
    <w:pPr>
      <w:numPr>
        <w:numId w:val="0"/>
      </w:numPr>
      <w:spacing w:after="20"/>
    </w:pPr>
  </w:style>
  <w:style w:type="paragraph" w:customStyle="1" w:styleId="141">
    <w:name w:val="TBl1-i1 (indent1)"/>
    <w:basedOn w:val="140"/>
    <w:uiPriority w:val="0"/>
    <w:pPr>
      <w:jc w:val="both"/>
    </w:pPr>
  </w:style>
  <w:style w:type="paragraph" w:customStyle="1" w:styleId="142">
    <w:name w:val="TCourier1"/>
    <w:uiPriority w:val="0"/>
    <w:pPr>
      <w:spacing w:before="60" w:after="120" w:line="264" w:lineRule="auto"/>
      <w:ind w:left="1512" w:hanging="360"/>
      <w:jc w:val="right"/>
    </w:pPr>
    <w:rPr>
      <w:rFonts w:ascii="Courier New" w:hAnsi="Courier New" w:eastAsia="Times New Roman" w:cs="Courier New"/>
      <w:sz w:val="16"/>
      <w:szCs w:val="16"/>
      <w:lang w:val="en-GB" w:eastAsia="en-US" w:bidi="ar-SA"/>
    </w:rPr>
  </w:style>
  <w:style w:type="paragraph" w:customStyle="1" w:styleId="143">
    <w:name w:val="TH1"/>
    <w:basedOn w:val="134"/>
    <w:uiPriority w:val="0"/>
  </w:style>
  <w:style w:type="paragraph" w:customStyle="1" w:styleId="144">
    <w:name w:val="Tnls1"/>
    <w:uiPriority w:val="0"/>
    <w:pPr>
      <w:numPr>
        <w:ilvl w:val="0"/>
        <w:numId w:val="11"/>
      </w:numPr>
      <w:spacing w:before="60" w:after="120" w:line="312" w:lineRule="auto"/>
      <w:jc w:val="right"/>
    </w:pPr>
    <w:rPr>
      <w:rFonts w:ascii="Verdana" w:hAnsi="Verdana" w:eastAsia="Times New Roman" w:cs="Times New Roman"/>
      <w:sz w:val="18"/>
      <w:szCs w:val="18"/>
      <w:lang w:val="en-GB" w:eastAsia="en-US" w:bidi="ar-SA"/>
    </w:rPr>
  </w:style>
  <w:style w:type="paragraph" w:customStyle="1" w:styleId="145">
    <w:name w:val="Tt1"/>
    <w:basedOn w:val="135"/>
    <w:link w:val="171"/>
    <w:uiPriority w:val="0"/>
  </w:style>
  <w:style w:type="paragraph" w:customStyle="1" w:styleId="146">
    <w:name w:val="Tt1b (bold)"/>
    <w:basedOn w:val="145"/>
    <w:uiPriority w:val="0"/>
    <w:rPr>
      <w:b/>
    </w:rPr>
  </w:style>
  <w:style w:type="paragraph" w:customStyle="1" w:styleId="147">
    <w:name w:val="Tt1-Centred"/>
    <w:basedOn w:val="145"/>
    <w:uiPriority w:val="0"/>
    <w:pPr>
      <w:jc w:val="center"/>
    </w:pPr>
  </w:style>
  <w:style w:type="character" w:customStyle="1" w:styleId="148">
    <w:name w:val="Document Map Char"/>
    <w:basedOn w:val="12"/>
    <w:link w:val="28"/>
    <w:uiPriority w:val="0"/>
    <w:rPr>
      <w:rFonts w:ascii="Tahoma" w:hAnsi="Tahoma" w:eastAsia="Times New Roman" w:cs="Tahoma"/>
      <w:sz w:val="16"/>
      <w:szCs w:val="16"/>
      <w:lang w:val="en-GB"/>
    </w:rPr>
  </w:style>
  <w:style w:type="paragraph" w:customStyle="1" w:styleId="149">
    <w:name w:val="NormalTB"/>
    <w:uiPriority w:val="0"/>
    <w:pPr>
      <w:spacing w:before="60" w:after="120" w:line="312" w:lineRule="auto"/>
      <w:ind w:left="1512" w:hanging="360"/>
      <w:jc w:val="center"/>
    </w:pPr>
    <w:rPr>
      <w:rFonts w:ascii=".VnTime" w:hAnsi=".VnTime" w:eastAsia="MS Mincho" w:cs="Times New Roman"/>
      <w:sz w:val="22"/>
      <w:szCs w:val="20"/>
      <w:lang w:val="en-GB" w:eastAsia="en-US" w:bidi="ar-SA"/>
    </w:rPr>
  </w:style>
  <w:style w:type="paragraph" w:customStyle="1" w:styleId="150">
    <w:name w:val="NormalT"/>
    <w:basedOn w:val="1"/>
    <w:uiPriority w:val="0"/>
  </w:style>
  <w:style w:type="paragraph" w:customStyle="1" w:styleId="151">
    <w:name w:val="Bang"/>
    <w:basedOn w:val="1"/>
    <w:autoRedefine/>
    <w:uiPriority w:val="0"/>
    <w:rPr>
      <w:rFonts w:cs="Tahoma"/>
      <w:szCs w:val="18"/>
    </w:rPr>
  </w:style>
  <w:style w:type="paragraph" w:customStyle="1" w:styleId="152">
    <w:name w:val="Heading Lv1"/>
    <w:basedOn w:val="1"/>
    <w:uiPriority w:val="0"/>
    <w:pPr>
      <w:jc w:val="center"/>
    </w:pPr>
    <w:rPr>
      <w:rFonts w:cs="Tahoma"/>
      <w:color w:val="6E2500"/>
    </w:rPr>
  </w:style>
  <w:style w:type="paragraph" w:customStyle="1" w:styleId="153">
    <w:name w:val="NormalH"/>
    <w:basedOn w:val="1"/>
    <w:autoRedefine/>
    <w:uiPriority w:val="0"/>
    <w:pPr>
      <w:pageBreakBefore/>
      <w:tabs>
        <w:tab w:val="left" w:pos="2160"/>
        <w:tab w:val="right" w:pos="5040"/>
        <w:tab w:val="left" w:pos="5760"/>
        <w:tab w:val="right" w:pos="8640"/>
      </w:tabs>
      <w:spacing w:before="360" w:after="240"/>
    </w:pPr>
    <w:rPr>
      <w:b/>
      <w:caps/>
      <w:color w:val="003300"/>
      <w:sz w:val="24"/>
      <w:szCs w:val="32"/>
    </w:rPr>
  </w:style>
  <w:style w:type="paragraph" w:customStyle="1" w:styleId="154">
    <w:name w:val="TableItem"/>
    <w:uiPriority w:val="0"/>
    <w:pPr>
      <w:spacing w:before="60" w:after="120" w:line="312" w:lineRule="auto"/>
      <w:ind w:left="1512" w:hanging="360"/>
      <w:jc w:val="right"/>
    </w:pPr>
    <w:rPr>
      <w:rFonts w:ascii="CG Times" w:hAnsi="CG Times" w:eastAsia="MS Mincho" w:cs="Times New Roman"/>
      <w:sz w:val="24"/>
      <w:szCs w:val="20"/>
      <w:lang w:val="en-GB" w:eastAsia="en-US" w:bidi="ar-SA"/>
    </w:rPr>
  </w:style>
  <w:style w:type="character" w:customStyle="1" w:styleId="155">
    <w:name w:val="Balloon Text Char"/>
    <w:basedOn w:val="12"/>
    <w:link w:val="14"/>
    <w:uiPriority w:val="99"/>
    <w:rPr>
      <w:rFonts w:ascii="Tahoma" w:hAnsi="Tahoma" w:eastAsia="Times New Roman" w:cs="Tahoma"/>
      <w:sz w:val="16"/>
      <w:szCs w:val="16"/>
      <w:lang w:val="en-GB"/>
    </w:rPr>
  </w:style>
  <w:style w:type="paragraph" w:customStyle="1" w:styleId="156">
    <w:name w:val="Char Char3 Char Char Char1 Char Char Char Char Char Char Char Char Char Char"/>
    <w:basedOn w:val="1"/>
    <w:autoRedefine/>
    <w:uiPriority w:val="0"/>
    <w:pPr>
      <w:spacing w:after="160" w:line="240" w:lineRule="exact"/>
    </w:pPr>
    <w:rPr>
      <w:rFonts w:cs="Verdana"/>
      <w:sz w:val="20"/>
      <w:lang w:val="en-US"/>
    </w:rPr>
  </w:style>
  <w:style w:type="paragraph" w:customStyle="1" w:styleId="157">
    <w:name w:val="Char Char Char Char Char Char"/>
    <w:basedOn w:val="1"/>
    <w:uiPriority w:val="0"/>
    <w:pPr>
      <w:spacing w:after="160" w:line="240" w:lineRule="exact"/>
    </w:pPr>
    <w:rPr>
      <w:sz w:val="20"/>
      <w:lang w:val="en-US"/>
    </w:rPr>
  </w:style>
  <w:style w:type="paragraph" w:customStyle="1" w:styleId="158">
    <w:name w:val="Char Char Char Char"/>
    <w:basedOn w:val="1"/>
    <w:autoRedefine/>
    <w:uiPriority w:val="0"/>
    <w:pPr>
      <w:spacing w:after="160" w:line="240" w:lineRule="exact"/>
    </w:pPr>
    <w:rPr>
      <w:rFonts w:cs="Verdana"/>
      <w:sz w:val="20"/>
      <w:lang w:val="en-US"/>
    </w:rPr>
  </w:style>
  <w:style w:type="character" w:customStyle="1" w:styleId="159">
    <w:name w:val="Bd-1 (BodyText 1) Char"/>
    <w:basedOn w:val="12"/>
    <w:link w:val="3"/>
    <w:uiPriority w:val="0"/>
    <w:rPr>
      <w:rFonts w:ascii="Arial" w:hAnsi="Arial" w:eastAsia="Times New Roman" w:cs="Times New Roman"/>
      <w:szCs w:val="20"/>
      <w:lang w:val="en-GB"/>
    </w:rPr>
  </w:style>
  <w:style w:type="paragraph" w:customStyle="1" w:styleId="160">
    <w:name w:val="Style Arial 10 pt Justified Before:  6 pt After:  6 pt Line sp..."/>
    <w:basedOn w:val="1"/>
    <w:autoRedefine/>
    <w:uiPriority w:val="0"/>
    <w:pPr>
      <w:spacing w:before="120" w:line="320" w:lineRule="atLeast"/>
    </w:pPr>
    <w:rPr>
      <w:lang w:val="en-US"/>
    </w:rPr>
  </w:style>
  <w:style w:type="paragraph" w:customStyle="1" w:styleId="161">
    <w:name w:val="Bd-1a (BodyText 1)"/>
    <w:basedOn w:val="3"/>
    <w:uiPriority w:val="0"/>
    <w:pPr>
      <w:spacing w:before="40" w:line="360" w:lineRule="auto"/>
    </w:pPr>
  </w:style>
  <w:style w:type="character" w:customStyle="1" w:styleId="162">
    <w:name w:val="Bl-1 (Bullet 1) Char1"/>
    <w:basedOn w:val="12"/>
    <w:link w:val="102"/>
    <w:uiPriority w:val="0"/>
    <w:rPr>
      <w:rFonts w:ascii="Verdana" w:hAnsi="Verdana" w:eastAsia="Times New Roman" w:cs="Times New Roman"/>
      <w:sz w:val="18"/>
      <w:szCs w:val="20"/>
      <w:lang w:val="en-GB"/>
    </w:rPr>
  </w:style>
  <w:style w:type="character" w:customStyle="1" w:styleId="163">
    <w:name w:val="Bl-1 (Bullet 1) Char Char"/>
    <w:basedOn w:val="12"/>
    <w:link w:val="103"/>
    <w:uiPriority w:val="0"/>
    <w:rPr>
      <w:rFonts w:ascii="Verdana" w:hAnsi="Verdana" w:eastAsia="Times New Roman" w:cs="Times New Roman"/>
      <w:sz w:val="18"/>
      <w:szCs w:val="20"/>
      <w:lang w:val="en-GB"/>
    </w:rPr>
  </w:style>
  <w:style w:type="paragraph" w:customStyle="1" w:styleId="164">
    <w:name w:val="Body-no indent"/>
    <w:next w:val="1"/>
    <w:uiPriority w:val="0"/>
    <w:pPr>
      <w:widowControl w:val="0"/>
      <w:tabs>
        <w:tab w:val="left" w:pos="7920"/>
      </w:tabs>
      <w:spacing w:before="60" w:after="120" w:line="280" w:lineRule="exact"/>
      <w:ind w:left="1512" w:right="-14" w:hanging="360"/>
      <w:jc w:val="right"/>
    </w:pPr>
    <w:rPr>
      <w:rFonts w:ascii="Arial" w:hAnsi="Arial" w:eastAsia="Times New Roman" w:cs="Times New Roman"/>
      <w:sz w:val="19"/>
      <w:szCs w:val="20"/>
      <w:lang w:val="en-US" w:eastAsia="en-US" w:bidi="ar-SA"/>
    </w:rPr>
  </w:style>
  <w:style w:type="paragraph" w:customStyle="1" w:styleId="165">
    <w:name w:val="ChkOUt"/>
    <w:basedOn w:val="3"/>
    <w:uiPriority w:val="0"/>
    <w:pPr>
      <w:spacing w:line="360" w:lineRule="auto"/>
    </w:pPr>
    <w:rPr>
      <w:rFonts w:cs="Tahoma"/>
      <w:b/>
    </w:rPr>
  </w:style>
  <w:style w:type="paragraph" w:customStyle="1" w:styleId="166">
    <w:name w:val="Remarks1"/>
    <w:basedOn w:val="3"/>
    <w:uiPriority w:val="0"/>
    <w:pPr>
      <w:spacing w:before="20" w:line="360" w:lineRule="auto"/>
    </w:pPr>
    <w:rPr>
      <w:b/>
    </w:rPr>
  </w:style>
  <w:style w:type="character" w:customStyle="1" w:styleId="167">
    <w:name w:val="Style Bl-1 (Bullet 1) + Bold Char Char"/>
    <w:basedOn w:val="163"/>
    <w:link w:val="133"/>
    <w:uiPriority w:val="0"/>
    <w:rPr>
      <w:rFonts w:ascii="Verdana" w:hAnsi="Verdana" w:eastAsia="Times New Roman" w:cs="Times New Roman"/>
      <w:b/>
      <w:bCs/>
      <w:sz w:val="18"/>
      <w:szCs w:val="20"/>
      <w:lang w:val="en-GB"/>
    </w:rPr>
  </w:style>
  <w:style w:type="paragraph" w:customStyle="1" w:styleId="168">
    <w:name w:val="Table-Header2"/>
    <w:basedOn w:val="134"/>
    <w:uiPriority w:val="0"/>
    <w:rPr>
      <w:color w:val="auto"/>
    </w:rPr>
  </w:style>
  <w:style w:type="paragraph" w:customStyle="1" w:styleId="169">
    <w:name w:val="Table-Header3-Left"/>
    <w:basedOn w:val="134"/>
    <w:uiPriority w:val="0"/>
    <w:pPr>
      <w:jc w:val="left"/>
    </w:pPr>
  </w:style>
  <w:style w:type="paragraph" w:customStyle="1" w:styleId="170">
    <w:name w:val="TOC-0"/>
    <w:basedOn w:val="2"/>
    <w:uiPriority w:val="0"/>
    <w:pPr>
      <w:pageBreakBefore w:val="0"/>
      <w:numPr>
        <w:numId w:val="0"/>
      </w:numPr>
      <w:tabs>
        <w:tab w:val="left" w:pos="720"/>
      </w:tabs>
    </w:pPr>
    <w:rPr>
      <w:caps w:val="0"/>
    </w:rPr>
  </w:style>
  <w:style w:type="character" w:customStyle="1" w:styleId="171">
    <w:name w:val="Tt1 Char"/>
    <w:basedOn w:val="12"/>
    <w:link w:val="145"/>
    <w:uiPriority w:val="0"/>
    <w:rPr>
      <w:rFonts w:ascii="Arial" w:hAnsi="Arial" w:eastAsia="Times New Roman" w:cs="Times New Roman"/>
      <w:szCs w:val="20"/>
      <w:lang w:val="en-GB"/>
    </w:rPr>
  </w:style>
  <w:style w:type="paragraph" w:customStyle="1" w:styleId="172">
    <w:name w:val="Tt1small"/>
    <w:basedOn w:val="145"/>
    <w:uiPriority w:val="0"/>
    <w:rPr>
      <w:sz w:val="16"/>
    </w:rPr>
  </w:style>
  <w:style w:type="paragraph" w:customStyle="1" w:styleId="173">
    <w:name w:val="Heading 21"/>
    <w:basedOn w:val="4"/>
    <w:uiPriority w:val="0"/>
    <w:pPr>
      <w:numPr>
        <w:ilvl w:val="0"/>
        <w:numId w:val="0"/>
      </w:numPr>
      <w:tabs>
        <w:tab w:val="left" w:pos="360"/>
        <w:tab w:val="left" w:pos="720"/>
        <w:tab w:val="clear" w:pos="1800"/>
      </w:tabs>
      <w:ind w:left="360" w:hanging="360"/>
    </w:pPr>
  </w:style>
  <w:style w:type="paragraph" w:customStyle="1" w:styleId="174">
    <w:name w:val="titel"/>
    <w:basedOn w:val="145"/>
    <w:uiPriority w:val="0"/>
    <w:rPr>
      <w:rFonts w:ascii="Tahoma" w:hAnsi="Tahoma"/>
      <w:b/>
      <w:sz w:val="32"/>
      <w:szCs w:val="32"/>
    </w:rPr>
  </w:style>
  <w:style w:type="paragraph" w:customStyle="1" w:styleId="175">
    <w:name w:val="H2"/>
    <w:basedOn w:val="1"/>
    <w:next w:val="1"/>
    <w:uiPriority w:val="0"/>
    <w:pPr>
      <w:numPr>
        <w:ilvl w:val="0"/>
        <w:numId w:val="12"/>
      </w:numPr>
      <w:tabs>
        <w:tab w:val="clear" w:pos="1320"/>
      </w:tabs>
      <w:autoSpaceDE w:val="0"/>
      <w:autoSpaceDN w:val="0"/>
      <w:adjustRightInd w:val="0"/>
      <w:spacing w:before="100" w:after="100"/>
      <w:ind w:left="0" w:firstLine="0"/>
      <w:outlineLvl w:val="2"/>
    </w:pPr>
    <w:rPr>
      <w:rFonts w:ascii="Times New Roman" w:hAnsi="Times New Roman"/>
      <w:b/>
      <w:bCs/>
      <w:sz w:val="36"/>
      <w:szCs w:val="36"/>
      <w:lang w:val="en-US" w:eastAsia="en-GB"/>
    </w:rPr>
  </w:style>
  <w:style w:type="character" w:customStyle="1" w:styleId="176">
    <w:name w:val="Bold Italic"/>
    <w:basedOn w:val="12"/>
    <w:uiPriority w:val="0"/>
    <w:rPr>
      <w:b/>
      <w:i/>
    </w:rPr>
  </w:style>
  <w:style w:type="character" w:customStyle="1" w:styleId="177">
    <w:name w:val="Bold"/>
    <w:basedOn w:val="12"/>
    <w:uiPriority w:val="0"/>
    <w:rPr>
      <w:b/>
    </w:rPr>
  </w:style>
  <w:style w:type="character" w:customStyle="1" w:styleId="178">
    <w:name w:val="Italic"/>
    <w:basedOn w:val="12"/>
    <w:uiPriority w:val="0"/>
    <w:rPr>
      <w:i/>
      <w:spacing w:val="0"/>
      <w:w w:val="100"/>
      <w:kern w:val="0"/>
      <w:position w:val="0"/>
    </w:rPr>
  </w:style>
  <w:style w:type="paragraph" w:customStyle="1" w:styleId="179">
    <w:name w:val="List Alert Heading"/>
    <w:basedOn w:val="1"/>
    <w:uiPriority w:val="0"/>
    <w:pPr>
      <w:keepLines/>
      <w:framePr w:w="5500" w:hSpace="180" w:vSpace="180" w:wrap="notBeside" w:vAnchor="text" w:hAnchor="margin" w:x="2001" w:y="201"/>
      <w:pBdr>
        <w:left w:val="single" w:color="999999" w:sz="12" w:space="6"/>
      </w:pBdr>
      <w:spacing w:after="50" w:line="210" w:lineRule="exact"/>
    </w:pPr>
    <w:rPr>
      <w:rFonts w:ascii="Franklin Gothic Demi" w:hAnsi="Franklin Gothic Demi"/>
      <w:color w:val="000000"/>
      <w:sz w:val="21"/>
      <w:lang w:val="en-US"/>
    </w:rPr>
  </w:style>
  <w:style w:type="paragraph" w:customStyle="1" w:styleId="180">
    <w:name w:val="List alert art"/>
    <w:basedOn w:val="1"/>
    <w:uiPriority w:val="0"/>
    <w:pPr>
      <w:keepLines/>
      <w:framePr w:hSpace="180" w:wrap="around" w:vAnchor="text" w:hAnchor="text" w:x="401" w:y="141"/>
      <w:spacing w:before="40" w:after="50" w:line="210" w:lineRule="atLeast"/>
      <w:ind w:left="960" w:right="-580"/>
    </w:pPr>
    <w:rPr>
      <w:rFonts w:ascii="Franklin Gothic Demi" w:hAnsi="Franklin Gothic Demi"/>
      <w:sz w:val="21"/>
      <w:lang w:val="en-US"/>
    </w:rPr>
  </w:style>
  <w:style w:type="paragraph" w:customStyle="1" w:styleId="181">
    <w:name w:val="List alert text"/>
    <w:basedOn w:val="1"/>
    <w:uiPriority w:val="0"/>
    <w:pPr>
      <w:framePr w:w="5500" w:hSpace="180" w:vSpace="180" w:wrap="notBeside" w:vAnchor="text" w:hAnchor="margin" w:x="2001" w:y="201"/>
      <w:pBdr>
        <w:left w:val="single" w:color="999999" w:sz="12" w:space="6"/>
      </w:pBdr>
      <w:spacing w:before="50" w:after="50" w:line="210" w:lineRule="exact"/>
    </w:pPr>
    <w:rPr>
      <w:rFonts w:ascii="Franklin Gothic Book" w:hAnsi="Franklin Gothic Book"/>
      <w:color w:val="000000"/>
      <w:sz w:val="17"/>
      <w:lang w:val="en-US"/>
    </w:rPr>
  </w:style>
  <w:style w:type="paragraph" w:customStyle="1" w:styleId="182">
    <w:name w:val="List Paragraph1"/>
    <w:basedOn w:val="56"/>
    <w:qFormat/>
    <w:uiPriority w:val="34"/>
    <w:pPr>
      <w:tabs>
        <w:tab w:val="left" w:pos="360"/>
      </w:tabs>
    </w:pPr>
  </w:style>
  <w:style w:type="paragraph" w:customStyle="1" w:styleId="183">
    <w:name w:val="Numbered list"/>
    <w:basedOn w:val="1"/>
    <w:uiPriority w:val="0"/>
    <w:pPr>
      <w:tabs>
        <w:tab w:val="left" w:pos="720"/>
      </w:tabs>
      <w:spacing w:before="20" w:after="100" w:line="240" w:lineRule="exact"/>
      <w:ind w:left="720" w:right="-580"/>
    </w:pPr>
    <w:rPr>
      <w:rFonts w:ascii="Times New Roman" w:hAnsi="Times New Roman"/>
      <w:sz w:val="20"/>
      <w:szCs w:val="24"/>
      <w:lang w:val="en-US"/>
    </w:rPr>
  </w:style>
  <w:style w:type="paragraph" w:customStyle="1" w:styleId="184">
    <w:name w:val="Procedure art"/>
    <w:basedOn w:val="1"/>
    <w:next w:val="1"/>
    <w:uiPriority w:val="0"/>
    <w:pPr>
      <w:keepLines/>
      <w:framePr w:w="780" w:hSpace="180" w:wrap="around" w:vAnchor="text" w:hAnchor="margin" w:y="1"/>
      <w:ind w:left="360" w:right="-580"/>
    </w:pPr>
    <w:rPr>
      <w:rFonts w:ascii="Franklin Gothic Demi" w:hAnsi="Franklin Gothic Demi"/>
      <w:sz w:val="21"/>
      <w:lang w:val="en-US"/>
    </w:rPr>
  </w:style>
  <w:style w:type="paragraph" w:customStyle="1" w:styleId="185">
    <w:name w:val="Procedure heading"/>
    <w:basedOn w:val="1"/>
    <w:next w:val="183"/>
    <w:uiPriority w:val="0"/>
    <w:pPr>
      <w:numPr>
        <w:ilvl w:val="0"/>
        <w:numId w:val="13"/>
      </w:numPr>
      <w:spacing w:before="120" w:after="60" w:line="240" w:lineRule="exact"/>
      <w:ind w:right="-580"/>
    </w:pPr>
    <w:rPr>
      <w:rFonts w:ascii="Franklin Gothic Demi Cond" w:hAnsi="Franklin Gothic Demi Cond"/>
      <w:szCs w:val="24"/>
      <w:lang w:val="en-US"/>
    </w:rPr>
  </w:style>
  <w:style w:type="paragraph" w:customStyle="1" w:styleId="186">
    <w:name w:val="Syntax in list"/>
    <w:basedOn w:val="1"/>
    <w:uiPriority w:val="0"/>
    <w:pPr>
      <w:shd w:val="clear" w:color="C0C0C0" w:fill="auto"/>
      <w:spacing w:before="20" w:after="100" w:line="240" w:lineRule="exact"/>
      <w:ind w:left="1340" w:right="-520"/>
    </w:pPr>
    <w:rPr>
      <w:rFonts w:ascii="Courier" w:hAnsi="Courier"/>
      <w:sz w:val="16"/>
      <w:lang w:val="en-US"/>
    </w:rPr>
  </w:style>
  <w:style w:type="paragraph" w:customStyle="1" w:styleId="187">
    <w:name w:val="Table Heading"/>
    <w:basedOn w:val="1"/>
    <w:uiPriority w:val="0"/>
    <w:pPr>
      <w:spacing w:after="60" w:line="200" w:lineRule="exact"/>
      <w:jc w:val="center"/>
    </w:pPr>
    <w:rPr>
      <w:rFonts w:ascii="Franklin Gothic Demi Cond" w:hAnsi="Franklin Gothic Demi Cond"/>
      <w:sz w:val="19"/>
      <w:szCs w:val="24"/>
      <w:lang w:val="en-US"/>
    </w:rPr>
  </w:style>
  <w:style w:type="paragraph" w:customStyle="1" w:styleId="188">
    <w:name w:val="Table paragraph numbered list 2"/>
    <w:basedOn w:val="1"/>
    <w:uiPriority w:val="0"/>
    <w:pPr>
      <w:tabs>
        <w:tab w:val="left" w:pos="360"/>
        <w:tab w:val="left" w:pos="640"/>
      </w:tabs>
      <w:spacing w:after="60" w:line="220" w:lineRule="exact"/>
      <w:ind w:left="360"/>
    </w:pPr>
    <w:rPr>
      <w:rFonts w:ascii="Franklin Gothic Medium Cond" w:hAnsi="Franklin Gothic Medium Cond"/>
      <w:sz w:val="19"/>
      <w:szCs w:val="24"/>
      <w:lang w:val="en-US"/>
    </w:rPr>
  </w:style>
  <w:style w:type="paragraph" w:customStyle="1" w:styleId="189">
    <w:name w:val="Table paragraph"/>
    <w:basedOn w:val="187"/>
    <w:uiPriority w:val="0"/>
    <w:pPr>
      <w:spacing w:line="220" w:lineRule="exact"/>
      <w:jc w:val="left"/>
    </w:pPr>
    <w:rPr>
      <w:rFonts w:ascii="Franklin Gothic Medium Cond" w:hAnsi="Franklin Gothic Medium Cond"/>
    </w:rPr>
  </w:style>
  <w:style w:type="paragraph" w:customStyle="1" w:styleId="190">
    <w:name w:val="Table spacing"/>
    <w:basedOn w:val="1"/>
    <w:next w:val="1"/>
    <w:uiPriority w:val="0"/>
    <w:pPr>
      <w:spacing w:before="20" w:after="100" w:line="100" w:lineRule="exact"/>
      <w:ind w:left="960" w:right="-580"/>
    </w:pPr>
    <w:rPr>
      <w:rFonts w:ascii="Times New Roman" w:hAnsi="Times New Roman"/>
      <w:sz w:val="10"/>
      <w:szCs w:val="24"/>
      <w:lang w:val="en-US"/>
    </w:rPr>
  </w:style>
  <w:style w:type="character" w:customStyle="1" w:styleId="191">
    <w:name w:val="Body Text Char"/>
    <w:basedOn w:val="12"/>
    <w:link w:val="16"/>
    <w:uiPriority w:val="0"/>
    <w:rPr>
      <w:rFonts w:ascii="Times New Roman" w:hAnsi="Times New Roman" w:eastAsia="Times New Roman" w:cs="Times New Roman"/>
      <w:sz w:val="24"/>
      <w:szCs w:val="24"/>
      <w:lang w:val="en-GB" w:eastAsia="en-GB"/>
    </w:rPr>
  </w:style>
  <w:style w:type="paragraph" w:customStyle="1" w:styleId="192">
    <w:name w:val="Numbered List 2"/>
    <w:uiPriority w:val="0"/>
    <w:pPr>
      <w:tabs>
        <w:tab w:val="left" w:pos="360"/>
      </w:tabs>
      <w:spacing w:before="60" w:after="60" w:line="240" w:lineRule="exact"/>
      <w:ind w:left="360" w:hanging="360"/>
      <w:jc w:val="right"/>
    </w:pPr>
    <w:rPr>
      <w:rFonts w:ascii="Times New Roman" w:hAnsi="Times New Roman" w:eastAsia="Times New Roman" w:cs="Times New Roman"/>
      <w:color w:val="000000"/>
      <w:sz w:val="22"/>
      <w:szCs w:val="20"/>
      <w:lang w:val="en-US" w:eastAsia="en-US" w:bidi="ar-SA"/>
    </w:rPr>
  </w:style>
  <w:style w:type="paragraph" w:customStyle="1" w:styleId="193">
    <w:name w:val="Style1"/>
    <w:basedOn w:val="1"/>
    <w:uiPriority w:val="0"/>
    <w:pPr>
      <w:spacing w:before="100" w:beforeAutospacing="1" w:after="168"/>
      <w:ind w:right="504"/>
    </w:pPr>
    <w:rPr>
      <w:color w:val="000000"/>
      <w:sz w:val="19"/>
      <w:szCs w:val="19"/>
      <w:lang w:eastAsia="en-GB"/>
    </w:rPr>
  </w:style>
  <w:style w:type="paragraph" w:customStyle="1" w:styleId="194">
    <w:name w:val="lastincell"/>
    <w:basedOn w:val="1"/>
    <w:uiPriority w:val="0"/>
    <w:pPr>
      <w:spacing w:before="100" w:beforeAutospacing="1" w:after="100" w:afterAutospacing="1"/>
    </w:pPr>
    <w:rPr>
      <w:rFonts w:ascii="Times New Roman" w:hAnsi="Times New Roman"/>
      <w:sz w:val="24"/>
      <w:szCs w:val="24"/>
      <w:lang w:val="en-US"/>
    </w:rPr>
  </w:style>
  <w:style w:type="paragraph" w:customStyle="1" w:styleId="195">
    <w:name w:val="important"/>
    <w:basedOn w:val="1"/>
    <w:uiPriority w:val="0"/>
    <w:pPr>
      <w:spacing w:before="240"/>
    </w:pPr>
    <w:rPr>
      <w:rFonts w:ascii="Times New Roman" w:hAnsi="Times New Roman"/>
      <w:b/>
      <w:bCs/>
      <w:sz w:val="24"/>
      <w:szCs w:val="24"/>
      <w:lang w:val="en-US"/>
    </w:rPr>
  </w:style>
  <w:style w:type="paragraph" w:customStyle="1" w:styleId="196">
    <w:name w:val="Heading2"/>
    <w:basedOn w:val="3"/>
    <w:uiPriority w:val="0"/>
    <w:pPr>
      <w:spacing w:line="360" w:lineRule="auto"/>
    </w:pPr>
    <w:rPr>
      <w:b/>
      <w:bCs/>
      <w:lang w:val="vi-VN"/>
    </w:rPr>
  </w:style>
  <w:style w:type="character" w:customStyle="1" w:styleId="197">
    <w:name w:val="sectiontitle"/>
    <w:basedOn w:val="12"/>
    <w:uiPriority w:val="0"/>
  </w:style>
  <w:style w:type="paragraph" w:customStyle="1" w:styleId="198">
    <w:name w:val="Heading ê"/>
    <w:basedOn w:val="1"/>
    <w:uiPriority w:val="0"/>
    <w:pPr>
      <w:jc w:val="center"/>
    </w:pPr>
    <w:rPr>
      <w:b/>
      <w:bCs/>
      <w:lang w:val="vi-VN"/>
    </w:rPr>
  </w:style>
  <w:style w:type="paragraph" w:customStyle="1" w:styleId="199">
    <w:name w:val="Bl_1"/>
    <w:basedOn w:val="200"/>
    <w:link w:val="541"/>
    <w:qFormat/>
    <w:uiPriority w:val="0"/>
    <w:pPr>
      <w:tabs>
        <w:tab w:val="left" w:pos="3600"/>
      </w:tabs>
    </w:pPr>
  </w:style>
  <w:style w:type="paragraph" w:customStyle="1" w:styleId="200">
    <w:name w:val="Bullet1"/>
    <w:basedOn w:val="1"/>
    <w:link w:val="542"/>
    <w:uiPriority w:val="0"/>
    <w:pPr>
      <w:numPr>
        <w:ilvl w:val="0"/>
        <w:numId w:val="14"/>
      </w:numPr>
      <w:jc w:val="left"/>
    </w:pPr>
    <w:rPr>
      <w:sz w:val="20"/>
    </w:rPr>
  </w:style>
  <w:style w:type="paragraph" w:customStyle="1" w:styleId="201">
    <w:name w:val="Normal + Auto"/>
    <w:basedOn w:val="1"/>
    <w:uiPriority w:val="0"/>
    <w:pPr>
      <w:ind w:firstLine="720"/>
    </w:pPr>
    <w:rPr>
      <w:rFonts w:cs="Arial"/>
      <w:color w:val="000000"/>
      <w:sz w:val="24"/>
      <w:szCs w:val="24"/>
      <w:lang w:val="en-US"/>
    </w:rPr>
  </w:style>
  <w:style w:type="paragraph" w:customStyle="1" w:styleId="202">
    <w:name w:val="Style2"/>
    <w:basedOn w:val="1"/>
    <w:uiPriority w:val="0"/>
    <w:pPr>
      <w:numPr>
        <w:ilvl w:val="0"/>
        <w:numId w:val="15"/>
      </w:numPr>
    </w:pPr>
    <w:rPr>
      <w:rFonts w:ascii="Verdana" w:hAnsi="Verdana"/>
      <w:sz w:val="24"/>
      <w:lang w:val="en-US"/>
    </w:rPr>
  </w:style>
  <w:style w:type="paragraph" w:customStyle="1" w:styleId="203">
    <w:name w:val="Default Text"/>
    <w:basedOn w:val="1"/>
    <w:uiPriority w:val="0"/>
    <w:pPr>
      <w:suppressAutoHyphens/>
    </w:pPr>
    <w:rPr>
      <w:rFonts w:ascii="Times New Roman" w:hAnsi="Times New Roman" w:cs="Angsana New"/>
      <w:sz w:val="24"/>
      <w:lang w:val="en-AU"/>
    </w:rPr>
  </w:style>
  <w:style w:type="character" w:customStyle="1" w:styleId="204">
    <w:name w:val="Body Text 2 Char"/>
    <w:basedOn w:val="12"/>
    <w:link w:val="17"/>
    <w:uiPriority w:val="0"/>
    <w:rPr>
      <w:rFonts w:ascii="Times New Roman" w:hAnsi="Times New Roman" w:eastAsia="Times New Roman" w:cs="Times New Roman"/>
      <w:sz w:val="24"/>
      <w:szCs w:val="24"/>
    </w:rPr>
  </w:style>
  <w:style w:type="character" w:customStyle="1" w:styleId="205">
    <w:name w:val="Body Text Indent 2 Char"/>
    <w:basedOn w:val="12"/>
    <w:link w:val="20"/>
    <w:uiPriority w:val="0"/>
    <w:rPr>
      <w:rFonts w:ascii="Times New Roman" w:hAnsi="Times New Roman" w:eastAsia="Times New Roman" w:cs="Times New Roman"/>
      <w:sz w:val="24"/>
      <w:szCs w:val="24"/>
    </w:rPr>
  </w:style>
  <w:style w:type="character" w:customStyle="1" w:styleId="206">
    <w:name w:val="thoughtheader1"/>
    <w:basedOn w:val="12"/>
    <w:uiPriority w:val="0"/>
    <w:rPr>
      <w:rFonts w:hint="default" w:ascii="Arial" w:hAnsi="Arial" w:cs="Arial"/>
      <w:b/>
      <w:bCs/>
      <w:color w:val="194949"/>
      <w:sz w:val="26"/>
      <w:szCs w:val="26"/>
    </w:rPr>
  </w:style>
  <w:style w:type="paragraph" w:customStyle="1" w:styleId="207">
    <w:name w:val="Normal1"/>
    <w:basedOn w:val="1"/>
    <w:autoRedefine/>
    <w:uiPriority w:val="0"/>
    <w:pPr>
      <w:spacing w:before="120"/>
      <w:ind w:firstLine="437"/>
    </w:pPr>
    <w:rPr>
      <w:sz w:val="26"/>
      <w:szCs w:val="26"/>
      <w:lang w:val="en-US"/>
    </w:rPr>
  </w:style>
  <w:style w:type="character" w:customStyle="1" w:styleId="208">
    <w:name w:val="content"/>
    <w:basedOn w:val="12"/>
    <w:uiPriority w:val="0"/>
  </w:style>
  <w:style w:type="paragraph" w:customStyle="1" w:styleId="209">
    <w:name w:val="Default"/>
    <w:uiPriority w:val="99"/>
    <w:pPr>
      <w:autoSpaceDE w:val="0"/>
      <w:autoSpaceDN w:val="0"/>
      <w:adjustRightInd w:val="0"/>
      <w:spacing w:before="60" w:after="120" w:line="312" w:lineRule="auto"/>
      <w:ind w:left="1512" w:hanging="360"/>
      <w:jc w:val="right"/>
    </w:pPr>
    <w:rPr>
      <w:rFonts w:ascii="Arial" w:hAnsi="Arial" w:eastAsia="Times New Roman" w:cs="Arial"/>
      <w:color w:val="000000"/>
      <w:sz w:val="24"/>
      <w:szCs w:val="24"/>
      <w:lang w:val="en-US" w:eastAsia="en-US" w:bidi="ar-SA"/>
    </w:rPr>
  </w:style>
  <w:style w:type="character" w:customStyle="1" w:styleId="210">
    <w:name w:val="Body Text Indent Char"/>
    <w:basedOn w:val="12"/>
    <w:link w:val="19"/>
    <w:uiPriority w:val="0"/>
    <w:rPr>
      <w:rFonts w:ascii="Arial" w:hAnsi="Arial" w:eastAsia="Times New Roman" w:cs="Times New Roman"/>
      <w:szCs w:val="20"/>
      <w:lang w:val="en-GB"/>
    </w:rPr>
  </w:style>
  <w:style w:type="paragraph" w:customStyle="1" w:styleId="211">
    <w:name w:val="Bullet2"/>
    <w:basedOn w:val="1"/>
    <w:next w:val="31"/>
    <w:link w:val="649"/>
    <w:uiPriority w:val="0"/>
    <w:pPr>
      <w:numPr>
        <w:ilvl w:val="0"/>
        <w:numId w:val="16"/>
      </w:numPr>
      <w:jc w:val="left"/>
    </w:pPr>
    <w:rPr>
      <w:sz w:val="20"/>
    </w:rPr>
  </w:style>
  <w:style w:type="paragraph" w:customStyle="1" w:styleId="212">
    <w:name w:val="Underline"/>
    <w:basedOn w:val="3"/>
    <w:qFormat/>
    <w:uiPriority w:val="0"/>
    <w:rPr>
      <w:b/>
      <w:u w:val="single"/>
    </w:rPr>
  </w:style>
  <w:style w:type="character" w:customStyle="1" w:styleId="213">
    <w:name w:val="Endnote Text Char"/>
    <w:basedOn w:val="12"/>
    <w:link w:val="31"/>
    <w:uiPriority w:val="0"/>
    <w:rPr>
      <w:rFonts w:ascii="Arial" w:hAnsi="Arial" w:eastAsia="Times New Roman" w:cs="Times New Roman"/>
      <w:sz w:val="20"/>
      <w:szCs w:val="20"/>
      <w:lang w:val="en-GB"/>
    </w:rPr>
  </w:style>
  <w:style w:type="paragraph" w:customStyle="1" w:styleId="214">
    <w:name w:val="Normal Table Text"/>
    <w:basedOn w:val="1"/>
    <w:uiPriority w:val="0"/>
    <w:pPr>
      <w:overflowPunct w:val="0"/>
      <w:autoSpaceDE w:val="0"/>
      <w:autoSpaceDN w:val="0"/>
      <w:adjustRightInd w:val="0"/>
      <w:spacing w:before="120"/>
      <w:textAlignment w:val="baseline"/>
    </w:pPr>
    <w:rPr>
      <w:rFonts w:eastAsia="BatangChe"/>
      <w:sz w:val="20"/>
      <w:lang w:eastAsia="ko-KR"/>
    </w:rPr>
  </w:style>
  <w:style w:type="paragraph" w:customStyle="1" w:styleId="215">
    <w:name w:val="Bl_2"/>
    <w:basedOn w:val="211"/>
    <w:link w:val="664"/>
    <w:qFormat/>
    <w:uiPriority w:val="0"/>
    <w:rPr>
      <w:lang w:val="it-IT"/>
    </w:rPr>
  </w:style>
  <w:style w:type="paragraph" w:customStyle="1" w:styleId="216">
    <w:name w:val="스타일 스타일 스타일 본문 + Book Antiqua 12 pt 굵게 + 첫 줄:  1 글자 오른쪽:  1 글자 + ..."/>
    <w:basedOn w:val="1"/>
    <w:uiPriority w:val="0"/>
    <w:pPr>
      <w:wordWrap w:val="0"/>
      <w:autoSpaceDE w:val="0"/>
      <w:autoSpaceDN w:val="0"/>
      <w:spacing w:after="180"/>
      <w:ind w:left="220" w:leftChars="100" w:right="220" w:rightChars="100" w:firstLine="220" w:firstLineChars="100"/>
    </w:pPr>
    <w:rPr>
      <w:rFonts w:ascii="Book Antiqua" w:hAnsi="Book Antiqua" w:eastAsia="Gulim" w:cs="Batang"/>
      <w:lang w:val="en-US" w:eastAsia="ko-KR"/>
    </w:rPr>
  </w:style>
  <w:style w:type="paragraph" w:customStyle="1" w:styleId="217">
    <w:name w:val="스타일 Bullet2 + 단락 뒤: 12 pt"/>
    <w:basedOn w:val="211"/>
    <w:uiPriority w:val="0"/>
    <w:pPr>
      <w:numPr>
        <w:numId w:val="0"/>
      </w:numPr>
      <w:tabs>
        <w:tab w:val="left" w:pos="1152"/>
      </w:tabs>
      <w:wordWrap w:val="0"/>
      <w:autoSpaceDE w:val="0"/>
      <w:autoSpaceDN w:val="0"/>
      <w:spacing w:line="240" w:lineRule="auto"/>
      <w:ind w:left="1152" w:hanging="374"/>
      <w:jc w:val="both"/>
    </w:pPr>
    <w:rPr>
      <w:rFonts w:ascii="Book Antiqua" w:hAnsi="Book Antiqua" w:eastAsia="Gulim" w:cs="Batang"/>
      <w:kern w:val="2"/>
      <w:sz w:val="22"/>
      <w:lang w:val="en-US" w:eastAsia="ko-KR"/>
    </w:rPr>
  </w:style>
  <w:style w:type="paragraph" w:customStyle="1" w:styleId="218">
    <w:name w:val="Hinh ve"/>
    <w:basedOn w:val="3"/>
    <w:uiPriority w:val="0"/>
    <w:pPr>
      <w:spacing w:before="240" w:after="240"/>
      <w:jc w:val="center"/>
    </w:pPr>
    <w:rPr>
      <w:b/>
      <w:sz w:val="24"/>
    </w:rPr>
  </w:style>
  <w:style w:type="character" w:customStyle="1" w:styleId="219">
    <w:name w:val="Char Char8"/>
    <w:basedOn w:val="12"/>
    <w:qFormat/>
    <w:uiPriority w:val="0"/>
    <w:rPr>
      <w:rFonts w:ascii="Tahoma" w:hAnsi="Tahoma" w:eastAsia="Times New Roman"/>
      <w:sz w:val="28"/>
      <w:szCs w:val="28"/>
      <w:lang w:val="en-GB"/>
    </w:rPr>
  </w:style>
  <w:style w:type="paragraph" w:customStyle="1" w:styleId="220">
    <w:name w:val="Char"/>
    <w:basedOn w:val="1"/>
    <w:uiPriority w:val="0"/>
    <w:pPr>
      <w:pageBreakBefore/>
      <w:spacing w:before="100" w:beforeAutospacing="1" w:after="100" w:afterAutospacing="1"/>
    </w:pPr>
    <w:rPr>
      <w:rFonts w:ascii="Times New Roman" w:hAnsi="Times New Roman"/>
      <w:color w:val="333399"/>
      <w:sz w:val="26"/>
      <w:szCs w:val="26"/>
      <w:lang w:val="en-US"/>
    </w:rPr>
  </w:style>
  <w:style w:type="paragraph" w:customStyle="1" w:styleId="221">
    <w:name w:val="last"/>
    <w:basedOn w:val="1"/>
    <w:uiPriority w:val="0"/>
    <w:pPr>
      <w:spacing w:before="100" w:beforeAutospacing="1" w:after="100" w:afterAutospacing="1"/>
    </w:pPr>
    <w:rPr>
      <w:rFonts w:ascii="Times New Roman" w:hAnsi="Times New Roman"/>
      <w:sz w:val="24"/>
      <w:szCs w:val="24"/>
      <w:lang w:val="en-US"/>
    </w:rPr>
  </w:style>
  <w:style w:type="character" w:customStyle="1" w:styleId="222">
    <w:name w:val="Char Char7"/>
    <w:basedOn w:val="12"/>
    <w:uiPriority w:val="0"/>
    <w:rPr>
      <w:i/>
      <w:sz w:val="28"/>
      <w:szCs w:val="28"/>
      <w:lang w:val="en-GB" w:eastAsia="en-US" w:bidi="ar-SA"/>
    </w:rPr>
  </w:style>
  <w:style w:type="paragraph" w:customStyle="1" w:styleId="223">
    <w:name w:val="My Normal 1"/>
    <w:basedOn w:val="1"/>
    <w:uiPriority w:val="0"/>
    <w:rPr>
      <w:rFonts w:ascii="Times New Roman" w:hAnsi="Times New Roman"/>
      <w:sz w:val="24"/>
    </w:rPr>
  </w:style>
  <w:style w:type="paragraph" w:customStyle="1" w:styleId="224">
    <w:name w:val="Style Heading 3h3h3 sub headingH3Head 33m + Justified"/>
    <w:basedOn w:val="5"/>
    <w:autoRedefine/>
    <w:uiPriority w:val="0"/>
    <w:pPr>
      <w:numPr>
        <w:ilvl w:val="0"/>
        <w:numId w:val="0"/>
      </w:numPr>
      <w:tabs>
        <w:tab w:val="left" w:pos="2552"/>
      </w:tabs>
      <w:spacing w:before="0" w:after="240"/>
      <w:jc w:val="both"/>
    </w:pPr>
    <w:rPr>
      <w:b w:val="0"/>
      <w:bCs/>
      <w:iCs/>
      <w:lang w:val="en-US"/>
    </w:rPr>
  </w:style>
  <w:style w:type="character" w:customStyle="1" w:styleId="225">
    <w:name w:val="Comment Subject Char"/>
    <w:basedOn w:val="111"/>
    <w:link w:val="26"/>
    <w:uiPriority w:val="99"/>
    <w:rPr>
      <w:rFonts w:ascii="Arial" w:hAnsi="Arial" w:eastAsia="Times New Roman" w:cs="Times New Roman"/>
      <w:b/>
      <w:bCs/>
      <w:sz w:val="20"/>
      <w:szCs w:val="20"/>
      <w:lang w:val="en-GB"/>
    </w:rPr>
  </w:style>
  <w:style w:type="paragraph" w:customStyle="1" w:styleId="226">
    <w:name w:val="Table Text"/>
    <w:basedOn w:val="16"/>
    <w:link w:val="673"/>
    <w:uiPriority w:val="0"/>
    <w:pPr>
      <w:overflowPunct w:val="0"/>
      <w:autoSpaceDE w:val="0"/>
      <w:autoSpaceDN w:val="0"/>
      <w:adjustRightInd w:val="0"/>
      <w:spacing w:after="0"/>
      <w:ind w:left="28" w:right="28"/>
      <w:textAlignment w:val="baseline"/>
    </w:pPr>
    <w:rPr>
      <w:rFonts w:ascii="Arial" w:hAnsi="Arial"/>
      <w:sz w:val="20"/>
      <w:szCs w:val="20"/>
      <w:lang w:val="en-US" w:eastAsia="en-US"/>
    </w:rPr>
  </w:style>
  <w:style w:type="paragraph" w:customStyle="1" w:styleId="227">
    <w:name w:val="Char1 Char Char Char1"/>
    <w:basedOn w:val="1"/>
    <w:uiPriority w:val="0"/>
    <w:pPr>
      <w:pageBreakBefore/>
      <w:spacing w:before="100" w:beforeAutospacing="1" w:after="100" w:afterAutospacing="1"/>
    </w:pPr>
    <w:rPr>
      <w:rFonts w:ascii="Tahoma" w:hAnsi="Tahoma"/>
      <w:sz w:val="20"/>
      <w:lang w:val="en-US"/>
    </w:rPr>
  </w:style>
  <w:style w:type="paragraph" w:customStyle="1" w:styleId="228">
    <w:name w:val="Char Char Char Char1"/>
    <w:basedOn w:val="1"/>
    <w:uiPriority w:val="0"/>
    <w:pPr>
      <w:spacing w:after="160" w:line="240" w:lineRule="exact"/>
    </w:pPr>
    <w:rPr>
      <w:rFonts w:ascii="Tahoma" w:hAnsi="Tahoma"/>
      <w:sz w:val="20"/>
      <w:szCs w:val="24"/>
      <w:lang w:val="en-US"/>
    </w:rPr>
  </w:style>
  <w:style w:type="paragraph" w:customStyle="1" w:styleId="229">
    <w:name w:val="Char1"/>
    <w:basedOn w:val="1"/>
    <w:uiPriority w:val="0"/>
    <w:pPr>
      <w:pageBreakBefore/>
      <w:spacing w:before="100" w:beforeAutospacing="1" w:after="100" w:afterAutospacing="1"/>
    </w:pPr>
    <w:rPr>
      <w:rFonts w:ascii="Times New Roman" w:hAnsi="Times New Roman"/>
      <w:sz w:val="26"/>
      <w:lang w:val="en-US"/>
    </w:rPr>
  </w:style>
  <w:style w:type="paragraph" w:customStyle="1" w:styleId="230">
    <w:name w:val="Char Char1 Char"/>
    <w:basedOn w:val="1"/>
    <w:uiPriority w:val="0"/>
    <w:pPr>
      <w:spacing w:after="160" w:line="240" w:lineRule="exact"/>
    </w:pPr>
    <w:rPr>
      <w:sz w:val="20"/>
    </w:rPr>
  </w:style>
  <w:style w:type="character" w:customStyle="1" w:styleId="231">
    <w:name w:val="Style Book Antiqua 12 pt"/>
    <w:basedOn w:val="12"/>
    <w:uiPriority w:val="0"/>
    <w:rPr>
      <w:rFonts w:ascii="Times New Roman" w:hAnsi="Times New Roman" w:cs="Verdana"/>
      <w:sz w:val="24"/>
      <w:lang w:val="en-US" w:eastAsia="en-US" w:bidi="ar-SA"/>
    </w:rPr>
  </w:style>
  <w:style w:type="character" w:customStyle="1" w:styleId="232">
    <w:name w:val="Plain Text Char"/>
    <w:basedOn w:val="12"/>
    <w:link w:val="58"/>
    <w:uiPriority w:val="99"/>
    <w:rPr>
      <w:rFonts w:ascii="Consolas" w:hAnsi="Consolas" w:eastAsia="Calibri" w:cs="Times New Roman"/>
      <w:sz w:val="21"/>
      <w:szCs w:val="21"/>
    </w:rPr>
  </w:style>
  <w:style w:type="paragraph" w:styleId="233">
    <w:name w:val="List Paragraph"/>
    <w:basedOn w:val="1"/>
    <w:link w:val="758"/>
    <w:qFormat/>
    <w:uiPriority w:val="34"/>
    <w:pPr>
      <w:ind w:left="720"/>
    </w:pPr>
  </w:style>
  <w:style w:type="paragraph" w:customStyle="1" w:styleId="234">
    <w:name w:val="RFP Aufzählung 1"/>
    <w:basedOn w:val="1"/>
    <w:link w:val="242"/>
    <w:uiPriority w:val="0"/>
    <w:pPr>
      <w:numPr>
        <w:ilvl w:val="0"/>
        <w:numId w:val="17"/>
      </w:numPr>
      <w:spacing w:before="120"/>
      <w:contextualSpacing/>
      <w:outlineLvl w:val="0"/>
    </w:pPr>
    <w:rPr>
      <w:sz w:val="20"/>
      <w:lang w:val="en-US" w:eastAsia="zh-CN" w:bidi="ml-IN"/>
    </w:rPr>
  </w:style>
  <w:style w:type="character" w:customStyle="1" w:styleId="235">
    <w:name w:val="Style Book Antiqua 12 pt1"/>
    <w:basedOn w:val="12"/>
    <w:uiPriority w:val="0"/>
    <w:rPr>
      <w:rFonts w:ascii="Times New Roman" w:hAnsi="Times New Roman" w:cs="Verdana"/>
      <w:sz w:val="24"/>
      <w:lang w:val="en-US" w:eastAsia="en-US" w:bidi="ar-SA"/>
    </w:rPr>
  </w:style>
  <w:style w:type="paragraph" w:customStyle="1" w:styleId="236">
    <w:name w:val="BodyText(Book)"/>
    <w:uiPriority w:val="0"/>
    <w:pPr>
      <w:spacing w:before="60" w:after="120" w:line="260" w:lineRule="exact"/>
      <w:ind w:left="1512" w:hanging="360"/>
      <w:jc w:val="both"/>
    </w:pPr>
    <w:rPr>
      <w:rFonts w:ascii="Book Antiqua" w:hAnsi="Book Antiqua" w:eastAsia="Times New Roman" w:cs="Times New Roman"/>
      <w:sz w:val="22"/>
      <w:szCs w:val="20"/>
      <w:lang w:val="en-US" w:eastAsia="en-US" w:bidi="ar-SA"/>
    </w:rPr>
  </w:style>
  <w:style w:type="paragraph" w:customStyle="1" w:styleId="237">
    <w:name w:val="Char Char2 Char Char Char Char"/>
    <w:basedOn w:val="1"/>
    <w:autoRedefine/>
    <w:uiPriority w:val="0"/>
    <w:pPr>
      <w:spacing w:after="160" w:line="240" w:lineRule="exact"/>
    </w:pPr>
    <w:rPr>
      <w:rFonts w:ascii="Times New Roman" w:hAnsi="Times New Roman" w:cs="Verdana"/>
      <w:sz w:val="24"/>
      <w:lang w:val="en-US"/>
    </w:rPr>
  </w:style>
  <w:style w:type="paragraph" w:customStyle="1" w:styleId="238">
    <w:name w:val="Revision"/>
    <w:hidden/>
    <w:semiHidden/>
    <w:uiPriority w:val="99"/>
    <w:pPr>
      <w:spacing w:before="60" w:after="120" w:line="312" w:lineRule="auto"/>
      <w:ind w:left="1512" w:hanging="360"/>
      <w:jc w:val="right"/>
    </w:pPr>
    <w:rPr>
      <w:rFonts w:ascii="Verdana" w:hAnsi="Verdana" w:eastAsia="Times New Roman" w:cs="Times New Roman"/>
      <w:sz w:val="18"/>
      <w:szCs w:val="20"/>
      <w:lang w:val="en-GB" w:eastAsia="en-US" w:bidi="ar-SA"/>
    </w:rPr>
  </w:style>
  <w:style w:type="paragraph" w:customStyle="1" w:styleId="239">
    <w:name w:val="RFP standard"/>
    <w:link w:val="240"/>
    <w:uiPriority w:val="0"/>
    <w:pPr>
      <w:spacing w:before="60" w:after="120" w:line="312" w:lineRule="auto"/>
      <w:ind w:left="1512" w:hanging="360"/>
      <w:jc w:val="both"/>
    </w:pPr>
    <w:rPr>
      <w:rFonts w:ascii="Arial" w:hAnsi="Arial" w:eastAsia="Times New Roman" w:cs="Times New Roman"/>
      <w:sz w:val="22"/>
      <w:szCs w:val="20"/>
      <w:lang w:val="en-US" w:eastAsia="zh-CN" w:bidi="ml-IN"/>
    </w:rPr>
  </w:style>
  <w:style w:type="character" w:customStyle="1" w:styleId="240">
    <w:name w:val="RFP standard Char"/>
    <w:basedOn w:val="12"/>
    <w:link w:val="239"/>
    <w:locked/>
    <w:uiPriority w:val="0"/>
    <w:rPr>
      <w:rFonts w:ascii="Arial" w:hAnsi="Arial" w:eastAsia="Times New Roman" w:cs="Times New Roman"/>
      <w:szCs w:val="20"/>
      <w:lang w:eastAsia="zh-CN" w:bidi="ml-IN"/>
    </w:rPr>
  </w:style>
  <w:style w:type="paragraph" w:customStyle="1" w:styleId="241">
    <w:name w:val="RFP Überschrift 2"/>
    <w:basedOn w:val="1"/>
    <w:link w:val="243"/>
    <w:uiPriority w:val="0"/>
    <w:pPr>
      <w:autoSpaceDE w:val="0"/>
      <w:autoSpaceDN w:val="0"/>
      <w:adjustRightInd w:val="0"/>
      <w:spacing w:before="120" w:line="264" w:lineRule="auto"/>
    </w:pPr>
    <w:rPr>
      <w:rFonts w:ascii="Arial (W1)" w:hAnsi="Arial (W1)" w:cs="Arial"/>
      <w:b/>
      <w:color w:val="000080"/>
      <w:sz w:val="20"/>
      <w:lang w:val="en-US"/>
    </w:rPr>
  </w:style>
  <w:style w:type="character" w:customStyle="1" w:styleId="242">
    <w:name w:val="RFP Aufzählung 1 Char"/>
    <w:basedOn w:val="12"/>
    <w:link w:val="234"/>
    <w:uiPriority w:val="0"/>
    <w:rPr>
      <w:rFonts w:ascii="Arial" w:hAnsi="Arial" w:eastAsia="Times New Roman" w:cs="Times New Roman"/>
      <w:sz w:val="20"/>
      <w:szCs w:val="20"/>
      <w:lang w:eastAsia="zh-CN" w:bidi="ml-IN"/>
    </w:rPr>
  </w:style>
  <w:style w:type="character" w:customStyle="1" w:styleId="243">
    <w:name w:val="RFP Überschrift 2 Char"/>
    <w:basedOn w:val="12"/>
    <w:link w:val="241"/>
    <w:uiPriority w:val="0"/>
    <w:rPr>
      <w:rFonts w:ascii="Arial (W1)" w:hAnsi="Arial (W1)" w:eastAsia="Times New Roman" w:cs="Arial"/>
      <w:b/>
      <w:color w:val="000080"/>
      <w:sz w:val="20"/>
      <w:szCs w:val="20"/>
    </w:rPr>
  </w:style>
  <w:style w:type="paragraph" w:customStyle="1" w:styleId="244">
    <w:name w:val="xl65"/>
    <w:basedOn w:val="1"/>
    <w:uiPriority w:val="0"/>
    <w:pPr>
      <w:shd w:val="clear" w:color="000000" w:fill="8DB4E3"/>
      <w:spacing w:before="100" w:beforeAutospacing="1" w:after="100" w:afterAutospacing="1"/>
    </w:pPr>
    <w:rPr>
      <w:rFonts w:cs="Arial"/>
      <w:b/>
      <w:bCs/>
      <w:sz w:val="24"/>
      <w:szCs w:val="24"/>
      <w:lang w:val="en-US"/>
    </w:rPr>
  </w:style>
  <w:style w:type="paragraph" w:customStyle="1" w:styleId="245">
    <w:name w:val="xl66"/>
    <w:basedOn w:val="1"/>
    <w:uiPriority w:val="0"/>
    <w:pPr>
      <w:shd w:val="clear" w:color="000000" w:fill="8DB4E3"/>
      <w:spacing w:before="100" w:beforeAutospacing="1" w:after="100" w:afterAutospacing="1"/>
      <w:jc w:val="center"/>
      <w:textAlignment w:val="center"/>
    </w:pPr>
    <w:rPr>
      <w:rFonts w:cs="Arial"/>
      <w:b/>
      <w:bCs/>
      <w:sz w:val="24"/>
      <w:szCs w:val="24"/>
      <w:lang w:val="en-US"/>
    </w:rPr>
  </w:style>
  <w:style w:type="paragraph" w:customStyle="1" w:styleId="246">
    <w:name w:val="xl67"/>
    <w:basedOn w:val="1"/>
    <w:uiPriority w:val="0"/>
    <w:pPr>
      <w:spacing w:before="100" w:beforeAutospacing="1" w:after="100" w:afterAutospacing="1"/>
      <w:jc w:val="center"/>
      <w:textAlignment w:val="center"/>
    </w:pPr>
    <w:rPr>
      <w:rFonts w:cs="Arial"/>
      <w:sz w:val="24"/>
      <w:szCs w:val="24"/>
      <w:lang w:val="en-US"/>
    </w:rPr>
  </w:style>
  <w:style w:type="paragraph" w:customStyle="1" w:styleId="247">
    <w:name w:val="xl68"/>
    <w:basedOn w:val="1"/>
    <w:uiPriority w:val="0"/>
    <w:pPr>
      <w:spacing w:before="100" w:beforeAutospacing="1" w:after="100" w:afterAutospacing="1"/>
      <w:jc w:val="center"/>
      <w:textAlignment w:val="center"/>
    </w:pPr>
    <w:rPr>
      <w:rFonts w:cs="Arial"/>
      <w:b/>
      <w:bCs/>
      <w:i/>
      <w:iCs/>
      <w:sz w:val="24"/>
      <w:szCs w:val="24"/>
      <w:lang w:val="en-US"/>
    </w:rPr>
  </w:style>
  <w:style w:type="paragraph" w:customStyle="1" w:styleId="248">
    <w:name w:val="xl69"/>
    <w:basedOn w:val="1"/>
    <w:uiPriority w:val="0"/>
    <w:pPr>
      <w:spacing w:before="100" w:beforeAutospacing="1" w:after="100" w:afterAutospacing="1"/>
    </w:pPr>
    <w:rPr>
      <w:rFonts w:cs="Arial"/>
      <w:b/>
      <w:bCs/>
      <w:i/>
      <w:iCs/>
      <w:sz w:val="24"/>
      <w:szCs w:val="24"/>
      <w:lang w:val="en-US"/>
    </w:rPr>
  </w:style>
  <w:style w:type="paragraph" w:customStyle="1" w:styleId="249">
    <w:name w:val="xl70"/>
    <w:basedOn w:val="1"/>
    <w:uiPriority w:val="0"/>
    <w:pPr>
      <w:spacing w:before="100" w:beforeAutospacing="1" w:after="100" w:afterAutospacing="1"/>
    </w:pPr>
    <w:rPr>
      <w:rFonts w:cs="Arial"/>
      <w:sz w:val="24"/>
      <w:szCs w:val="24"/>
      <w:lang w:val="en-US"/>
    </w:rPr>
  </w:style>
  <w:style w:type="paragraph" w:customStyle="1" w:styleId="250">
    <w:name w:val="xl71"/>
    <w:basedOn w:val="1"/>
    <w:uiPriority w:val="0"/>
    <w:pPr>
      <w:spacing w:before="100" w:beforeAutospacing="1" w:after="100" w:afterAutospacing="1"/>
    </w:pPr>
    <w:rPr>
      <w:rFonts w:cs="Arial"/>
      <w:b/>
      <w:bCs/>
      <w:i/>
      <w:iCs/>
      <w:sz w:val="24"/>
      <w:szCs w:val="24"/>
      <w:lang w:val="en-US"/>
    </w:rPr>
  </w:style>
  <w:style w:type="paragraph" w:customStyle="1" w:styleId="251">
    <w:name w:val="xl72"/>
    <w:basedOn w:val="1"/>
    <w:uiPriority w:val="0"/>
    <w:pPr>
      <w:spacing w:before="100" w:beforeAutospacing="1" w:after="100" w:afterAutospacing="1"/>
      <w:textAlignment w:val="top"/>
    </w:pPr>
    <w:rPr>
      <w:rFonts w:cs="Arial"/>
      <w:b/>
      <w:bCs/>
      <w:i/>
      <w:iCs/>
      <w:sz w:val="24"/>
      <w:szCs w:val="24"/>
      <w:lang w:val="en-US"/>
    </w:rPr>
  </w:style>
  <w:style w:type="paragraph" w:customStyle="1" w:styleId="252">
    <w:name w:val="xl73"/>
    <w:basedOn w:val="1"/>
    <w:uiPriority w:val="0"/>
    <w:pPr>
      <w:shd w:val="clear" w:color="000000" w:fill="C2D69A"/>
      <w:spacing w:before="100" w:beforeAutospacing="1" w:after="100" w:afterAutospacing="1"/>
      <w:jc w:val="center"/>
      <w:textAlignment w:val="center"/>
    </w:pPr>
    <w:rPr>
      <w:rFonts w:cs="Arial"/>
      <w:b/>
      <w:bCs/>
      <w:sz w:val="24"/>
      <w:szCs w:val="24"/>
      <w:lang w:val="en-US"/>
    </w:rPr>
  </w:style>
  <w:style w:type="paragraph" w:customStyle="1" w:styleId="253">
    <w:name w:val="xl74"/>
    <w:basedOn w:val="1"/>
    <w:uiPriority w:val="0"/>
    <w:pPr>
      <w:shd w:val="clear" w:color="000000" w:fill="C2D69A"/>
      <w:spacing w:before="100" w:beforeAutospacing="1" w:after="100" w:afterAutospacing="1"/>
    </w:pPr>
    <w:rPr>
      <w:rFonts w:cs="Arial"/>
      <w:b/>
      <w:bCs/>
      <w:sz w:val="24"/>
      <w:szCs w:val="24"/>
      <w:lang w:val="en-US"/>
    </w:rPr>
  </w:style>
  <w:style w:type="paragraph" w:customStyle="1" w:styleId="254">
    <w:name w:val="xl75"/>
    <w:basedOn w:val="1"/>
    <w:uiPriority w:val="0"/>
    <w:pPr>
      <w:shd w:val="clear" w:color="000000" w:fill="E5E0EC"/>
      <w:spacing w:before="100" w:beforeAutospacing="1" w:after="100" w:afterAutospacing="1"/>
      <w:jc w:val="center"/>
      <w:textAlignment w:val="center"/>
    </w:pPr>
    <w:rPr>
      <w:rFonts w:cs="Arial"/>
      <w:b/>
      <w:bCs/>
      <w:sz w:val="24"/>
      <w:szCs w:val="24"/>
      <w:lang w:val="en-US"/>
    </w:rPr>
  </w:style>
  <w:style w:type="paragraph" w:customStyle="1" w:styleId="255">
    <w:name w:val="xl76"/>
    <w:basedOn w:val="1"/>
    <w:uiPriority w:val="0"/>
    <w:pPr>
      <w:shd w:val="clear" w:color="000000" w:fill="E5E0EC"/>
      <w:spacing w:before="100" w:beforeAutospacing="1" w:after="100" w:afterAutospacing="1"/>
    </w:pPr>
    <w:rPr>
      <w:rFonts w:cs="Arial"/>
      <w:b/>
      <w:bCs/>
      <w:sz w:val="24"/>
      <w:szCs w:val="24"/>
      <w:lang w:val="en-US"/>
    </w:rPr>
  </w:style>
  <w:style w:type="paragraph" w:customStyle="1" w:styleId="256">
    <w:name w:val="xl77"/>
    <w:basedOn w:val="1"/>
    <w:uiPriority w:val="0"/>
    <w:pPr>
      <w:spacing w:before="100" w:beforeAutospacing="1" w:after="100" w:afterAutospacing="1"/>
    </w:pPr>
    <w:rPr>
      <w:rFonts w:cs="Arial"/>
      <w:b/>
      <w:bCs/>
      <w:sz w:val="24"/>
      <w:szCs w:val="24"/>
      <w:lang w:val="en-US"/>
    </w:rPr>
  </w:style>
  <w:style w:type="paragraph" w:customStyle="1" w:styleId="257">
    <w:name w:val="xl78"/>
    <w:basedOn w:val="1"/>
    <w:uiPriority w:val="0"/>
    <w:pPr>
      <w:spacing w:before="100" w:beforeAutospacing="1" w:after="100" w:afterAutospacing="1"/>
    </w:pPr>
    <w:rPr>
      <w:rFonts w:cs="Arial"/>
      <w:sz w:val="20"/>
      <w:lang w:val="en-US"/>
    </w:rPr>
  </w:style>
  <w:style w:type="paragraph" w:customStyle="1" w:styleId="258">
    <w:name w:val="xl79"/>
    <w:basedOn w:val="1"/>
    <w:uiPriority w:val="0"/>
    <w:pPr>
      <w:spacing w:before="100" w:beforeAutospacing="1" w:after="100" w:afterAutospacing="1"/>
    </w:pPr>
    <w:rPr>
      <w:rFonts w:cs="Arial"/>
      <w:sz w:val="20"/>
      <w:lang w:val="en-US"/>
    </w:rPr>
  </w:style>
  <w:style w:type="paragraph" w:customStyle="1" w:styleId="259">
    <w:name w:val="xl80"/>
    <w:basedOn w:val="1"/>
    <w:uiPriority w:val="0"/>
    <w:pPr>
      <w:spacing w:before="100" w:beforeAutospacing="1" w:after="100" w:afterAutospacing="1"/>
    </w:pPr>
    <w:rPr>
      <w:rFonts w:cs="Arial"/>
      <w:sz w:val="20"/>
      <w:lang w:val="en-US"/>
    </w:rPr>
  </w:style>
  <w:style w:type="paragraph" w:customStyle="1" w:styleId="260">
    <w:name w:val="xl81"/>
    <w:basedOn w:val="1"/>
    <w:uiPriority w:val="0"/>
    <w:pPr>
      <w:spacing w:before="100" w:beforeAutospacing="1" w:after="100" w:afterAutospacing="1"/>
      <w:jc w:val="center"/>
    </w:pPr>
    <w:rPr>
      <w:rFonts w:cs="Arial"/>
      <w:sz w:val="20"/>
      <w:lang w:val="en-US"/>
    </w:rPr>
  </w:style>
  <w:style w:type="paragraph" w:customStyle="1" w:styleId="261">
    <w:name w:val="xl82"/>
    <w:basedOn w:val="1"/>
    <w:uiPriority w:val="0"/>
    <w:pPr>
      <w:shd w:val="clear" w:color="000000" w:fill="C2D69A"/>
      <w:spacing w:before="100" w:beforeAutospacing="1" w:after="100" w:afterAutospacing="1"/>
      <w:jc w:val="center"/>
      <w:textAlignment w:val="center"/>
    </w:pPr>
    <w:rPr>
      <w:rFonts w:cs="Arial"/>
      <w:b/>
      <w:bCs/>
      <w:color w:val="0000FF"/>
      <w:sz w:val="24"/>
      <w:szCs w:val="24"/>
      <w:lang w:val="en-US"/>
    </w:rPr>
  </w:style>
  <w:style w:type="paragraph" w:customStyle="1" w:styleId="262">
    <w:name w:val="xl83"/>
    <w:basedOn w:val="1"/>
    <w:uiPriority w:val="0"/>
    <w:pPr>
      <w:shd w:val="clear" w:color="000000" w:fill="C2D69A"/>
      <w:spacing w:before="100" w:beforeAutospacing="1" w:after="100" w:afterAutospacing="1"/>
    </w:pPr>
    <w:rPr>
      <w:rFonts w:cs="Arial"/>
      <w:b/>
      <w:bCs/>
      <w:color w:val="0000FF"/>
      <w:sz w:val="24"/>
      <w:szCs w:val="24"/>
      <w:lang w:val="en-US"/>
    </w:rPr>
  </w:style>
  <w:style w:type="paragraph" w:customStyle="1" w:styleId="263">
    <w:name w:val="xl84"/>
    <w:basedOn w:val="1"/>
    <w:uiPriority w:val="0"/>
    <w:pPr>
      <w:spacing w:before="100" w:beforeAutospacing="1" w:after="100" w:afterAutospacing="1"/>
    </w:pPr>
    <w:rPr>
      <w:rFonts w:cs="Arial"/>
      <w:i/>
      <w:iCs/>
      <w:sz w:val="24"/>
      <w:szCs w:val="24"/>
      <w:lang w:val="en-US"/>
    </w:rPr>
  </w:style>
  <w:style w:type="paragraph" w:customStyle="1" w:styleId="264">
    <w:name w:val="xl85"/>
    <w:basedOn w:val="1"/>
    <w:uiPriority w:val="0"/>
    <w:pPr>
      <w:spacing w:before="100" w:beforeAutospacing="1" w:after="100" w:afterAutospacing="1"/>
    </w:pPr>
    <w:rPr>
      <w:rFonts w:cs="Arial"/>
      <w:sz w:val="24"/>
      <w:szCs w:val="24"/>
      <w:lang w:val="en-US"/>
    </w:rPr>
  </w:style>
  <w:style w:type="paragraph" w:customStyle="1" w:styleId="265">
    <w:name w:val="xl86"/>
    <w:basedOn w:val="1"/>
    <w:uiPriority w:val="0"/>
    <w:pPr>
      <w:spacing w:before="100" w:beforeAutospacing="1" w:after="100" w:afterAutospacing="1"/>
    </w:pPr>
    <w:rPr>
      <w:rFonts w:cs="Arial"/>
      <w:color w:val="215867"/>
      <w:sz w:val="24"/>
      <w:szCs w:val="24"/>
      <w:lang w:val="en-US"/>
    </w:rPr>
  </w:style>
  <w:style w:type="paragraph" w:customStyle="1" w:styleId="266">
    <w:name w:val="xl87"/>
    <w:basedOn w:val="1"/>
    <w:uiPriority w:val="0"/>
    <w:pPr>
      <w:spacing w:before="100" w:beforeAutospacing="1" w:after="100" w:afterAutospacing="1"/>
      <w:jc w:val="center"/>
      <w:textAlignment w:val="center"/>
    </w:pPr>
    <w:rPr>
      <w:rFonts w:cs="Arial"/>
      <w:color w:val="215867"/>
      <w:sz w:val="24"/>
      <w:szCs w:val="24"/>
      <w:lang w:val="en-US"/>
    </w:rPr>
  </w:style>
  <w:style w:type="paragraph" w:customStyle="1" w:styleId="267">
    <w:name w:val="xl88"/>
    <w:basedOn w:val="1"/>
    <w:uiPriority w:val="0"/>
    <w:pPr>
      <w:spacing w:before="100" w:beforeAutospacing="1" w:after="100" w:afterAutospacing="1"/>
    </w:pPr>
    <w:rPr>
      <w:rFonts w:ascii="Times New Roman" w:hAnsi="Times New Roman"/>
      <w:b/>
      <w:bCs/>
      <w:color w:val="215867"/>
      <w:sz w:val="24"/>
      <w:szCs w:val="24"/>
      <w:lang w:val="en-US"/>
    </w:rPr>
  </w:style>
  <w:style w:type="paragraph" w:customStyle="1" w:styleId="268">
    <w:name w:val="xl89"/>
    <w:basedOn w:val="1"/>
    <w:uiPriority w:val="0"/>
    <w:pPr>
      <w:spacing w:before="100" w:beforeAutospacing="1" w:after="100" w:afterAutospacing="1"/>
    </w:pPr>
    <w:rPr>
      <w:rFonts w:ascii="Times New Roman" w:hAnsi="Times New Roman"/>
      <w:color w:val="215867"/>
      <w:sz w:val="24"/>
      <w:szCs w:val="24"/>
      <w:lang w:val="en-US"/>
    </w:rPr>
  </w:style>
  <w:style w:type="paragraph" w:customStyle="1" w:styleId="269">
    <w:name w:val="xl90"/>
    <w:basedOn w:val="1"/>
    <w:uiPriority w:val="0"/>
    <w:pPr>
      <w:spacing w:before="100" w:beforeAutospacing="1" w:after="100" w:afterAutospacing="1"/>
    </w:pPr>
    <w:rPr>
      <w:rFonts w:cs="Arial"/>
      <w:b/>
      <w:bCs/>
      <w:i/>
      <w:iCs/>
      <w:color w:val="215867"/>
      <w:sz w:val="24"/>
      <w:szCs w:val="24"/>
      <w:lang w:val="en-US"/>
    </w:rPr>
  </w:style>
  <w:style w:type="paragraph" w:customStyle="1" w:styleId="270">
    <w:name w:val="xl91"/>
    <w:basedOn w:val="1"/>
    <w:uiPriority w:val="0"/>
    <w:pPr>
      <w:spacing w:before="100" w:beforeAutospacing="1" w:after="100" w:afterAutospacing="1"/>
      <w:jc w:val="center"/>
      <w:textAlignment w:val="center"/>
    </w:pPr>
    <w:rPr>
      <w:rFonts w:cs="Arial"/>
      <w:b/>
      <w:bCs/>
      <w:i/>
      <w:iCs/>
      <w:color w:val="215867"/>
      <w:sz w:val="24"/>
      <w:szCs w:val="24"/>
      <w:lang w:val="en-US"/>
    </w:rPr>
  </w:style>
  <w:style w:type="paragraph" w:customStyle="1" w:styleId="271">
    <w:name w:val="xl92"/>
    <w:basedOn w:val="1"/>
    <w:uiPriority w:val="0"/>
    <w:pPr>
      <w:spacing w:before="100" w:beforeAutospacing="1" w:after="100" w:afterAutospacing="1"/>
    </w:pPr>
    <w:rPr>
      <w:rFonts w:ascii="Times New Roman" w:hAnsi="Times New Roman"/>
      <w:b/>
      <w:bCs/>
      <w:color w:val="00B0F0"/>
      <w:sz w:val="24"/>
      <w:szCs w:val="24"/>
      <w:lang w:val="en-US"/>
    </w:rPr>
  </w:style>
  <w:style w:type="paragraph" w:customStyle="1" w:styleId="272">
    <w:name w:val="xl93"/>
    <w:basedOn w:val="1"/>
    <w:uiPriority w:val="0"/>
    <w:pPr>
      <w:spacing w:before="100" w:beforeAutospacing="1" w:after="100" w:afterAutospacing="1"/>
    </w:pPr>
    <w:rPr>
      <w:rFonts w:ascii="Times New Roman" w:hAnsi="Times New Roman"/>
      <w:color w:val="00B0F0"/>
      <w:sz w:val="24"/>
      <w:szCs w:val="24"/>
      <w:lang w:val="en-US"/>
    </w:rPr>
  </w:style>
  <w:style w:type="paragraph" w:customStyle="1" w:styleId="273">
    <w:name w:val="xl94"/>
    <w:basedOn w:val="1"/>
    <w:uiPriority w:val="0"/>
    <w:pPr>
      <w:spacing w:before="100" w:beforeAutospacing="1" w:after="100" w:afterAutospacing="1"/>
    </w:pPr>
    <w:rPr>
      <w:rFonts w:cs="Arial"/>
      <w:b/>
      <w:bCs/>
      <w:sz w:val="24"/>
      <w:szCs w:val="24"/>
      <w:lang w:val="en-US"/>
    </w:rPr>
  </w:style>
  <w:style w:type="paragraph" w:customStyle="1" w:styleId="274">
    <w:name w:val="xl95"/>
    <w:basedOn w:val="1"/>
    <w:uiPriority w:val="0"/>
    <w:pPr>
      <w:spacing w:before="100" w:beforeAutospacing="1" w:after="100" w:afterAutospacing="1"/>
    </w:pPr>
    <w:rPr>
      <w:rFonts w:ascii="Times New Roman" w:hAnsi="Times New Roman"/>
      <w:color w:val="215867"/>
      <w:sz w:val="24"/>
      <w:szCs w:val="24"/>
      <w:lang w:val="en-US"/>
    </w:rPr>
  </w:style>
  <w:style w:type="paragraph" w:customStyle="1" w:styleId="275">
    <w:name w:val="xl96"/>
    <w:basedOn w:val="1"/>
    <w:uiPriority w:val="0"/>
    <w:pPr>
      <w:spacing w:before="100" w:beforeAutospacing="1" w:after="100" w:afterAutospacing="1"/>
    </w:pPr>
    <w:rPr>
      <w:rFonts w:ascii="Times New Roman" w:hAnsi="Times New Roman"/>
      <w:b/>
      <w:bCs/>
      <w:color w:val="215867"/>
      <w:sz w:val="24"/>
      <w:szCs w:val="24"/>
      <w:lang w:val="en-US"/>
    </w:rPr>
  </w:style>
  <w:style w:type="paragraph" w:customStyle="1" w:styleId="276">
    <w:name w:val="xl97"/>
    <w:basedOn w:val="1"/>
    <w:uiPriority w:val="0"/>
    <w:pPr>
      <w:spacing w:before="100" w:beforeAutospacing="1" w:after="100" w:afterAutospacing="1"/>
      <w:jc w:val="center"/>
      <w:textAlignment w:val="center"/>
    </w:pPr>
    <w:rPr>
      <w:rFonts w:cs="Arial"/>
      <w:sz w:val="20"/>
      <w:lang w:val="en-US"/>
    </w:rPr>
  </w:style>
  <w:style w:type="paragraph" w:customStyle="1" w:styleId="277">
    <w:name w:val="xl98"/>
    <w:basedOn w:val="1"/>
    <w:uiPriority w:val="0"/>
    <w:pPr>
      <w:spacing w:before="100" w:beforeAutospacing="1" w:after="100" w:afterAutospacing="1"/>
      <w:textAlignment w:val="center"/>
    </w:pPr>
    <w:rPr>
      <w:rFonts w:ascii="Times New Roman" w:hAnsi="Times New Roman"/>
      <w:b/>
      <w:bCs/>
      <w:color w:val="215867"/>
      <w:sz w:val="24"/>
      <w:szCs w:val="24"/>
      <w:lang w:val="en-US"/>
    </w:rPr>
  </w:style>
  <w:style w:type="paragraph" w:customStyle="1" w:styleId="278">
    <w:name w:val="xl99"/>
    <w:basedOn w:val="1"/>
    <w:uiPriority w:val="0"/>
    <w:pPr>
      <w:spacing w:before="100" w:beforeAutospacing="1" w:after="100" w:afterAutospacing="1"/>
      <w:textAlignment w:val="center"/>
    </w:pPr>
    <w:rPr>
      <w:rFonts w:ascii="Times New Roman" w:hAnsi="Times New Roman"/>
      <w:b/>
      <w:bCs/>
      <w:color w:val="215867"/>
      <w:sz w:val="24"/>
      <w:szCs w:val="24"/>
      <w:lang w:val="en-US"/>
    </w:rPr>
  </w:style>
  <w:style w:type="paragraph" w:customStyle="1" w:styleId="279">
    <w:name w:val="xl100"/>
    <w:basedOn w:val="1"/>
    <w:uiPriority w:val="0"/>
    <w:pPr>
      <w:spacing w:before="100" w:beforeAutospacing="1" w:after="100" w:afterAutospacing="1"/>
      <w:textAlignment w:val="center"/>
    </w:pPr>
    <w:rPr>
      <w:rFonts w:ascii="Times New Roman" w:hAnsi="Times New Roman"/>
      <w:color w:val="215867"/>
      <w:sz w:val="24"/>
      <w:szCs w:val="24"/>
      <w:lang w:val="en-US"/>
    </w:rPr>
  </w:style>
  <w:style w:type="paragraph" w:customStyle="1" w:styleId="280">
    <w:name w:val="xl101"/>
    <w:basedOn w:val="1"/>
    <w:uiPriority w:val="0"/>
    <w:pPr>
      <w:spacing w:before="100" w:beforeAutospacing="1" w:after="100" w:afterAutospacing="1"/>
    </w:pPr>
    <w:rPr>
      <w:rFonts w:ascii="Times New Roman" w:hAnsi="Times New Roman"/>
      <w:color w:val="215867"/>
      <w:sz w:val="24"/>
      <w:szCs w:val="24"/>
      <w:lang w:val="en-US"/>
    </w:rPr>
  </w:style>
  <w:style w:type="paragraph" w:customStyle="1" w:styleId="281">
    <w:name w:val="xl102"/>
    <w:basedOn w:val="1"/>
    <w:uiPriority w:val="0"/>
    <w:pPr>
      <w:shd w:val="clear" w:color="000000" w:fill="E5E0EC"/>
      <w:spacing w:before="100" w:beforeAutospacing="1" w:after="100" w:afterAutospacing="1"/>
      <w:jc w:val="center"/>
      <w:textAlignment w:val="center"/>
    </w:pPr>
    <w:rPr>
      <w:rFonts w:cs="Arial"/>
      <w:sz w:val="24"/>
      <w:szCs w:val="24"/>
      <w:lang w:val="en-US"/>
    </w:rPr>
  </w:style>
  <w:style w:type="paragraph" w:customStyle="1" w:styleId="282">
    <w:name w:val="xl103"/>
    <w:basedOn w:val="1"/>
    <w:uiPriority w:val="0"/>
    <w:pPr>
      <w:spacing w:before="100" w:beforeAutospacing="1" w:after="100" w:afterAutospacing="1"/>
      <w:jc w:val="center"/>
      <w:textAlignment w:val="center"/>
    </w:pPr>
    <w:rPr>
      <w:rFonts w:cs="Arial"/>
      <w:i/>
      <w:iCs/>
      <w:sz w:val="24"/>
      <w:szCs w:val="24"/>
      <w:lang w:val="en-US"/>
    </w:rPr>
  </w:style>
  <w:style w:type="character" w:customStyle="1" w:styleId="283">
    <w:name w:val="Footnote Text Char"/>
    <w:basedOn w:val="12"/>
    <w:link w:val="36"/>
    <w:uiPriority w:val="0"/>
    <w:rPr>
      <w:rFonts w:ascii="Arial" w:hAnsi="Arial" w:eastAsia="Times New Roman" w:cs="Times New Roman"/>
      <w:sz w:val="20"/>
      <w:szCs w:val="20"/>
      <w:lang w:val="en-GB"/>
    </w:rPr>
  </w:style>
  <w:style w:type="paragraph" w:customStyle="1" w:styleId="284">
    <w:name w:val="xl104"/>
    <w:basedOn w:val="1"/>
    <w:uiPriority w:val="0"/>
    <w:pPr>
      <w:spacing w:before="100" w:beforeAutospacing="1" w:after="100" w:afterAutospacing="1"/>
      <w:jc w:val="center"/>
    </w:pPr>
    <w:rPr>
      <w:rFonts w:cs="Arial"/>
      <w:color w:val="215867"/>
      <w:sz w:val="24"/>
      <w:szCs w:val="24"/>
      <w:lang w:val="en-US"/>
    </w:rPr>
  </w:style>
  <w:style w:type="paragraph" w:customStyle="1" w:styleId="285">
    <w:name w:val="xl105"/>
    <w:basedOn w:val="1"/>
    <w:uiPriority w:val="0"/>
    <w:pPr>
      <w:shd w:val="clear" w:color="000000" w:fill="C2D69A"/>
      <w:spacing w:before="100" w:beforeAutospacing="1" w:after="100" w:afterAutospacing="1"/>
      <w:jc w:val="center"/>
      <w:textAlignment w:val="center"/>
    </w:pPr>
    <w:rPr>
      <w:rFonts w:cs="Arial"/>
      <w:color w:val="0000FF"/>
      <w:sz w:val="24"/>
      <w:szCs w:val="24"/>
      <w:lang w:val="en-US"/>
    </w:rPr>
  </w:style>
  <w:style w:type="paragraph" w:customStyle="1" w:styleId="286">
    <w:name w:val="xl106"/>
    <w:basedOn w:val="1"/>
    <w:uiPriority w:val="0"/>
    <w:pPr>
      <w:shd w:val="clear" w:color="000000" w:fill="C2D69A"/>
      <w:spacing w:before="100" w:beforeAutospacing="1" w:after="100" w:afterAutospacing="1"/>
      <w:jc w:val="center"/>
      <w:textAlignment w:val="center"/>
    </w:pPr>
    <w:rPr>
      <w:rFonts w:cs="Arial"/>
      <w:sz w:val="24"/>
      <w:szCs w:val="24"/>
      <w:lang w:val="en-US"/>
    </w:rPr>
  </w:style>
  <w:style w:type="paragraph" w:customStyle="1" w:styleId="287">
    <w:name w:val="xl107"/>
    <w:basedOn w:val="1"/>
    <w:uiPriority w:val="0"/>
    <w:pPr>
      <w:spacing w:before="100" w:beforeAutospacing="1" w:after="100" w:afterAutospacing="1"/>
      <w:jc w:val="center"/>
    </w:pPr>
    <w:rPr>
      <w:rFonts w:cs="Arial"/>
      <w:sz w:val="24"/>
      <w:szCs w:val="24"/>
      <w:lang w:val="en-US"/>
    </w:rPr>
  </w:style>
  <w:style w:type="paragraph" w:customStyle="1" w:styleId="288">
    <w:name w:val="xl108"/>
    <w:basedOn w:val="1"/>
    <w:uiPriority w:val="0"/>
    <w:pPr>
      <w:shd w:val="clear" w:color="000000" w:fill="C2D69A"/>
      <w:spacing w:before="100" w:beforeAutospacing="1" w:after="100" w:afterAutospacing="1"/>
      <w:jc w:val="center"/>
    </w:pPr>
    <w:rPr>
      <w:rFonts w:cs="Arial"/>
      <w:color w:val="0000FF"/>
      <w:sz w:val="24"/>
      <w:szCs w:val="24"/>
      <w:lang w:val="en-US"/>
    </w:rPr>
  </w:style>
  <w:style w:type="paragraph" w:customStyle="1" w:styleId="289">
    <w:name w:val="xl109"/>
    <w:basedOn w:val="1"/>
    <w:uiPriority w:val="0"/>
    <w:pPr>
      <w:shd w:val="clear" w:color="000000" w:fill="E5E0EC"/>
      <w:spacing w:before="100" w:beforeAutospacing="1" w:after="100" w:afterAutospacing="1"/>
      <w:jc w:val="center"/>
    </w:pPr>
    <w:rPr>
      <w:rFonts w:cs="Arial"/>
      <w:sz w:val="24"/>
      <w:szCs w:val="24"/>
      <w:lang w:val="en-US"/>
    </w:rPr>
  </w:style>
  <w:style w:type="paragraph" w:customStyle="1" w:styleId="290">
    <w:name w:val="xl110"/>
    <w:basedOn w:val="1"/>
    <w:uiPriority w:val="0"/>
    <w:pPr>
      <w:spacing w:before="100" w:beforeAutospacing="1" w:after="100" w:afterAutospacing="1"/>
      <w:jc w:val="center"/>
    </w:pPr>
    <w:rPr>
      <w:rFonts w:cs="Arial"/>
      <w:i/>
      <w:iCs/>
      <w:sz w:val="24"/>
      <w:szCs w:val="24"/>
      <w:lang w:val="en-US"/>
    </w:rPr>
  </w:style>
  <w:style w:type="paragraph" w:customStyle="1" w:styleId="291">
    <w:name w:val="xl111"/>
    <w:basedOn w:val="1"/>
    <w:uiPriority w:val="0"/>
    <w:pPr>
      <w:shd w:val="clear" w:color="000000" w:fill="C2D69A"/>
      <w:spacing w:before="100" w:beforeAutospacing="1" w:after="100" w:afterAutospacing="1"/>
      <w:jc w:val="center"/>
    </w:pPr>
    <w:rPr>
      <w:rFonts w:cs="Arial"/>
      <w:sz w:val="24"/>
      <w:szCs w:val="24"/>
      <w:lang w:val="en-US"/>
    </w:rPr>
  </w:style>
  <w:style w:type="paragraph" w:customStyle="1" w:styleId="292">
    <w:name w:val="xl112"/>
    <w:basedOn w:val="1"/>
    <w:uiPriority w:val="0"/>
    <w:pPr>
      <w:spacing w:before="100" w:beforeAutospacing="1" w:after="100" w:afterAutospacing="1"/>
      <w:jc w:val="center"/>
    </w:pPr>
    <w:rPr>
      <w:rFonts w:ascii="Times New Roman" w:hAnsi="Times New Roman"/>
      <w:sz w:val="24"/>
      <w:szCs w:val="24"/>
      <w:lang w:val="en-US"/>
    </w:rPr>
  </w:style>
  <w:style w:type="paragraph" w:customStyle="1" w:styleId="293">
    <w:name w:val="xl113"/>
    <w:basedOn w:val="1"/>
    <w:uiPriority w:val="0"/>
    <w:pPr>
      <w:shd w:val="clear" w:color="000000" w:fill="8DB4E3"/>
      <w:spacing w:before="100" w:beforeAutospacing="1" w:after="100" w:afterAutospacing="1"/>
      <w:textAlignment w:val="center"/>
    </w:pPr>
    <w:rPr>
      <w:rFonts w:cs="Arial"/>
      <w:b/>
      <w:bCs/>
      <w:sz w:val="24"/>
      <w:szCs w:val="24"/>
      <w:lang w:val="en-US"/>
    </w:rPr>
  </w:style>
  <w:style w:type="character" w:customStyle="1" w:styleId="294">
    <w:name w:val="Heading 3 Char3"/>
    <w:basedOn w:val="12"/>
    <w:uiPriority w:val="0"/>
    <w:rPr>
      <w:rFonts w:ascii="Tahoma" w:hAnsi="Tahoma" w:eastAsia="Times New Roman"/>
      <w:b/>
      <w:color w:val="1F497D"/>
      <w:sz w:val="24"/>
      <w:szCs w:val="24"/>
      <w:lang w:val="en-GB"/>
    </w:rPr>
  </w:style>
  <w:style w:type="character" w:customStyle="1" w:styleId="295">
    <w:name w:val="Heading 4 Char2"/>
    <w:basedOn w:val="12"/>
    <w:uiPriority w:val="0"/>
    <w:rPr>
      <w:rFonts w:ascii="Tahoma" w:hAnsi="Tahoma" w:eastAsia="Times New Roman"/>
      <w:b/>
      <w:sz w:val="22"/>
      <w:szCs w:val="28"/>
      <w:lang w:val="en-GB"/>
    </w:rPr>
  </w:style>
  <w:style w:type="character" w:customStyle="1" w:styleId="296">
    <w:name w:val="Heading 3 Char2"/>
    <w:basedOn w:val="12"/>
    <w:uiPriority w:val="0"/>
    <w:rPr>
      <w:rFonts w:ascii="Tahoma" w:hAnsi="Tahoma"/>
      <w:b/>
      <w:sz w:val="24"/>
      <w:lang w:val="en-GB" w:eastAsia="en-US"/>
      <w14:shadow w14:blurRad="50800" w14:dist="38100" w14:dir="2700000" w14:sx="100000" w14:sy="100000" w14:kx="0" w14:ky="0" w14:algn="tl">
        <w14:srgbClr w14:val="000000">
          <w14:alpha w14:val="60000"/>
        </w14:srgbClr>
      </w14:shadow>
    </w:rPr>
  </w:style>
  <w:style w:type="character" w:customStyle="1" w:styleId="297">
    <w:name w:val="Heading 4 Char1"/>
    <w:basedOn w:val="12"/>
    <w:uiPriority w:val="0"/>
    <w:rPr>
      <w:rFonts w:ascii="Tahoma" w:hAnsi="Tahoma"/>
      <w:b/>
      <w:u w:val="single"/>
      <w:lang w:val="en-GB" w:eastAsia="en-US"/>
    </w:rPr>
  </w:style>
  <w:style w:type="paragraph" w:customStyle="1" w:styleId="298">
    <w:name w:val="ftnormal"/>
    <w:basedOn w:val="1"/>
    <w:uiPriority w:val="0"/>
    <w:pPr>
      <w:spacing w:before="120"/>
      <w:ind w:left="1440"/>
    </w:pPr>
    <w:rPr>
      <w:rFonts w:eastAsia="MS Mincho" w:cs="Arial"/>
      <w:b/>
      <w:bCs/>
      <w:sz w:val="24"/>
      <w:szCs w:val="24"/>
      <w:lang w:val="en-US" w:eastAsia="ja-JP"/>
    </w:rPr>
  </w:style>
  <w:style w:type="character" w:customStyle="1" w:styleId="299">
    <w:name w:val="headernormaltext"/>
    <w:basedOn w:val="12"/>
    <w:uiPriority w:val="0"/>
  </w:style>
  <w:style w:type="character" w:customStyle="1" w:styleId="300">
    <w:name w:val="headersmalltext"/>
    <w:basedOn w:val="12"/>
    <w:uiPriority w:val="0"/>
  </w:style>
  <w:style w:type="character" w:customStyle="1" w:styleId="301">
    <w:name w:val="h1 Char"/>
    <w:basedOn w:val="12"/>
    <w:uiPriority w:val="0"/>
    <w:rPr>
      <w:rFonts w:ascii="Tahoma" w:hAnsi="Tahoma"/>
      <w:b/>
      <w:caps/>
      <w:color w:val="FFFFFF"/>
      <w:kern w:val="24"/>
      <w:sz w:val="28"/>
      <w:lang w:val="en-GB" w:eastAsia="en-US" w:bidi="ar-SA"/>
      <w14:shadow w14:blurRad="50800" w14:dist="38100" w14:dir="2700000" w14:sx="100000" w14:sy="100000" w14:kx="0" w14:ky="0" w14:algn="tl">
        <w14:srgbClr w14:val="000000">
          <w14:alpha w14:val="60000"/>
        </w14:srgbClr>
      </w14:shadow>
    </w:rPr>
  </w:style>
  <w:style w:type="character" w:customStyle="1" w:styleId="302">
    <w:name w:val="h2 Char"/>
    <w:basedOn w:val="12"/>
    <w:uiPriority w:val="0"/>
    <w:rPr>
      <w:rFonts w:ascii="Tahoma" w:hAnsi="Tahoma"/>
      <w:b/>
      <w:sz w:val="24"/>
      <w:lang w:val="en-GB" w:eastAsia="en-US" w:bidi="ar-SA"/>
      <w14:shadow w14:blurRad="50800" w14:dist="38100" w14:dir="2700000" w14:sx="100000" w14:sy="100000" w14:kx="0" w14:ky="0" w14:algn="tl">
        <w14:srgbClr w14:val="000000">
          <w14:alpha w14:val="60000"/>
        </w14:srgbClr>
      </w14:shadow>
    </w:rPr>
  </w:style>
  <w:style w:type="character" w:customStyle="1" w:styleId="303">
    <w:name w:val="H3 Char2"/>
    <w:basedOn w:val="12"/>
    <w:uiPriority w:val="0"/>
    <w:rPr>
      <w:rFonts w:ascii="Tahoma" w:hAnsi="Tahoma"/>
      <w:b/>
      <w:sz w:val="24"/>
      <w:lang w:val="en-GB" w:eastAsia="en-US" w:bidi="ar-SA"/>
      <w14:shadow w14:blurRad="50800" w14:dist="38100" w14:dir="2700000" w14:sx="100000" w14:sy="100000" w14:kx="0" w14:ky="0" w14:algn="tl">
        <w14:srgbClr w14:val="000000">
          <w14:alpha w14:val="60000"/>
        </w14:srgbClr>
      </w14:shadow>
    </w:rPr>
  </w:style>
  <w:style w:type="character" w:customStyle="1" w:styleId="304">
    <w:name w:val="h4 Char1"/>
    <w:basedOn w:val="12"/>
    <w:uiPriority w:val="0"/>
    <w:rPr>
      <w:rFonts w:ascii="Tahoma" w:hAnsi="Tahoma"/>
      <w:b/>
      <w:u w:val="single"/>
      <w:lang w:val="en-GB" w:eastAsia="en-US" w:bidi="ar-SA"/>
    </w:rPr>
  </w:style>
  <w:style w:type="character" w:customStyle="1" w:styleId="305">
    <w:name w:val="sub-dash Char1"/>
    <w:basedOn w:val="12"/>
    <w:uiPriority w:val="0"/>
    <w:rPr>
      <w:rFonts w:ascii="Verdana" w:hAnsi="Verdana" w:eastAsia="Times New Roman" w:cs="Times New Roman"/>
      <w:b/>
      <w:sz w:val="18"/>
      <w:szCs w:val="20"/>
      <w:shd w:val="clear" w:color="auto" w:fill="FFFFFF"/>
      <w:lang w:val="en-GB"/>
    </w:rPr>
  </w:style>
  <w:style w:type="character" w:customStyle="1" w:styleId="306">
    <w:name w:val="Heading 7(unused) Char"/>
    <w:basedOn w:val="12"/>
    <w:uiPriority w:val="0"/>
    <w:rPr>
      <w:rFonts w:ascii="Verdana" w:hAnsi="Verdana" w:eastAsia="Times New Roman" w:cs="Times New Roman"/>
      <w:sz w:val="18"/>
      <w:szCs w:val="20"/>
      <w:lang w:val="en-GB"/>
    </w:rPr>
  </w:style>
  <w:style w:type="character" w:customStyle="1" w:styleId="307">
    <w:name w:val="Heading 8(unused) Char"/>
    <w:basedOn w:val="12"/>
    <w:uiPriority w:val="0"/>
    <w:rPr>
      <w:rFonts w:ascii="Verdana" w:hAnsi="Verdana" w:eastAsia="Times New Roman" w:cs="Times New Roman"/>
      <w:i/>
      <w:sz w:val="18"/>
      <w:szCs w:val="20"/>
      <w:lang w:val="en-GB"/>
    </w:rPr>
  </w:style>
  <w:style w:type="character" w:customStyle="1" w:styleId="308">
    <w:name w:val="Heading 9(unused) Char"/>
    <w:basedOn w:val="12"/>
    <w:uiPriority w:val="0"/>
    <w:rPr>
      <w:rFonts w:ascii="Verdana" w:hAnsi="Verdana" w:eastAsia="Times New Roman" w:cs="Times New Roman"/>
      <w:b/>
      <w:i/>
      <w:sz w:val="18"/>
      <w:szCs w:val="20"/>
      <w:lang w:val="en-GB"/>
    </w:rPr>
  </w:style>
  <w:style w:type="paragraph" w:customStyle="1" w:styleId="309">
    <w:name w:val="loai-vb"/>
    <w:basedOn w:val="1"/>
    <w:uiPriority w:val="0"/>
    <w:pPr>
      <w:spacing w:before="100" w:beforeAutospacing="1" w:after="100" w:afterAutospacing="1"/>
      <w:ind w:left="1440"/>
    </w:pPr>
    <w:rPr>
      <w:rFonts w:ascii="Times New Roman" w:hAnsi="Times New Roman" w:eastAsia="Batang"/>
      <w:sz w:val="24"/>
      <w:szCs w:val="24"/>
      <w:lang w:val="en-US"/>
    </w:rPr>
  </w:style>
  <w:style w:type="character" w:customStyle="1" w:styleId="310">
    <w:name w:val="listtitle"/>
    <w:basedOn w:val="12"/>
    <w:uiPriority w:val="0"/>
  </w:style>
  <w:style w:type="paragraph" w:customStyle="1" w:styleId="311">
    <w:name w:val="n-dieund"/>
    <w:basedOn w:val="1"/>
    <w:uiPriority w:val="0"/>
    <w:pPr>
      <w:autoSpaceDE w:val="0"/>
      <w:autoSpaceDN w:val="0"/>
      <w:ind w:left="1440" w:firstLine="709"/>
    </w:pPr>
    <w:rPr>
      <w:rFonts w:ascii=".VnTime" w:hAnsi=".VnTime" w:eastAsia="Batang" w:cs=".VnTime"/>
      <w:sz w:val="28"/>
      <w:szCs w:val="28"/>
      <w:lang w:val="en-US"/>
    </w:rPr>
  </w:style>
  <w:style w:type="character" w:customStyle="1" w:styleId="312">
    <w:name w:val="sub-dash Char"/>
    <w:basedOn w:val="12"/>
    <w:uiPriority w:val="0"/>
    <w:rPr>
      <w:rFonts w:ascii="Verdana" w:hAnsi="Verdana" w:eastAsia="Times New Roman" w:cs="Times New Roman"/>
      <w:b/>
      <w:sz w:val="18"/>
      <w:szCs w:val="20"/>
      <w:shd w:val="clear" w:color="auto" w:fill="FFFFFF"/>
      <w:lang w:val="en-GB"/>
    </w:rPr>
  </w:style>
  <w:style w:type="paragraph" w:customStyle="1" w:styleId="313">
    <w:name w:val="bullet-TechRequi"/>
    <w:basedOn w:val="1"/>
    <w:autoRedefine/>
    <w:uiPriority w:val="0"/>
    <w:pPr>
      <w:numPr>
        <w:ilvl w:val="0"/>
        <w:numId w:val="18"/>
      </w:numPr>
      <w:tabs>
        <w:tab w:val="left" w:pos="1134"/>
        <w:tab w:val="clear" w:pos="1080"/>
      </w:tabs>
      <w:spacing w:before="180"/>
      <w:ind w:left="1134" w:hanging="357"/>
    </w:pPr>
    <w:rPr>
      <w:rFonts w:ascii="Times New Roman" w:hAnsi="Times New Roman" w:eastAsia="Batang"/>
      <w:sz w:val="24"/>
      <w:szCs w:val="24"/>
      <w:lang w:val="en-US"/>
    </w:rPr>
  </w:style>
  <w:style w:type="paragraph" w:customStyle="1" w:styleId="314">
    <w:name w:val="Head 2.1"/>
    <w:basedOn w:val="1"/>
    <w:link w:val="442"/>
    <w:uiPriority w:val="0"/>
    <w:pPr>
      <w:pBdr>
        <w:bottom w:val="single" w:color="auto" w:sz="24" w:space="3"/>
      </w:pBdr>
      <w:suppressAutoHyphens/>
      <w:spacing w:before="480"/>
      <w:ind w:left="1440"/>
      <w:jc w:val="center"/>
    </w:pPr>
    <w:rPr>
      <w:rFonts w:ascii="Times New Roman Bold" w:hAnsi="Times New Roman Bold" w:eastAsia="Batang"/>
      <w:b/>
      <w:smallCaps/>
      <w:sz w:val="32"/>
      <w:lang w:val="en-US"/>
    </w:rPr>
  </w:style>
  <w:style w:type="paragraph" w:customStyle="1" w:styleId="315">
    <w:name w:val="Head 2.2"/>
    <w:basedOn w:val="1"/>
    <w:uiPriority w:val="0"/>
    <w:pPr>
      <w:tabs>
        <w:tab w:val="left" w:pos="360"/>
      </w:tabs>
      <w:suppressAutoHyphens/>
      <w:ind w:left="360"/>
    </w:pPr>
    <w:rPr>
      <w:rFonts w:ascii="Times New Roman" w:hAnsi="Times New Roman" w:eastAsia="Batang"/>
      <w:b/>
      <w:sz w:val="24"/>
      <w:lang w:val="en-US"/>
    </w:rPr>
  </w:style>
  <w:style w:type="paragraph" w:customStyle="1" w:styleId="316">
    <w:name w:val="Head B2.1"/>
    <w:basedOn w:val="1"/>
    <w:uiPriority w:val="0"/>
    <w:pPr>
      <w:suppressAutoHyphens/>
      <w:ind w:left="1440"/>
      <w:jc w:val="center"/>
    </w:pPr>
    <w:rPr>
      <w:rFonts w:ascii="Times New Roman" w:hAnsi="Times New Roman" w:eastAsia="Batang"/>
      <w:b/>
      <w:sz w:val="28"/>
      <w:lang w:val="en-US"/>
    </w:rPr>
  </w:style>
  <w:style w:type="paragraph" w:customStyle="1" w:styleId="317">
    <w:name w:val="Head B2.2"/>
    <w:basedOn w:val="1"/>
    <w:uiPriority w:val="0"/>
    <w:pPr>
      <w:suppressAutoHyphens/>
      <w:ind w:left="360"/>
    </w:pPr>
    <w:rPr>
      <w:rFonts w:ascii="Times New Roman" w:hAnsi="Times New Roman" w:eastAsia="Batang"/>
      <w:b/>
      <w:sz w:val="24"/>
      <w:lang w:val="en-US"/>
    </w:rPr>
  </w:style>
  <w:style w:type="paragraph" w:customStyle="1" w:styleId="318">
    <w:name w:val="Head 2.2b"/>
    <w:basedOn w:val="1"/>
    <w:uiPriority w:val="0"/>
    <w:pPr>
      <w:suppressAutoHyphens/>
      <w:ind w:left="360"/>
    </w:pPr>
    <w:rPr>
      <w:rFonts w:ascii="Tms Rmn" w:hAnsi="Tms Rmn" w:eastAsia="Batang"/>
      <w:b/>
      <w:sz w:val="24"/>
      <w:lang w:val="en-US"/>
    </w:rPr>
  </w:style>
  <w:style w:type="paragraph" w:customStyle="1" w:styleId="319">
    <w:name w:val="Head 4.1"/>
    <w:basedOn w:val="314"/>
    <w:uiPriority w:val="0"/>
  </w:style>
  <w:style w:type="paragraph" w:customStyle="1" w:styleId="320">
    <w:name w:val="Head 4.2"/>
    <w:basedOn w:val="1"/>
    <w:uiPriority w:val="0"/>
    <w:pPr>
      <w:suppressAutoHyphens/>
      <w:ind w:left="360"/>
    </w:pPr>
    <w:rPr>
      <w:rFonts w:ascii="Times New Roman" w:hAnsi="Times New Roman" w:eastAsia="Batang"/>
      <w:b/>
      <w:sz w:val="24"/>
      <w:lang w:val="en-US"/>
    </w:rPr>
  </w:style>
  <w:style w:type="paragraph" w:customStyle="1" w:styleId="321">
    <w:name w:val="Head 5.1"/>
    <w:basedOn w:val="314"/>
    <w:uiPriority w:val="0"/>
  </w:style>
  <w:style w:type="paragraph" w:customStyle="1" w:styleId="322">
    <w:name w:val="Head 5.2"/>
    <w:basedOn w:val="1"/>
    <w:uiPriority w:val="0"/>
    <w:pPr>
      <w:suppressAutoHyphens/>
      <w:spacing w:before="480"/>
      <w:ind w:left="547" w:hanging="547"/>
      <w:jc w:val="center"/>
    </w:pPr>
    <w:rPr>
      <w:rFonts w:ascii="Times New Roman" w:hAnsi="Times New Roman" w:eastAsia="Batang"/>
      <w:b/>
      <w:sz w:val="24"/>
      <w:lang w:val="en-US"/>
    </w:rPr>
  </w:style>
  <w:style w:type="paragraph" w:customStyle="1" w:styleId="323">
    <w:name w:val="Head 7.1"/>
    <w:basedOn w:val="314"/>
    <w:uiPriority w:val="0"/>
  </w:style>
  <w:style w:type="character" w:customStyle="1" w:styleId="324">
    <w:name w:val="Default Paragraph Fo"/>
    <w:basedOn w:val="12"/>
    <w:uiPriority w:val="0"/>
  </w:style>
  <w:style w:type="paragraph" w:customStyle="1" w:styleId="325">
    <w:name w:val="table_txt"/>
    <w:basedOn w:val="1"/>
    <w:uiPriority w:val="0"/>
    <w:pPr>
      <w:suppressAutoHyphens/>
      <w:ind w:left="1440"/>
    </w:pPr>
    <w:rPr>
      <w:rFonts w:ascii="Times New Roman" w:hAnsi="Times New Roman" w:eastAsia="Batang"/>
      <w:lang w:val="en-US"/>
    </w:rPr>
  </w:style>
  <w:style w:type="paragraph" w:customStyle="1" w:styleId="326">
    <w:name w:val="explanatory_notes"/>
    <w:basedOn w:val="1"/>
    <w:uiPriority w:val="0"/>
    <w:pPr>
      <w:suppressAutoHyphens/>
      <w:spacing w:line="360" w:lineRule="exact"/>
      <w:ind w:left="1440"/>
    </w:pPr>
    <w:rPr>
      <w:rFonts w:eastAsia="Batang"/>
      <w:lang w:val="en-US"/>
    </w:rPr>
  </w:style>
  <w:style w:type="paragraph" w:customStyle="1" w:styleId="327">
    <w:name w:val="ChapterNumber"/>
    <w:uiPriority w:val="0"/>
    <w:pPr>
      <w:tabs>
        <w:tab w:val="left" w:pos="-720"/>
      </w:tabs>
      <w:suppressAutoHyphens/>
      <w:spacing w:before="60" w:after="120" w:line="312" w:lineRule="auto"/>
      <w:ind w:left="1440" w:hanging="360"/>
      <w:jc w:val="both"/>
    </w:pPr>
    <w:rPr>
      <w:rFonts w:ascii="CG Times" w:hAnsi="CG Times" w:eastAsia="Batang" w:cs="Times New Roman"/>
      <w:sz w:val="22"/>
      <w:szCs w:val="20"/>
      <w:lang w:val="en-US" w:eastAsia="en-US" w:bidi="ar-SA"/>
    </w:rPr>
  </w:style>
  <w:style w:type="paragraph" w:customStyle="1" w:styleId="328">
    <w:name w:val="Text Box"/>
    <w:uiPriority w:val="0"/>
    <w:pPr>
      <w:keepNext/>
      <w:keepLines/>
      <w:tabs>
        <w:tab w:val="left" w:pos="-720"/>
      </w:tabs>
      <w:suppressAutoHyphens/>
      <w:spacing w:before="60" w:after="120" w:line="312" w:lineRule="auto"/>
      <w:ind w:left="1440" w:hanging="360"/>
      <w:jc w:val="both"/>
    </w:pPr>
    <w:rPr>
      <w:rFonts w:ascii="Times New Roman" w:hAnsi="Times New Roman" w:eastAsia="Batang" w:cs="Times New Roman"/>
      <w:spacing w:val="-2"/>
      <w:sz w:val="22"/>
      <w:szCs w:val="20"/>
      <w:lang w:val="en-US" w:eastAsia="en-US" w:bidi="ar-SA"/>
    </w:rPr>
  </w:style>
  <w:style w:type="paragraph" w:customStyle="1" w:styleId="329">
    <w:name w:val="Text Box (dots)"/>
    <w:uiPriority w:val="0"/>
    <w:pPr>
      <w:keepNext/>
      <w:keepLines/>
      <w:tabs>
        <w:tab w:val="left" w:pos="-720"/>
      </w:tabs>
      <w:suppressAutoHyphens/>
      <w:spacing w:before="60" w:after="120" w:line="312" w:lineRule="auto"/>
      <w:ind w:left="1440" w:hanging="360"/>
      <w:jc w:val="both"/>
    </w:pPr>
    <w:rPr>
      <w:rFonts w:ascii="Times New Roman" w:hAnsi="Times New Roman" w:eastAsia="Batang" w:cs="Times New Roman"/>
      <w:spacing w:val="-2"/>
      <w:sz w:val="22"/>
      <w:szCs w:val="20"/>
      <w:lang w:val="en-US" w:eastAsia="en-US" w:bidi="ar-SA"/>
    </w:rPr>
  </w:style>
  <w:style w:type="paragraph" w:customStyle="1" w:styleId="330">
    <w:name w:val="Text Box Framed"/>
    <w:uiPriority w:val="0"/>
    <w:pPr>
      <w:keepNext/>
      <w:keepLines/>
      <w:tabs>
        <w:tab w:val="left" w:pos="-720"/>
      </w:tabs>
      <w:suppressAutoHyphens/>
      <w:spacing w:before="60" w:after="120" w:line="312" w:lineRule="auto"/>
      <w:ind w:left="1440" w:hanging="360"/>
      <w:jc w:val="both"/>
    </w:pPr>
    <w:rPr>
      <w:rFonts w:ascii="Times New Roman" w:hAnsi="Times New Roman" w:eastAsia="Batang" w:cs="Times New Roman"/>
      <w:sz w:val="22"/>
      <w:szCs w:val="20"/>
      <w:lang w:val="en-US" w:eastAsia="en-US" w:bidi="ar-SA"/>
    </w:rPr>
  </w:style>
  <w:style w:type="paragraph" w:customStyle="1" w:styleId="331">
    <w:name w:val="Text Box Unframed"/>
    <w:uiPriority w:val="0"/>
    <w:pPr>
      <w:keepNext/>
      <w:keepLines/>
      <w:tabs>
        <w:tab w:val="left" w:pos="-720"/>
      </w:tabs>
      <w:suppressAutoHyphens/>
      <w:spacing w:before="60" w:after="120" w:line="312" w:lineRule="auto"/>
      <w:ind w:left="1440" w:hanging="360"/>
      <w:jc w:val="both"/>
    </w:pPr>
    <w:rPr>
      <w:rFonts w:ascii="Times New Roman" w:hAnsi="Times New Roman" w:eastAsia="Batang" w:cs="Times New Roman"/>
      <w:sz w:val="22"/>
      <w:szCs w:val="20"/>
      <w:lang w:val="en-US" w:eastAsia="en-US" w:bidi="ar-SA"/>
    </w:rPr>
  </w:style>
  <w:style w:type="paragraph" w:customStyle="1" w:styleId="332">
    <w:name w:val="TOC 11"/>
    <w:uiPriority w:val="0"/>
    <w:pPr>
      <w:tabs>
        <w:tab w:val="left" w:pos="360"/>
      </w:tabs>
      <w:suppressAutoHyphens/>
      <w:spacing w:before="60" w:after="120" w:line="312" w:lineRule="auto"/>
      <w:ind w:left="1440" w:hanging="360"/>
      <w:jc w:val="both"/>
    </w:pPr>
    <w:rPr>
      <w:rFonts w:ascii="CG Times" w:hAnsi="CG Times" w:eastAsia="Batang" w:cs="Times New Roman"/>
      <w:smallCaps/>
      <w:sz w:val="22"/>
      <w:szCs w:val="20"/>
      <w:lang w:val="en-US" w:eastAsia="en-US" w:bidi="ar-SA"/>
    </w:rPr>
  </w:style>
  <w:style w:type="paragraph" w:customStyle="1" w:styleId="333">
    <w:name w:val="Heading 1a"/>
    <w:uiPriority w:val="0"/>
    <w:pPr>
      <w:keepNext/>
      <w:keepLines/>
      <w:tabs>
        <w:tab w:val="left" w:pos="-720"/>
      </w:tabs>
      <w:suppressAutoHyphens/>
      <w:spacing w:before="60" w:after="120" w:line="312" w:lineRule="auto"/>
      <w:ind w:left="1440" w:hanging="360"/>
      <w:jc w:val="center"/>
    </w:pPr>
    <w:rPr>
      <w:rFonts w:ascii="Times New Roman" w:hAnsi="Times New Roman" w:eastAsia="Batang" w:cs="Times New Roman"/>
      <w:b/>
      <w:smallCaps/>
      <w:sz w:val="32"/>
      <w:szCs w:val="20"/>
      <w:lang w:val="en-US" w:eastAsia="en-US" w:bidi="ar-SA"/>
    </w:rPr>
  </w:style>
  <w:style w:type="paragraph" w:customStyle="1" w:styleId="334">
    <w:name w:val="explanatory_clause"/>
    <w:basedOn w:val="1"/>
    <w:uiPriority w:val="0"/>
    <w:pPr>
      <w:suppressAutoHyphens/>
      <w:ind w:left="738" w:right="-14" w:hanging="738"/>
    </w:pPr>
    <w:rPr>
      <w:rFonts w:eastAsia="Batang"/>
      <w:lang w:val="en-US"/>
    </w:rPr>
  </w:style>
  <w:style w:type="paragraph" w:customStyle="1" w:styleId="335">
    <w:name w:val="heading 3.1"/>
    <w:basedOn w:val="314"/>
    <w:uiPriority w:val="0"/>
  </w:style>
  <w:style w:type="paragraph" w:customStyle="1" w:styleId="336">
    <w:name w:val="Head 8.1"/>
    <w:basedOn w:val="2"/>
    <w:uiPriority w:val="0"/>
    <w:pPr>
      <w:pageBreakBefore w:val="0"/>
      <w:numPr>
        <w:ilvl w:val="0"/>
        <w:numId w:val="0"/>
      </w:numPr>
      <w:shd w:val="clear" w:color="auto" w:fill="auto"/>
      <w:suppressAutoHyphens/>
      <w:spacing w:before="480" w:line="240" w:lineRule="auto"/>
      <w:jc w:val="center"/>
      <w:outlineLvl w:val="9"/>
    </w:pPr>
    <w:rPr>
      <w:rFonts w:ascii="Times New Roman Bold" w:hAnsi="Times New Roman Bold" w:eastAsia="Batang"/>
      <w:caps w:val="0"/>
      <w:smallCaps/>
      <w:kern w:val="0"/>
      <w:sz w:val="32"/>
      <w:lang w:val="en-US"/>
    </w:rPr>
  </w:style>
  <w:style w:type="paragraph" w:customStyle="1" w:styleId="337">
    <w:name w:val="Head 3.1"/>
    <w:basedOn w:val="314"/>
    <w:link w:val="443"/>
    <w:uiPriority w:val="0"/>
  </w:style>
  <w:style w:type="paragraph" w:customStyle="1" w:styleId="338">
    <w:name w:val="Head 8.2"/>
    <w:basedOn w:val="336"/>
    <w:uiPriority w:val="0"/>
    <w:rPr>
      <w:smallCaps w:val="0"/>
      <w:sz w:val="28"/>
    </w:rPr>
  </w:style>
  <w:style w:type="paragraph" w:customStyle="1" w:styleId="339">
    <w:name w:val="Head 6.1"/>
    <w:basedOn w:val="321"/>
    <w:uiPriority w:val="0"/>
  </w:style>
  <w:style w:type="paragraph" w:customStyle="1" w:styleId="340">
    <w:name w:val="Head 7.2"/>
    <w:basedOn w:val="341"/>
    <w:uiPriority w:val="0"/>
    <w:pPr>
      <w:tabs>
        <w:tab w:val="left" w:pos="360"/>
      </w:tabs>
      <w:suppressAutoHyphens w:val="0"/>
      <w:spacing w:after="0"/>
      <w:ind w:left="720" w:hanging="720"/>
    </w:pPr>
    <w:rPr>
      <w:rFonts w:ascii="Times New Roman Bold" w:hAnsi="Times New Roman Bold"/>
      <w:b w:val="0"/>
      <w:sz w:val="28"/>
    </w:rPr>
  </w:style>
  <w:style w:type="paragraph" w:customStyle="1" w:styleId="341">
    <w:name w:val="Head 3.2"/>
    <w:basedOn w:val="315"/>
    <w:uiPriority w:val="0"/>
  </w:style>
  <w:style w:type="paragraph" w:customStyle="1" w:styleId="342">
    <w:name w:val="TOC 1a"/>
    <w:basedOn w:val="69"/>
    <w:uiPriority w:val="0"/>
    <w:pPr>
      <w:tabs>
        <w:tab w:val="right" w:leader="dot" w:pos="9000"/>
      </w:tabs>
      <w:suppressAutoHyphens/>
      <w:ind w:left="1440"/>
      <w:jc w:val="both"/>
    </w:pPr>
    <w:rPr>
      <w:rFonts w:ascii="Times New Roman Bold" w:hAnsi="Times New Roman Bold" w:eastAsia="Batang"/>
      <w:caps w:val="0"/>
      <w:sz w:val="24"/>
      <w:lang w:val="en-US"/>
    </w:rPr>
  </w:style>
  <w:style w:type="paragraph" w:customStyle="1" w:styleId="343">
    <w:name w:val="TOC 2a"/>
    <w:basedOn w:val="70"/>
    <w:uiPriority w:val="0"/>
    <w:pPr>
      <w:tabs>
        <w:tab w:val="left" w:pos="720"/>
        <w:tab w:val="left" w:pos="900"/>
        <w:tab w:val="right" w:leader="dot" w:pos="9000"/>
      </w:tabs>
      <w:suppressAutoHyphens/>
      <w:spacing w:before="60" w:after="120"/>
      <w:ind w:left="900" w:hanging="540"/>
      <w:jc w:val="both"/>
    </w:pPr>
    <w:rPr>
      <w:rFonts w:eastAsia="Batang"/>
      <w:sz w:val="24"/>
      <w:lang w:val="en-US"/>
    </w:rPr>
  </w:style>
  <w:style w:type="paragraph" w:customStyle="1" w:styleId="344">
    <w:name w:val="toc 1b"/>
    <w:basedOn w:val="69"/>
    <w:uiPriority w:val="0"/>
    <w:pPr>
      <w:tabs>
        <w:tab w:val="right" w:leader="dot" w:pos="8136"/>
        <w:tab w:val="right" w:leader="dot" w:pos="9000"/>
      </w:tabs>
      <w:suppressAutoHyphens/>
      <w:ind w:left="1440"/>
      <w:jc w:val="both"/>
    </w:pPr>
    <w:rPr>
      <w:rFonts w:ascii="Times New Roman Bold" w:hAnsi="Times New Roman Bold" w:eastAsia="Batang"/>
      <w:caps w:val="0"/>
      <w:sz w:val="24"/>
      <w:lang w:val="en-US"/>
    </w:rPr>
  </w:style>
  <w:style w:type="paragraph" w:customStyle="1" w:styleId="345">
    <w:name w:val="TOC 2b"/>
    <w:basedOn w:val="70"/>
    <w:uiPriority w:val="0"/>
    <w:pPr>
      <w:tabs>
        <w:tab w:val="left" w:pos="900"/>
        <w:tab w:val="right" w:leader="dot" w:pos="8136"/>
        <w:tab w:val="right" w:leader="dot" w:pos="9000"/>
      </w:tabs>
      <w:suppressAutoHyphens/>
      <w:spacing w:before="60" w:after="120"/>
      <w:ind w:left="900" w:hanging="540"/>
      <w:jc w:val="both"/>
    </w:pPr>
    <w:rPr>
      <w:rFonts w:eastAsia="Batang"/>
      <w:sz w:val="24"/>
      <w:lang w:val="en-US"/>
    </w:rPr>
  </w:style>
  <w:style w:type="character" w:customStyle="1" w:styleId="346">
    <w:name w:val="Title Char"/>
    <w:basedOn w:val="12"/>
    <w:link w:val="68"/>
    <w:uiPriority w:val="10"/>
    <w:rPr>
      <w:rFonts w:ascii="Times New Roman" w:hAnsi="Times New Roman" w:eastAsia="Batang" w:cs="Times New Roman"/>
      <w:caps/>
      <w:spacing w:val="80"/>
      <w:sz w:val="36"/>
      <w:szCs w:val="20"/>
    </w:rPr>
  </w:style>
  <w:style w:type="paragraph" w:customStyle="1" w:styleId="347">
    <w:name w:val="diagram_txt"/>
    <w:basedOn w:val="1"/>
    <w:uiPriority w:val="0"/>
    <w:pPr>
      <w:ind w:left="1440"/>
      <w:jc w:val="center"/>
    </w:pPr>
    <w:rPr>
      <w:rFonts w:ascii="Times New Roman" w:hAnsi="Times New Roman" w:eastAsia="Batang"/>
      <w:lang w:val="en-US"/>
    </w:rPr>
  </w:style>
  <w:style w:type="character" w:customStyle="1" w:styleId="348">
    <w:name w:val="Subtitle Char"/>
    <w:basedOn w:val="12"/>
    <w:link w:val="60"/>
    <w:uiPriority w:val="0"/>
    <w:rPr>
      <w:rFonts w:ascii="Times New Roman Bold" w:hAnsi="Times New Roman Bold" w:eastAsia="Batang" w:cs="Times New Roman"/>
      <w:b/>
      <w:spacing w:val="20"/>
      <w:sz w:val="72"/>
      <w:szCs w:val="20"/>
    </w:rPr>
  </w:style>
  <w:style w:type="paragraph" w:customStyle="1" w:styleId="349">
    <w:name w:val="Indt1"/>
    <w:basedOn w:val="1"/>
    <w:uiPriority w:val="0"/>
    <w:pPr>
      <w:suppressAutoHyphens/>
      <w:ind w:left="432" w:right="-72" w:hanging="360"/>
    </w:pPr>
    <w:rPr>
      <w:rFonts w:ascii="Times New Roman" w:hAnsi="Times New Roman" w:eastAsia="Batang"/>
      <w:lang w:val="en-US"/>
    </w:rPr>
  </w:style>
  <w:style w:type="paragraph" w:customStyle="1" w:styleId="350">
    <w:name w:val="indt2"/>
    <w:basedOn w:val="1"/>
    <w:uiPriority w:val="0"/>
    <w:pPr>
      <w:numPr>
        <w:ilvl w:val="1"/>
        <w:numId w:val="19"/>
      </w:numPr>
      <w:tabs>
        <w:tab w:val="clear" w:pos="504"/>
      </w:tabs>
      <w:suppressAutoHyphens/>
      <w:ind w:left="619" w:right="-72" w:hanging="360"/>
    </w:pPr>
    <w:rPr>
      <w:rFonts w:ascii="Times New Roman" w:hAnsi="Times New Roman" w:eastAsia="Batang"/>
      <w:sz w:val="24"/>
      <w:lang w:val="en-US"/>
    </w:rPr>
  </w:style>
  <w:style w:type="paragraph" w:customStyle="1" w:styleId="351">
    <w:name w:val="Header 3 - Paragraph"/>
    <w:basedOn w:val="1"/>
    <w:uiPriority w:val="0"/>
    <w:pPr>
      <w:numPr>
        <w:ilvl w:val="0"/>
        <w:numId w:val="20"/>
      </w:numPr>
      <w:tabs>
        <w:tab w:val="left" w:pos="864"/>
        <w:tab w:val="clear" w:pos="360"/>
      </w:tabs>
      <w:spacing w:after="200"/>
      <w:ind w:left="1238" w:hanging="619"/>
    </w:pPr>
    <w:rPr>
      <w:rFonts w:ascii="Times New Roman" w:hAnsi="Times New Roman" w:eastAsia="Batang"/>
      <w:sz w:val="24"/>
      <w:lang w:val="en-US"/>
    </w:rPr>
  </w:style>
  <w:style w:type="paragraph" w:customStyle="1" w:styleId="352">
    <w:name w:val="Outline2"/>
    <w:basedOn w:val="1"/>
    <w:uiPriority w:val="0"/>
    <w:pPr>
      <w:tabs>
        <w:tab w:val="left" w:pos="720"/>
      </w:tabs>
      <w:spacing w:before="120"/>
      <w:ind w:left="720"/>
    </w:pPr>
    <w:rPr>
      <w:rFonts w:ascii="Times New Roman" w:hAnsi="Times New Roman" w:eastAsia="Batang"/>
      <w:kern w:val="28"/>
      <w:sz w:val="24"/>
      <w:lang w:val="en-US"/>
    </w:rPr>
  </w:style>
  <w:style w:type="character" w:customStyle="1" w:styleId="353">
    <w:name w:val="Date Char"/>
    <w:basedOn w:val="12"/>
    <w:link w:val="27"/>
    <w:uiPriority w:val="0"/>
    <w:rPr>
      <w:rFonts w:ascii="Times New Roman" w:hAnsi="Times New Roman" w:eastAsia="Batang" w:cs="Times New Roman"/>
      <w:sz w:val="24"/>
      <w:szCs w:val="20"/>
    </w:rPr>
  </w:style>
  <w:style w:type="character" w:customStyle="1" w:styleId="354">
    <w:name w:val="Table"/>
    <w:uiPriority w:val="0"/>
    <w:rPr>
      <w:rFonts w:ascii="Times New Roman" w:hAnsi="Times New Roman"/>
      <w:color w:val="auto"/>
      <w:sz w:val="24"/>
      <w:vertAlign w:val="baseline"/>
    </w:rPr>
  </w:style>
  <w:style w:type="paragraph" w:customStyle="1" w:styleId="355">
    <w:name w:val="ITB Clause Header"/>
    <w:basedOn w:val="1"/>
    <w:uiPriority w:val="0"/>
    <w:pPr>
      <w:keepLines/>
      <w:numPr>
        <w:ilvl w:val="1"/>
        <w:numId w:val="21"/>
      </w:numPr>
      <w:tabs>
        <w:tab w:val="left" w:pos="432"/>
        <w:tab w:val="clear" w:pos="504"/>
      </w:tabs>
      <w:spacing w:before="120"/>
      <w:ind w:left="432" w:hanging="432"/>
      <w:outlineLvl w:val="1"/>
    </w:pPr>
    <w:rPr>
      <w:rFonts w:ascii="Times New Roman" w:hAnsi="Times New Roman" w:eastAsia="Batang"/>
      <w:b/>
      <w:sz w:val="24"/>
      <w:lang w:val="en-US"/>
    </w:rPr>
  </w:style>
  <w:style w:type="paragraph" w:customStyle="1" w:styleId="356">
    <w:name w:val="ITB Sub-Clause"/>
    <w:basedOn w:val="1"/>
    <w:uiPriority w:val="0"/>
    <w:pPr>
      <w:numPr>
        <w:ilvl w:val="2"/>
        <w:numId w:val="21"/>
      </w:numPr>
      <w:tabs>
        <w:tab w:val="left" w:pos="1440"/>
        <w:tab w:val="clear" w:pos="936"/>
      </w:tabs>
      <w:spacing w:after="200"/>
      <w:ind w:left="1440" w:hanging="684"/>
    </w:pPr>
    <w:rPr>
      <w:rFonts w:ascii="Times New Roman" w:hAnsi="Times New Roman" w:eastAsia="Batang"/>
      <w:sz w:val="24"/>
      <w:lang w:val="en-US"/>
    </w:rPr>
  </w:style>
  <w:style w:type="paragraph" w:customStyle="1" w:styleId="357">
    <w:name w:val="ITB Sub-Clause (a) List"/>
    <w:basedOn w:val="1"/>
    <w:uiPriority w:val="0"/>
    <w:pPr>
      <w:numPr>
        <w:ilvl w:val="3"/>
        <w:numId w:val="21"/>
      </w:numPr>
      <w:tabs>
        <w:tab w:val="left" w:pos="1980"/>
        <w:tab w:val="left" w:pos="2430"/>
        <w:tab w:val="clear" w:pos="1656"/>
      </w:tabs>
      <w:spacing w:after="160"/>
      <w:ind w:left="1980" w:hanging="522"/>
    </w:pPr>
    <w:rPr>
      <w:rFonts w:ascii="Times New Roman" w:hAnsi="Times New Roman" w:eastAsia="Batang"/>
      <w:sz w:val="24"/>
      <w:lang w:val="en-US"/>
    </w:rPr>
  </w:style>
  <w:style w:type="paragraph" w:customStyle="1" w:styleId="358">
    <w:name w:val="ITB Sub-Clause (i) List in ITB &amp; GCC"/>
    <w:basedOn w:val="357"/>
    <w:uiPriority w:val="0"/>
  </w:style>
  <w:style w:type="paragraph" w:customStyle="1" w:styleId="359">
    <w:name w:val="Comment Text Contd"/>
    <w:basedOn w:val="1"/>
    <w:uiPriority w:val="0"/>
    <w:pPr>
      <w:keepLines/>
      <w:tabs>
        <w:tab w:val="left" w:pos="0"/>
        <w:tab w:val="left" w:pos="1152"/>
        <w:tab w:val="left" w:pos="2016"/>
      </w:tabs>
      <w:spacing w:before="120"/>
      <w:ind w:left="864"/>
    </w:pPr>
    <w:rPr>
      <w:rFonts w:eastAsia="Batang"/>
      <w:lang w:val="en-US"/>
    </w:rPr>
  </w:style>
  <w:style w:type="paragraph" w:customStyle="1" w:styleId="360">
    <w:name w:val="Section V. Header"/>
    <w:basedOn w:val="1"/>
    <w:uiPriority w:val="0"/>
    <w:pPr>
      <w:ind w:left="1440"/>
      <w:jc w:val="center"/>
      <w:outlineLvl w:val="2"/>
    </w:pPr>
    <w:rPr>
      <w:rFonts w:ascii="Times New Roman" w:hAnsi="Times New Roman" w:eastAsia="Batang"/>
      <w:b/>
      <w:sz w:val="36"/>
      <w:lang w:val="en-US"/>
    </w:rPr>
  </w:style>
  <w:style w:type="paragraph" w:customStyle="1" w:styleId="361">
    <w:name w:val="SCC Ref Sub(a)"/>
    <w:basedOn w:val="1"/>
    <w:uiPriority w:val="0"/>
    <w:pPr>
      <w:tabs>
        <w:tab w:val="left" w:pos="1440"/>
        <w:tab w:val="left" w:pos="8640"/>
      </w:tabs>
      <w:spacing w:before="240"/>
      <w:ind w:left="1454" w:hanging="907"/>
    </w:pPr>
    <w:rPr>
      <w:rFonts w:ascii="Times New Roman" w:hAnsi="Times New Roman" w:eastAsia="Batang"/>
      <w:bCs/>
      <w:sz w:val="24"/>
      <w:lang w:val="en-US"/>
    </w:rPr>
  </w:style>
  <w:style w:type="character" w:customStyle="1" w:styleId="362">
    <w:name w:val="Preparer's Option"/>
    <w:basedOn w:val="12"/>
    <w:uiPriority w:val="0"/>
    <w:rPr>
      <w:rFonts w:ascii="Times New Roman" w:hAnsi="Times New Roman"/>
      <w:b/>
      <w:bCs/>
      <w:i/>
      <w:iCs/>
      <w:sz w:val="24"/>
    </w:rPr>
  </w:style>
  <w:style w:type="paragraph" w:customStyle="1" w:styleId="363">
    <w:name w:val="techspecs para"/>
    <w:basedOn w:val="1"/>
    <w:uiPriority w:val="0"/>
    <w:pPr>
      <w:tabs>
        <w:tab w:val="left" w:pos="1872"/>
      </w:tabs>
      <w:spacing w:after="200"/>
      <w:ind w:left="1440"/>
      <w:outlineLvl w:val="3"/>
    </w:pPr>
    <w:rPr>
      <w:rFonts w:ascii="Times New Roman" w:hAnsi="Times New Roman" w:eastAsia="Batang"/>
      <w:sz w:val="24"/>
      <w:lang w:val="en-US"/>
    </w:rPr>
  </w:style>
  <w:style w:type="character" w:customStyle="1" w:styleId="364">
    <w:name w:val="preparer's note"/>
    <w:basedOn w:val="12"/>
    <w:uiPriority w:val="0"/>
    <w:rPr>
      <w:b/>
      <w:i/>
      <w:iCs/>
    </w:rPr>
  </w:style>
  <w:style w:type="character" w:customStyle="1" w:styleId="365">
    <w:name w:val="Preparer's note (no bold)"/>
    <w:basedOn w:val="12"/>
    <w:uiPriority w:val="0"/>
    <w:rPr>
      <w:i/>
    </w:rPr>
  </w:style>
  <w:style w:type="paragraph" w:customStyle="1" w:styleId="366">
    <w:name w:val="center bold"/>
    <w:basedOn w:val="1"/>
    <w:uiPriority w:val="0"/>
    <w:pPr>
      <w:ind w:left="1440"/>
      <w:jc w:val="center"/>
    </w:pPr>
    <w:rPr>
      <w:rFonts w:ascii="Book Antiqua" w:hAnsi="Book Antiqua" w:eastAsia="Batang"/>
      <w:b/>
      <w:sz w:val="24"/>
      <w:lang w:val="en-US"/>
    </w:rPr>
  </w:style>
  <w:style w:type="paragraph" w:customStyle="1" w:styleId="367">
    <w:name w:val="Bulet level 1"/>
    <w:basedOn w:val="1"/>
    <w:uiPriority w:val="0"/>
    <w:pPr>
      <w:tabs>
        <w:tab w:val="left" w:pos="360"/>
      </w:tabs>
      <w:spacing w:before="100" w:beforeAutospacing="1" w:after="100" w:afterAutospacing="1"/>
      <w:ind w:left="714" w:hanging="357"/>
    </w:pPr>
    <w:rPr>
      <w:rFonts w:ascii="Times New Roman" w:hAnsi="Times New Roman" w:eastAsia="Batang"/>
      <w:sz w:val="24"/>
      <w:szCs w:val="24"/>
      <w:lang w:val="en-US"/>
    </w:rPr>
  </w:style>
  <w:style w:type="paragraph" w:customStyle="1" w:styleId="368">
    <w:name w:val="Bullet level 2"/>
    <w:basedOn w:val="367"/>
    <w:uiPriority w:val="0"/>
  </w:style>
  <w:style w:type="paragraph" w:customStyle="1" w:styleId="369">
    <w:name w:val="col text"/>
    <w:basedOn w:val="1"/>
    <w:uiPriority w:val="0"/>
    <w:pPr>
      <w:tabs>
        <w:tab w:val="left" w:pos="259"/>
      </w:tabs>
      <w:spacing w:before="80" w:after="80"/>
      <w:ind w:left="1440"/>
    </w:pPr>
    <w:rPr>
      <w:rFonts w:ascii="Times New Roman" w:hAnsi="Times New Roman" w:eastAsia="Batang"/>
      <w:sz w:val="24"/>
      <w:lang w:val="en-US"/>
    </w:rPr>
  </w:style>
  <w:style w:type="paragraph" w:customStyle="1" w:styleId="370">
    <w:name w:val="dash"/>
    <w:basedOn w:val="1"/>
    <w:uiPriority w:val="0"/>
    <w:pPr>
      <w:ind w:left="720"/>
    </w:pPr>
    <w:rPr>
      <w:rFonts w:ascii="Times New Roman" w:hAnsi="Times New Roman" w:eastAsia="Batang"/>
      <w:sz w:val="24"/>
      <w:lang w:val="en-US"/>
    </w:rPr>
  </w:style>
  <w:style w:type="paragraph" w:customStyle="1" w:styleId="371">
    <w:name w:val="sub headings"/>
    <w:basedOn w:val="1"/>
    <w:uiPriority w:val="0"/>
    <w:pPr>
      <w:spacing w:after="60"/>
      <w:ind w:left="1440"/>
    </w:pPr>
    <w:rPr>
      <w:rFonts w:eastAsia="Batang"/>
      <w:b/>
      <w:sz w:val="24"/>
      <w:lang w:val="en-US"/>
    </w:rPr>
  </w:style>
  <w:style w:type="paragraph" w:customStyle="1" w:styleId="372">
    <w:name w:val="mandatory"/>
    <w:basedOn w:val="1"/>
    <w:uiPriority w:val="0"/>
    <w:pPr>
      <w:spacing w:before="120"/>
      <w:ind w:left="1440"/>
    </w:pPr>
    <w:rPr>
      <w:rFonts w:ascii="Times New Roman" w:hAnsi="Times New Roman" w:eastAsia="Batang"/>
      <w:lang w:val="en-US"/>
    </w:rPr>
  </w:style>
  <w:style w:type="paragraph" w:customStyle="1" w:styleId="373">
    <w:name w:val="sub heading 1"/>
    <w:basedOn w:val="1"/>
    <w:uiPriority w:val="0"/>
    <w:pPr>
      <w:tabs>
        <w:tab w:val="left" w:pos="360"/>
      </w:tabs>
      <w:ind w:left="360"/>
    </w:pPr>
    <w:rPr>
      <w:rFonts w:ascii="Times New Roman" w:hAnsi="Times New Roman" w:eastAsia="Batang"/>
      <w:sz w:val="24"/>
      <w:lang w:val="en-US"/>
    </w:rPr>
  </w:style>
  <w:style w:type="character" w:customStyle="1" w:styleId="374">
    <w:name w:val="small1"/>
    <w:basedOn w:val="12"/>
    <w:uiPriority w:val="0"/>
    <w:rPr>
      <w:rFonts w:hint="default" w:ascii="Verdana" w:hAnsi="Verdana"/>
      <w:sz w:val="17"/>
      <w:szCs w:val="17"/>
    </w:rPr>
  </w:style>
  <w:style w:type="paragraph" w:customStyle="1" w:styleId="375">
    <w:name w:val="center plain"/>
    <w:basedOn w:val="1"/>
    <w:uiPriority w:val="0"/>
    <w:pPr>
      <w:ind w:left="1440"/>
      <w:jc w:val="center"/>
    </w:pPr>
    <w:rPr>
      <w:rFonts w:ascii="Times New Roman" w:hAnsi="Times New Roman" w:eastAsia="Batang"/>
      <w:sz w:val="24"/>
      <w:lang w:val="en-US"/>
    </w:rPr>
  </w:style>
  <w:style w:type="paragraph" w:customStyle="1" w:styleId="376">
    <w:name w:val="Filename"/>
    <w:uiPriority w:val="0"/>
    <w:pPr>
      <w:numPr>
        <w:ilvl w:val="0"/>
        <w:numId w:val="22"/>
      </w:numPr>
      <w:tabs>
        <w:tab w:val="clear" w:pos="360"/>
      </w:tabs>
      <w:spacing w:before="60" w:after="120" w:line="312" w:lineRule="auto"/>
      <w:ind w:left="0" w:firstLine="0"/>
      <w:jc w:val="both"/>
    </w:pPr>
    <w:rPr>
      <w:rFonts w:ascii="Times New Roman" w:hAnsi="Times New Roman" w:eastAsia="Batang" w:cs="Times New Roman"/>
      <w:sz w:val="22"/>
      <w:szCs w:val="20"/>
      <w:lang w:val="en-US" w:eastAsia="en-US" w:bidi="ar-SA"/>
    </w:rPr>
  </w:style>
  <w:style w:type="paragraph" w:customStyle="1" w:styleId="377">
    <w:name w:val="Bullet"/>
    <w:basedOn w:val="1"/>
    <w:uiPriority w:val="0"/>
    <w:pPr>
      <w:numPr>
        <w:ilvl w:val="0"/>
        <w:numId w:val="23"/>
      </w:numPr>
      <w:tabs>
        <w:tab w:val="left" w:pos="360"/>
        <w:tab w:val="clear" w:pos="1584"/>
      </w:tabs>
      <w:spacing w:after="60"/>
      <w:ind w:left="360"/>
    </w:pPr>
    <w:rPr>
      <w:rFonts w:ascii=".VnBook-Antiqua" w:hAnsi=".VnBook-Antiqua" w:eastAsia="Batang"/>
      <w:sz w:val="24"/>
      <w:szCs w:val="24"/>
      <w:lang w:val="en-US"/>
    </w:rPr>
  </w:style>
  <w:style w:type="paragraph" w:customStyle="1" w:styleId="378">
    <w:name w:val="N1"/>
    <w:basedOn w:val="1"/>
    <w:autoRedefine/>
    <w:uiPriority w:val="0"/>
    <w:pPr>
      <w:tabs>
        <w:tab w:val="left" w:pos="270"/>
        <w:tab w:val="left" w:pos="680"/>
        <w:tab w:val="left" w:pos="5850"/>
      </w:tabs>
      <w:spacing w:before="100" w:beforeAutospacing="1" w:after="100" w:afterAutospacing="1"/>
      <w:ind w:left="640" w:hanging="320"/>
    </w:pPr>
    <w:rPr>
      <w:rFonts w:ascii=".VnTime" w:hAnsi=".VnTime" w:eastAsia="Batang"/>
      <w:bCs/>
      <w:sz w:val="26"/>
      <w:szCs w:val="24"/>
      <w:lang w:val="en-US"/>
    </w:rPr>
  </w:style>
  <w:style w:type="paragraph" w:customStyle="1" w:styleId="379">
    <w:name w:val="Tieude1"/>
    <w:basedOn w:val="5"/>
    <w:uiPriority w:val="0"/>
    <w:pPr>
      <w:numPr>
        <w:ilvl w:val="1"/>
        <w:numId w:val="24"/>
      </w:numPr>
      <w:tabs>
        <w:tab w:val="left" w:pos="426"/>
        <w:tab w:val="clear" w:pos="360"/>
      </w:tabs>
      <w:spacing w:before="960" w:after="180"/>
      <w:ind w:left="720" w:hanging="720"/>
      <w:jc w:val="both"/>
      <w:outlineLvl w:val="9"/>
    </w:pPr>
    <w:rPr>
      <w:rFonts w:ascii=".VnArialH" w:hAnsi=".VnArialH" w:eastAsia="Batang"/>
      <w:sz w:val="28"/>
      <w:szCs w:val="20"/>
      <w:lang w:val="en-US"/>
    </w:rPr>
  </w:style>
  <w:style w:type="paragraph" w:customStyle="1" w:styleId="380">
    <w:name w:val="Tieude2"/>
    <w:basedOn w:val="6"/>
    <w:uiPriority w:val="0"/>
    <w:pPr>
      <w:numPr>
        <w:ilvl w:val="0"/>
        <w:numId w:val="0"/>
      </w:numPr>
      <w:tabs>
        <w:tab w:val="left" w:pos="0"/>
        <w:tab w:val="left" w:pos="792"/>
      </w:tabs>
      <w:spacing w:before="100" w:after="100" w:line="312" w:lineRule="auto"/>
      <w:ind w:left="792" w:hanging="432"/>
      <w:jc w:val="both"/>
      <w:outlineLvl w:val="9"/>
    </w:pPr>
    <w:rPr>
      <w:rFonts w:ascii=".VnAvantH" w:hAnsi=".VnAvantH" w:eastAsia="Batang"/>
      <w:sz w:val="26"/>
      <w:szCs w:val="20"/>
      <w:lang w:val="fr-FR"/>
    </w:rPr>
  </w:style>
  <w:style w:type="paragraph" w:customStyle="1" w:styleId="381">
    <w:name w:val="Indent 1"/>
    <w:basedOn w:val="1"/>
    <w:uiPriority w:val="0"/>
    <w:pPr>
      <w:keepLines/>
      <w:tabs>
        <w:tab w:val="left" w:pos="0"/>
        <w:tab w:val="center" w:pos="5103"/>
        <w:tab w:val="decimal" w:pos="7088"/>
        <w:tab w:val="decimal" w:pos="8505"/>
      </w:tabs>
      <w:overflowPunct w:val="0"/>
      <w:autoSpaceDE w:val="0"/>
      <w:autoSpaceDN w:val="0"/>
      <w:adjustRightInd w:val="0"/>
      <w:spacing w:line="260" w:lineRule="atLeast"/>
      <w:ind w:left="567" w:hanging="567"/>
      <w:textAlignment w:val="baseline"/>
    </w:pPr>
    <w:rPr>
      <w:rFonts w:ascii="Times New Roman" w:hAnsi="Times New Roman" w:eastAsia="Batang"/>
      <w:sz w:val="20"/>
    </w:rPr>
  </w:style>
  <w:style w:type="paragraph" w:customStyle="1" w:styleId="382">
    <w:name w:val="Main"/>
    <w:basedOn w:val="1"/>
    <w:uiPriority w:val="0"/>
    <w:pPr>
      <w:ind w:left="1440"/>
    </w:pPr>
    <w:rPr>
      <w:rFonts w:ascii="Times New Roman" w:hAnsi="Times New Roman" w:eastAsia="Batang"/>
      <w:sz w:val="24"/>
      <w:szCs w:val="24"/>
      <w:lang w:val="en-US"/>
    </w:rPr>
  </w:style>
  <w:style w:type="paragraph" w:customStyle="1" w:styleId="383">
    <w:name w:val="Normal2"/>
    <w:basedOn w:val="1"/>
    <w:uiPriority w:val="0"/>
    <w:pPr>
      <w:spacing w:line="280" w:lineRule="atLeast"/>
      <w:ind w:left="1440" w:right="360"/>
    </w:pPr>
    <w:rPr>
      <w:rFonts w:ascii="Times" w:hAnsi="Times" w:eastAsia="Batang"/>
      <w:sz w:val="20"/>
      <w:lang w:val="en-US"/>
    </w:rPr>
  </w:style>
  <w:style w:type="paragraph" w:customStyle="1" w:styleId="384">
    <w:name w:val="Preformatted"/>
    <w:basedOn w:val="1"/>
    <w:uiPriority w:val="0"/>
    <w:pPr>
      <w:tabs>
        <w:tab w:val="left" w:pos="959"/>
        <w:tab w:val="left" w:pos="1918"/>
        <w:tab w:val="left" w:pos="2877"/>
        <w:tab w:val="left" w:pos="3836"/>
        <w:tab w:val="left" w:pos="4795"/>
        <w:tab w:val="left" w:pos="5754"/>
        <w:tab w:val="left" w:pos="6713"/>
        <w:tab w:val="left" w:pos="7672"/>
        <w:tab w:val="left" w:pos="8631"/>
        <w:tab w:val="left" w:pos="9590"/>
      </w:tabs>
      <w:ind w:left="1440"/>
    </w:pPr>
    <w:rPr>
      <w:rFonts w:ascii="Courier New" w:hAnsi="Courier New" w:eastAsia="Batang"/>
      <w:snapToGrid w:val="0"/>
      <w:sz w:val="24"/>
      <w:szCs w:val="24"/>
      <w:lang w:val="en-US"/>
    </w:rPr>
  </w:style>
  <w:style w:type="paragraph" w:customStyle="1" w:styleId="385">
    <w:name w:val="Style TableNo + Red"/>
    <w:basedOn w:val="386"/>
    <w:uiPriority w:val="0"/>
    <w:pPr>
      <w:tabs>
        <w:tab w:val="left" w:pos="1152"/>
      </w:tabs>
    </w:pPr>
  </w:style>
  <w:style w:type="paragraph" w:customStyle="1" w:styleId="386">
    <w:name w:val="TableNo"/>
    <w:basedOn w:val="387"/>
    <w:uiPriority w:val="0"/>
    <w:pPr>
      <w:tabs>
        <w:tab w:val="left" w:pos="1152"/>
      </w:tabs>
    </w:pPr>
  </w:style>
  <w:style w:type="paragraph" w:customStyle="1" w:styleId="387">
    <w:name w:val="Figure"/>
    <w:basedOn w:val="1"/>
    <w:link w:val="527"/>
    <w:uiPriority w:val="0"/>
    <w:pPr>
      <w:tabs>
        <w:tab w:val="left" w:pos="1152"/>
      </w:tabs>
      <w:spacing w:before="120"/>
      <w:ind w:left="1152" w:hanging="432"/>
      <w:jc w:val="center"/>
    </w:pPr>
    <w:rPr>
      <w:rFonts w:ascii=".VnTime" w:hAnsi=".VnTime" w:eastAsia="Batang"/>
      <w:color w:val="800000"/>
      <w:sz w:val="26"/>
      <w:szCs w:val="24"/>
      <w:lang w:val="en-US"/>
    </w:rPr>
  </w:style>
  <w:style w:type="paragraph" w:customStyle="1" w:styleId="388">
    <w:name w:val="Table header"/>
    <w:basedOn w:val="1"/>
    <w:uiPriority w:val="0"/>
    <w:pPr>
      <w:spacing w:before="120"/>
      <w:ind w:left="1440"/>
      <w:jc w:val="center"/>
    </w:pPr>
    <w:rPr>
      <w:rFonts w:ascii=".VnTime" w:hAnsi=".VnTime" w:eastAsia="Batang"/>
      <w:b/>
      <w:sz w:val="26"/>
      <w:szCs w:val="24"/>
      <w:lang w:val="en-US"/>
    </w:rPr>
  </w:style>
  <w:style w:type="paragraph" w:customStyle="1" w:styleId="389">
    <w:name w:val="Style Justified"/>
    <w:basedOn w:val="1"/>
    <w:uiPriority w:val="0"/>
    <w:pPr>
      <w:spacing w:before="120"/>
      <w:ind w:left="1440"/>
    </w:pPr>
    <w:rPr>
      <w:rFonts w:ascii=".VnTime" w:hAnsi=".VnTime" w:eastAsia="Batang"/>
      <w:sz w:val="26"/>
      <w:szCs w:val="24"/>
      <w:lang w:val="en-US"/>
    </w:rPr>
  </w:style>
  <w:style w:type="paragraph" w:customStyle="1" w:styleId="390">
    <w:name w:val="H6"/>
    <w:basedOn w:val="1"/>
    <w:uiPriority w:val="0"/>
    <w:pPr>
      <w:spacing w:before="120"/>
      <w:ind w:left="1440" w:firstLine="720"/>
    </w:pPr>
    <w:rPr>
      <w:rFonts w:ascii=".VnTime" w:hAnsi=".VnTime" w:eastAsia="Batang"/>
      <w:i/>
      <w:sz w:val="26"/>
      <w:lang w:val="fr-FR"/>
    </w:rPr>
  </w:style>
  <w:style w:type="paragraph" w:customStyle="1" w:styleId="391">
    <w:name w:val="thang"/>
    <w:basedOn w:val="2"/>
    <w:uiPriority w:val="0"/>
    <w:pPr>
      <w:pageBreakBefore w:val="0"/>
      <w:numPr>
        <w:numId w:val="0"/>
      </w:numPr>
      <w:shd w:val="clear" w:color="auto" w:fill="auto"/>
      <w:suppressAutoHyphens/>
      <w:spacing w:line="240" w:lineRule="auto"/>
      <w:jc w:val="center"/>
    </w:pPr>
    <w:rPr>
      <w:rFonts w:eastAsia="Batang"/>
      <w:caps w:val="0"/>
      <w:kern w:val="0"/>
      <w:sz w:val="50"/>
      <w:lang w:val="en-US"/>
    </w:rPr>
  </w:style>
  <w:style w:type="character" w:customStyle="1" w:styleId="392">
    <w:name w:val="Bd-1 (BodyText 1) Char Char"/>
    <w:basedOn w:val="12"/>
    <w:uiPriority w:val="0"/>
    <w:rPr>
      <w:rFonts w:ascii="Verdana" w:hAnsi="Verdana"/>
      <w:sz w:val="18"/>
      <w:lang w:val="en-GB" w:eastAsia="en-US" w:bidi="ar-SA"/>
    </w:rPr>
  </w:style>
  <w:style w:type="paragraph" w:customStyle="1" w:styleId="393">
    <w:name w:val="Default Paragraph Font Para Char Char Char Char Char Char Char"/>
    <w:basedOn w:val="1"/>
    <w:uiPriority w:val="0"/>
    <w:pPr>
      <w:spacing w:after="160" w:line="240" w:lineRule="exact"/>
      <w:ind w:left="1440"/>
    </w:pPr>
    <w:rPr>
      <w:rFonts w:eastAsia="Batang"/>
      <w:sz w:val="20"/>
      <w:lang w:val="en-US"/>
    </w:rPr>
  </w:style>
  <w:style w:type="paragraph" w:customStyle="1" w:styleId="394">
    <w:name w:val="Char Char Char Char Char1 Char Char Char Char"/>
    <w:basedOn w:val="1"/>
    <w:uiPriority w:val="0"/>
    <w:pPr>
      <w:spacing w:after="160" w:line="240" w:lineRule="exact"/>
      <w:ind w:left="1440"/>
    </w:pPr>
    <w:rPr>
      <w:rFonts w:eastAsia="Batang"/>
      <w:sz w:val="20"/>
      <w:lang w:val="en-US"/>
    </w:rPr>
  </w:style>
  <w:style w:type="paragraph" w:customStyle="1" w:styleId="395">
    <w:name w:val="Style Bullet2 + Left4"/>
    <w:basedOn w:val="1"/>
    <w:uiPriority w:val="0"/>
    <w:pPr>
      <w:numPr>
        <w:ilvl w:val="0"/>
        <w:numId w:val="25"/>
      </w:numPr>
    </w:pPr>
    <w:rPr>
      <w:rFonts w:eastAsia="Batang"/>
    </w:rPr>
  </w:style>
  <w:style w:type="paragraph" w:customStyle="1" w:styleId="396">
    <w:name w:val="Paper"/>
    <w:basedOn w:val="1"/>
    <w:uiPriority w:val="0"/>
    <w:pPr>
      <w:numPr>
        <w:ilvl w:val="0"/>
        <w:numId w:val="26"/>
      </w:numPr>
      <w:spacing w:before="80" w:after="80"/>
    </w:pPr>
    <w:rPr>
      <w:rFonts w:eastAsia="Batang"/>
      <w:sz w:val="24"/>
      <w:lang w:val="en-US"/>
    </w:rPr>
  </w:style>
  <w:style w:type="paragraph" w:customStyle="1" w:styleId="397">
    <w:name w:val="Style3"/>
    <w:basedOn w:val="3"/>
    <w:uiPriority w:val="0"/>
    <w:pPr>
      <w:keepNext w:val="0"/>
      <w:tabs>
        <w:tab w:val="left" w:pos="1800"/>
      </w:tabs>
      <w:spacing w:before="0" w:line="264" w:lineRule="auto"/>
      <w:ind w:left="1800"/>
    </w:pPr>
    <w:rPr>
      <w:rFonts w:eastAsia="Batang"/>
      <w:sz w:val="18"/>
    </w:rPr>
  </w:style>
  <w:style w:type="paragraph" w:customStyle="1" w:styleId="398">
    <w:name w:val="Style4"/>
    <w:basedOn w:val="1"/>
    <w:uiPriority w:val="0"/>
    <w:pPr>
      <w:tabs>
        <w:tab w:val="left" w:pos="1440"/>
      </w:tabs>
      <w:ind w:left="1440"/>
    </w:pPr>
    <w:rPr>
      <w:rFonts w:eastAsia="Batang"/>
    </w:rPr>
  </w:style>
  <w:style w:type="paragraph" w:customStyle="1" w:styleId="399">
    <w:name w:val="Style5"/>
    <w:basedOn w:val="1"/>
    <w:uiPriority w:val="0"/>
    <w:pPr>
      <w:tabs>
        <w:tab w:val="left" w:pos="1440"/>
      </w:tabs>
      <w:spacing w:line="264" w:lineRule="auto"/>
      <w:ind w:left="1440"/>
    </w:pPr>
    <w:rPr>
      <w:rFonts w:eastAsia="Batang"/>
    </w:rPr>
  </w:style>
  <w:style w:type="paragraph" w:customStyle="1" w:styleId="400">
    <w:name w:val="Style 1"/>
    <w:basedOn w:val="1"/>
    <w:uiPriority w:val="0"/>
    <w:pPr>
      <w:spacing w:line="264" w:lineRule="auto"/>
      <w:ind w:left="720"/>
    </w:pPr>
    <w:rPr>
      <w:rFonts w:eastAsia="Batang"/>
    </w:rPr>
  </w:style>
  <w:style w:type="paragraph" w:customStyle="1" w:styleId="401">
    <w:name w:val="Style 2"/>
    <w:basedOn w:val="3"/>
    <w:uiPriority w:val="0"/>
    <w:pPr>
      <w:keepNext w:val="0"/>
      <w:numPr>
        <w:ilvl w:val="0"/>
        <w:numId w:val="27"/>
      </w:numPr>
      <w:spacing w:before="0" w:line="264" w:lineRule="auto"/>
    </w:pPr>
    <w:rPr>
      <w:rFonts w:eastAsia="Batang"/>
      <w:sz w:val="18"/>
    </w:rPr>
  </w:style>
  <w:style w:type="paragraph" w:customStyle="1" w:styleId="402">
    <w:name w:val="Style 3"/>
    <w:basedOn w:val="1"/>
    <w:uiPriority w:val="0"/>
    <w:pPr>
      <w:numPr>
        <w:ilvl w:val="1"/>
        <w:numId w:val="27"/>
      </w:numPr>
      <w:spacing w:line="264" w:lineRule="auto"/>
    </w:pPr>
    <w:rPr>
      <w:rFonts w:eastAsia="Batang"/>
    </w:rPr>
  </w:style>
  <w:style w:type="paragraph" w:customStyle="1" w:styleId="403">
    <w:name w:val="Style H1"/>
    <w:basedOn w:val="3"/>
    <w:uiPriority w:val="0"/>
    <w:pPr>
      <w:keepNext w:val="0"/>
      <w:spacing w:after="40" w:line="264" w:lineRule="auto"/>
    </w:pPr>
    <w:rPr>
      <w:rFonts w:eastAsia="Batang"/>
      <w:b/>
      <w:sz w:val="18"/>
      <w:u w:val="single"/>
      <w:lang w:val="vi-VN"/>
    </w:rPr>
  </w:style>
  <w:style w:type="paragraph" w:customStyle="1" w:styleId="404">
    <w:name w:val="Style Heading 4h4Level 4 Topic HeadingH4Sub-MinorCase Sub-Head...1"/>
    <w:basedOn w:val="6"/>
    <w:uiPriority w:val="0"/>
    <w:pPr>
      <w:numPr>
        <w:ilvl w:val="0"/>
        <w:numId w:val="0"/>
      </w:numPr>
      <w:tabs>
        <w:tab w:val="left" w:pos="2880"/>
      </w:tabs>
      <w:spacing w:before="40" w:line="312" w:lineRule="auto"/>
      <w:ind w:left="2880" w:hanging="360"/>
      <w:jc w:val="both"/>
    </w:pPr>
    <w:rPr>
      <w:rFonts w:eastAsia="Batang"/>
      <w:bCs/>
      <w:sz w:val="20"/>
      <w:szCs w:val="20"/>
    </w:rPr>
  </w:style>
  <w:style w:type="paragraph" w:customStyle="1" w:styleId="405">
    <w:name w:val="Style Style Heading 4h4Level 4 Topic HeadingH4Sub-MinorCase Sub-Hea..."/>
    <w:basedOn w:val="404"/>
    <w:uiPriority w:val="0"/>
    <w:rPr>
      <w:sz w:val="22"/>
    </w:rPr>
  </w:style>
  <w:style w:type="paragraph" w:customStyle="1" w:styleId="406">
    <w:name w:val="Style h"/>
    <w:basedOn w:val="403"/>
    <w:uiPriority w:val="0"/>
  </w:style>
  <w:style w:type="paragraph" w:customStyle="1" w:styleId="407">
    <w:name w:val="Style 4"/>
    <w:basedOn w:val="395"/>
    <w:uiPriority w:val="0"/>
    <w:pPr>
      <w:tabs>
        <w:tab w:val="left" w:pos="2160"/>
        <w:tab w:val="clear" w:pos="2520"/>
      </w:tabs>
      <w:spacing w:before="120" w:after="40" w:line="22" w:lineRule="atLeast"/>
      <w:ind w:left="2174" w:hanging="187"/>
    </w:pPr>
    <w:rPr>
      <w:szCs w:val="18"/>
      <w:lang w:val="vi-VN"/>
    </w:rPr>
  </w:style>
  <w:style w:type="paragraph" w:customStyle="1" w:styleId="408">
    <w:name w:val="Nomal"/>
    <w:basedOn w:val="1"/>
    <w:uiPriority w:val="0"/>
    <w:pPr>
      <w:numPr>
        <w:ilvl w:val="1"/>
        <w:numId w:val="28"/>
      </w:numPr>
      <w:spacing w:before="120"/>
    </w:pPr>
    <w:rPr>
      <w:rFonts w:ascii="Times New Roman" w:hAnsi="Times New Roman" w:eastAsia="Batang"/>
      <w:sz w:val="26"/>
      <w:lang w:val="pt-BR"/>
    </w:rPr>
  </w:style>
  <w:style w:type="character" w:customStyle="1" w:styleId="409">
    <w:name w:val="t1 Char Char"/>
    <w:basedOn w:val="12"/>
    <w:uiPriority w:val="0"/>
    <w:rPr>
      <w:rFonts w:cs="Arial"/>
      <w:bCs/>
      <w:kern w:val="28"/>
      <w:sz w:val="24"/>
      <w:szCs w:val="24"/>
      <w:lang w:val="en-US" w:eastAsia="en-US" w:bidi="ar-SA"/>
    </w:rPr>
  </w:style>
  <w:style w:type="paragraph" w:customStyle="1" w:styleId="410">
    <w:name w:val="FT Normal"/>
    <w:basedOn w:val="1"/>
    <w:link w:val="411"/>
    <w:autoRedefine/>
    <w:uiPriority w:val="0"/>
    <w:pPr>
      <w:spacing w:before="120"/>
      <w:ind w:left="1440"/>
    </w:pPr>
    <w:rPr>
      <w:rFonts w:eastAsia="SimSun" w:cs="Arial"/>
      <w:sz w:val="20"/>
      <w:lang w:val="en-US" w:eastAsia="zh-CN"/>
    </w:rPr>
  </w:style>
  <w:style w:type="character" w:customStyle="1" w:styleId="411">
    <w:name w:val="FT Normal Char"/>
    <w:basedOn w:val="12"/>
    <w:link w:val="410"/>
    <w:uiPriority w:val="0"/>
    <w:rPr>
      <w:rFonts w:ascii="Arial" w:hAnsi="Arial" w:eastAsia="SimSun" w:cs="Arial"/>
      <w:sz w:val="20"/>
      <w:szCs w:val="20"/>
      <w:lang w:eastAsia="zh-CN"/>
    </w:rPr>
  </w:style>
  <w:style w:type="paragraph" w:customStyle="1" w:styleId="412">
    <w:name w:val="SSV"/>
    <w:basedOn w:val="1"/>
    <w:uiPriority w:val="0"/>
    <w:pPr>
      <w:spacing w:after="60"/>
      <w:ind w:left="990"/>
    </w:pPr>
    <w:rPr>
      <w:rFonts w:eastAsia="Batang"/>
      <w:sz w:val="20"/>
    </w:rPr>
  </w:style>
  <w:style w:type="paragraph" w:customStyle="1" w:styleId="413">
    <w:name w:val="SAP_SD Body Text Left"/>
    <w:basedOn w:val="1"/>
    <w:uiPriority w:val="0"/>
    <w:pPr>
      <w:ind w:left="1440" w:right="360"/>
    </w:pPr>
    <w:rPr>
      <w:rFonts w:ascii="SAP-SERIF2002-Regular" w:hAnsi="SAP-SERIF2002-Regular" w:eastAsia="Batang"/>
      <w:color w:val="000000"/>
      <w:lang w:val="en-US"/>
    </w:rPr>
  </w:style>
  <w:style w:type="character" w:customStyle="1" w:styleId="414">
    <w:name w:val="H3 Char3"/>
    <w:basedOn w:val="12"/>
    <w:uiPriority w:val="0"/>
    <w:rPr>
      <w:rFonts w:ascii="Tahoma" w:hAnsi="Tahoma"/>
      <w:b/>
      <w:sz w:val="24"/>
      <w:lang w:val="en-GB" w:eastAsia="en-US" w:bidi="ar-SA"/>
      <w14:shadow w14:blurRad="50800" w14:dist="38100" w14:dir="2700000" w14:sx="100000" w14:sy="100000" w14:kx="0" w14:ky="0" w14:algn="tl">
        <w14:srgbClr w14:val="000000">
          <w14:alpha w14:val="60000"/>
        </w14:srgbClr>
      </w14:shadow>
    </w:rPr>
  </w:style>
  <w:style w:type="paragraph" w:customStyle="1" w:styleId="415">
    <w:name w:val="Table Normal1"/>
    <w:uiPriority w:val="0"/>
    <w:pPr>
      <w:keepLines/>
      <w:spacing w:before="60" w:after="60" w:line="312" w:lineRule="auto"/>
      <w:ind w:left="1440" w:hanging="360"/>
      <w:jc w:val="both"/>
    </w:pPr>
    <w:rPr>
      <w:rFonts w:ascii="Book Antiqua" w:hAnsi="Book Antiqua" w:eastAsia="Batang" w:cs="Times New Roman"/>
      <w:sz w:val="22"/>
      <w:szCs w:val="20"/>
      <w:lang w:val="en-GB" w:eastAsia="en-US" w:bidi="ar-SA"/>
    </w:rPr>
  </w:style>
  <w:style w:type="paragraph" w:customStyle="1" w:styleId="416">
    <w:name w:val="List 1"/>
    <w:uiPriority w:val="0"/>
    <w:pPr>
      <w:numPr>
        <w:ilvl w:val="0"/>
        <w:numId w:val="29"/>
      </w:numPr>
      <w:tabs>
        <w:tab w:val="left" w:pos="1008"/>
      </w:tabs>
      <w:spacing w:before="20" w:after="60" w:line="312" w:lineRule="auto"/>
      <w:jc w:val="both"/>
    </w:pPr>
    <w:rPr>
      <w:rFonts w:ascii="Book Antiqua" w:hAnsi="Book Antiqua" w:eastAsia="Batang" w:cs="Times New Roman"/>
      <w:sz w:val="22"/>
      <w:szCs w:val="20"/>
      <w:lang w:val="en-AU" w:eastAsia="en-US" w:bidi="ar-SA"/>
    </w:rPr>
  </w:style>
  <w:style w:type="paragraph" w:customStyle="1" w:styleId="417">
    <w:name w:val="msolistparagraph"/>
    <w:basedOn w:val="1"/>
    <w:uiPriority w:val="0"/>
    <w:pPr>
      <w:ind w:left="720"/>
    </w:pPr>
    <w:rPr>
      <w:rFonts w:ascii="Book Antiqua" w:hAnsi="Book Antiqua" w:eastAsia="MS Mincho"/>
      <w:szCs w:val="22"/>
      <w:lang w:val="en-US" w:eastAsia="ja-JP"/>
    </w:rPr>
  </w:style>
  <w:style w:type="paragraph" w:customStyle="1" w:styleId="418">
    <w:name w:val="FT Table Normal"/>
    <w:basedOn w:val="1"/>
    <w:link w:val="420"/>
    <w:uiPriority w:val="0"/>
    <w:pPr>
      <w:spacing w:after="60"/>
      <w:ind w:left="1440"/>
    </w:pPr>
    <w:rPr>
      <w:rFonts w:eastAsia="Batang"/>
      <w:color w:val="000000"/>
      <w:szCs w:val="18"/>
      <w:lang w:val="en-AU"/>
    </w:rPr>
  </w:style>
  <w:style w:type="paragraph" w:customStyle="1" w:styleId="419">
    <w:name w:val="FT Table Bullet 1"/>
    <w:basedOn w:val="1"/>
    <w:uiPriority w:val="0"/>
    <w:pPr>
      <w:numPr>
        <w:ilvl w:val="0"/>
        <w:numId w:val="30"/>
      </w:numPr>
      <w:spacing w:after="60"/>
    </w:pPr>
    <w:rPr>
      <w:rFonts w:eastAsia="Batang"/>
      <w:color w:val="000000"/>
      <w:szCs w:val="18"/>
      <w:lang w:val="en-AU"/>
    </w:rPr>
  </w:style>
  <w:style w:type="character" w:customStyle="1" w:styleId="420">
    <w:name w:val="FT Table Normal Char"/>
    <w:basedOn w:val="12"/>
    <w:link w:val="418"/>
    <w:uiPriority w:val="0"/>
    <w:rPr>
      <w:rFonts w:ascii="Arial" w:hAnsi="Arial" w:eastAsia="Batang" w:cs="Times New Roman"/>
      <w:color w:val="000000"/>
      <w:szCs w:val="18"/>
      <w:lang w:val="en-AU"/>
    </w:rPr>
  </w:style>
  <w:style w:type="paragraph" w:customStyle="1" w:styleId="421">
    <w:name w:val="sub bullet"/>
    <w:basedOn w:val="1"/>
    <w:uiPriority w:val="0"/>
    <w:pPr>
      <w:numPr>
        <w:ilvl w:val="0"/>
        <w:numId w:val="31"/>
      </w:numPr>
      <w:tabs>
        <w:tab w:val="clear" w:pos="360"/>
      </w:tabs>
      <w:ind w:left="720"/>
    </w:pPr>
    <w:rPr>
      <w:rFonts w:ascii="Times New Roman" w:hAnsi="Times New Roman" w:eastAsia="Batang"/>
      <w:sz w:val="24"/>
      <w:szCs w:val="24"/>
      <w:lang w:val="en-US"/>
    </w:rPr>
  </w:style>
  <w:style w:type="paragraph" w:customStyle="1" w:styleId="422">
    <w:name w:val="new bullet"/>
    <w:basedOn w:val="1"/>
    <w:link w:val="423"/>
    <w:uiPriority w:val="0"/>
    <w:pPr>
      <w:numPr>
        <w:ilvl w:val="0"/>
        <w:numId w:val="32"/>
      </w:numPr>
    </w:pPr>
    <w:rPr>
      <w:rFonts w:ascii="Times New Roman" w:hAnsi="Times New Roman" w:eastAsia="Batang"/>
      <w:sz w:val="24"/>
      <w:szCs w:val="24"/>
      <w:lang w:val="en-US"/>
    </w:rPr>
  </w:style>
  <w:style w:type="character" w:customStyle="1" w:styleId="423">
    <w:name w:val="new bullet Char"/>
    <w:basedOn w:val="12"/>
    <w:link w:val="422"/>
    <w:uiPriority w:val="0"/>
    <w:rPr>
      <w:rFonts w:ascii="Times New Roman" w:hAnsi="Times New Roman" w:eastAsia="Batang" w:cs="Times New Roman"/>
      <w:sz w:val="24"/>
      <w:szCs w:val="24"/>
    </w:rPr>
  </w:style>
  <w:style w:type="paragraph" w:customStyle="1" w:styleId="424">
    <w:name w:val="FT Heading 1"/>
    <w:basedOn w:val="1"/>
    <w:next w:val="1"/>
    <w:uiPriority w:val="0"/>
    <w:pPr>
      <w:numPr>
        <w:ilvl w:val="0"/>
        <w:numId w:val="33"/>
      </w:numPr>
      <w:spacing w:before="360" w:after="240"/>
    </w:pPr>
    <w:rPr>
      <w:rFonts w:eastAsia="SimSun" w:cs="Arial"/>
      <w:b/>
      <w:smallCaps/>
      <w:sz w:val="32"/>
      <w:lang w:eastAsia="zh-CN"/>
    </w:rPr>
  </w:style>
  <w:style w:type="paragraph" w:customStyle="1" w:styleId="425">
    <w:name w:val="FT Heading 2"/>
    <w:basedOn w:val="424"/>
    <w:next w:val="1"/>
    <w:uiPriority w:val="0"/>
    <w:pPr>
      <w:numPr>
        <w:ilvl w:val="1"/>
      </w:numPr>
    </w:pPr>
    <w:rPr>
      <w:smallCaps w:val="0"/>
      <w:sz w:val="28"/>
    </w:rPr>
  </w:style>
  <w:style w:type="paragraph" w:customStyle="1" w:styleId="426">
    <w:name w:val="FT Heading 3"/>
    <w:basedOn w:val="425"/>
    <w:next w:val="1"/>
    <w:link w:val="428"/>
    <w:uiPriority w:val="0"/>
    <w:pPr>
      <w:numPr>
        <w:ilvl w:val="2"/>
      </w:numPr>
    </w:pPr>
    <w:rPr>
      <w:sz w:val="24"/>
    </w:rPr>
  </w:style>
  <w:style w:type="paragraph" w:customStyle="1" w:styleId="427">
    <w:name w:val="FT Heading 4"/>
    <w:basedOn w:val="426"/>
    <w:next w:val="1"/>
    <w:autoRedefine/>
    <w:uiPriority w:val="0"/>
    <w:pPr>
      <w:numPr>
        <w:ilvl w:val="3"/>
      </w:numPr>
      <w:tabs>
        <w:tab w:val="left" w:pos="360"/>
        <w:tab w:val="left" w:pos="2880"/>
        <w:tab w:val="left" w:pos="3960"/>
        <w:tab w:val="clear" w:pos="1008"/>
      </w:tabs>
      <w:ind w:left="2880" w:hanging="360"/>
    </w:pPr>
  </w:style>
  <w:style w:type="character" w:customStyle="1" w:styleId="428">
    <w:name w:val="FT Heading 3 Char"/>
    <w:basedOn w:val="12"/>
    <w:link w:val="426"/>
    <w:uiPriority w:val="0"/>
    <w:rPr>
      <w:rFonts w:ascii="Arial" w:hAnsi="Arial" w:eastAsia="SimSun" w:cs="Arial"/>
      <w:b/>
      <w:sz w:val="24"/>
      <w:szCs w:val="20"/>
      <w:lang w:val="en-GB" w:eastAsia="zh-CN"/>
    </w:rPr>
  </w:style>
  <w:style w:type="paragraph" w:customStyle="1" w:styleId="429">
    <w:name w:val="FT Table Heading"/>
    <w:basedOn w:val="1"/>
    <w:uiPriority w:val="0"/>
    <w:pPr>
      <w:spacing w:before="120"/>
      <w:ind w:left="1440"/>
    </w:pPr>
    <w:rPr>
      <w:rFonts w:eastAsia="Batang"/>
      <w:b/>
      <w:color w:val="FFFFFF"/>
      <w:szCs w:val="24"/>
      <w:lang w:val="en-AU"/>
    </w:rPr>
  </w:style>
  <w:style w:type="paragraph" w:customStyle="1" w:styleId="430">
    <w:name w:val="Normal bullet"/>
    <w:basedOn w:val="1"/>
    <w:uiPriority w:val="0"/>
    <w:pPr>
      <w:numPr>
        <w:ilvl w:val="0"/>
        <w:numId w:val="34"/>
      </w:numPr>
      <w:spacing w:before="80" w:after="80"/>
    </w:pPr>
    <w:rPr>
      <w:rFonts w:eastAsia="Batang"/>
      <w:szCs w:val="24"/>
      <w:lang w:val="en-US"/>
    </w:rPr>
  </w:style>
  <w:style w:type="paragraph" w:customStyle="1" w:styleId="431">
    <w:name w:val="Normal bullet Second"/>
    <w:basedOn w:val="430"/>
    <w:uiPriority w:val="0"/>
    <w:pPr>
      <w:numPr>
        <w:ilvl w:val="1"/>
      </w:numPr>
    </w:pPr>
  </w:style>
  <w:style w:type="paragraph" w:customStyle="1" w:styleId="432">
    <w:name w:val="Rqmt-bullet"/>
    <w:basedOn w:val="1"/>
    <w:uiPriority w:val="0"/>
    <w:pPr>
      <w:numPr>
        <w:ilvl w:val="0"/>
        <w:numId w:val="35"/>
      </w:numPr>
      <w:tabs>
        <w:tab w:val="clear" w:pos="720"/>
      </w:tabs>
      <w:ind w:left="497" w:hanging="270"/>
    </w:pPr>
    <w:rPr>
      <w:rFonts w:eastAsia="Batang"/>
      <w:i/>
      <w:iCs/>
    </w:rPr>
  </w:style>
  <w:style w:type="character" w:customStyle="1" w:styleId="433">
    <w:name w:val="Heading 2 Char Char"/>
    <w:basedOn w:val="12"/>
    <w:uiPriority w:val="0"/>
    <w:rPr>
      <w:rFonts w:ascii="Tahoma" w:hAnsi="Tahoma"/>
      <w:b/>
      <w:sz w:val="24"/>
      <w:szCs w:val="24"/>
      <w:lang w:val="en-GB" w:eastAsia="en-US" w:bidi="ar-SA"/>
    </w:rPr>
  </w:style>
  <w:style w:type="character" w:customStyle="1" w:styleId="434">
    <w:name w:val="Heading 3 Char Char1"/>
    <w:basedOn w:val="12"/>
    <w:uiPriority w:val="0"/>
    <w:rPr>
      <w:rFonts w:ascii="Tahoma" w:hAnsi="Tahoma"/>
      <w:b/>
      <w:sz w:val="24"/>
      <w:szCs w:val="24"/>
      <w:lang w:val="en-GB" w:eastAsia="en-US" w:bidi="ar-SA"/>
    </w:rPr>
  </w:style>
  <w:style w:type="character" w:customStyle="1" w:styleId="435">
    <w:name w:val="Heading 6 Char Char"/>
    <w:basedOn w:val="12"/>
    <w:uiPriority w:val="0"/>
    <w:rPr>
      <w:rFonts w:ascii="Tahoma" w:hAnsi="Tahoma"/>
      <w:sz w:val="28"/>
      <w:szCs w:val="28"/>
      <w:lang w:val="en-GB" w:eastAsia="en-US" w:bidi="ar-SA"/>
    </w:rPr>
  </w:style>
  <w:style w:type="character" w:customStyle="1" w:styleId="436">
    <w:name w:val="Heading 7 Char Char"/>
    <w:basedOn w:val="12"/>
    <w:uiPriority w:val="0"/>
    <w:rPr>
      <w:i/>
      <w:sz w:val="28"/>
      <w:szCs w:val="28"/>
      <w:lang w:val="en-GB" w:eastAsia="en-US" w:bidi="ar-SA"/>
    </w:rPr>
  </w:style>
  <w:style w:type="paragraph" w:customStyle="1" w:styleId="437">
    <w:name w:val="Le4"/>
    <w:basedOn w:val="1"/>
    <w:autoRedefine/>
    <w:uiPriority w:val="0"/>
    <w:pPr>
      <w:numPr>
        <w:ilvl w:val="0"/>
        <w:numId w:val="36"/>
      </w:numPr>
    </w:pPr>
    <w:rPr>
      <w:rFonts w:ascii=".VnTime" w:hAnsi=".VnTime" w:eastAsia="Batang"/>
      <w:sz w:val="24"/>
      <w:lang w:val="en-US"/>
    </w:rPr>
  </w:style>
  <w:style w:type="paragraph" w:customStyle="1" w:styleId="438">
    <w:name w:val="Table Bullet 1"/>
    <w:basedOn w:val="1"/>
    <w:uiPriority w:val="0"/>
    <w:pPr>
      <w:numPr>
        <w:ilvl w:val="0"/>
        <w:numId w:val="37"/>
      </w:numPr>
      <w:spacing w:before="100" w:beforeAutospacing="1" w:line="290" w:lineRule="atLeast"/>
    </w:pPr>
    <w:rPr>
      <w:rFonts w:ascii="Times New Roman" w:hAnsi="Times New Roman" w:eastAsia="????"/>
      <w:snapToGrid w:val="0"/>
      <w:color w:val="000000"/>
      <w:sz w:val="24"/>
    </w:rPr>
  </w:style>
  <w:style w:type="character" w:customStyle="1" w:styleId="439">
    <w:name w:val="h4 Char2"/>
    <w:basedOn w:val="12"/>
    <w:uiPriority w:val="0"/>
    <w:rPr>
      <w:rFonts w:ascii="Tahoma" w:hAnsi="Tahoma"/>
      <w:b/>
      <w:u w:val="single"/>
      <w:lang w:val="en-GB"/>
    </w:rPr>
  </w:style>
  <w:style w:type="paragraph" w:customStyle="1" w:styleId="440">
    <w:name w:val="TABMIS - Bullet Point 2"/>
    <w:basedOn w:val="1"/>
    <w:uiPriority w:val="0"/>
    <w:pPr>
      <w:tabs>
        <w:tab w:val="left" w:pos="360"/>
      </w:tabs>
      <w:spacing w:after="60"/>
      <w:ind w:left="360"/>
    </w:pPr>
    <w:rPr>
      <w:rFonts w:ascii="Times New Roman" w:hAnsi="Times New Roman" w:eastAsia="Batang"/>
    </w:rPr>
  </w:style>
  <w:style w:type="paragraph" w:customStyle="1" w:styleId="441">
    <w:name w:val="TABMIS - Bullet Point 1"/>
    <w:basedOn w:val="1"/>
    <w:uiPriority w:val="0"/>
    <w:pPr>
      <w:numPr>
        <w:ilvl w:val="0"/>
        <w:numId w:val="38"/>
      </w:numPr>
      <w:spacing w:after="60"/>
      <w:ind w:left="720"/>
    </w:pPr>
    <w:rPr>
      <w:rFonts w:ascii="Book Antiqua" w:hAnsi="Book Antiqua" w:eastAsia="Batang"/>
    </w:rPr>
  </w:style>
  <w:style w:type="character" w:customStyle="1" w:styleId="442">
    <w:name w:val="Head 2.1 Char"/>
    <w:basedOn w:val="12"/>
    <w:link w:val="314"/>
    <w:uiPriority w:val="0"/>
    <w:rPr>
      <w:rFonts w:ascii="Times New Roman Bold" w:hAnsi="Times New Roman Bold" w:eastAsia="Batang" w:cs="Times New Roman"/>
      <w:b/>
      <w:smallCaps/>
      <w:sz w:val="32"/>
      <w:szCs w:val="20"/>
    </w:rPr>
  </w:style>
  <w:style w:type="character" w:customStyle="1" w:styleId="443">
    <w:name w:val="Head 3.1 Char"/>
    <w:basedOn w:val="442"/>
    <w:link w:val="337"/>
    <w:uiPriority w:val="0"/>
    <w:rPr>
      <w:rFonts w:ascii="Times New Roman Bold" w:hAnsi="Times New Roman Bold" w:eastAsia="Batang" w:cs="Times New Roman"/>
      <w:sz w:val="32"/>
      <w:szCs w:val="20"/>
    </w:rPr>
  </w:style>
  <w:style w:type="character" w:customStyle="1" w:styleId="444">
    <w:name w:val="Char Char11"/>
    <w:basedOn w:val="12"/>
    <w:uiPriority w:val="0"/>
    <w:rPr>
      <w:rFonts w:ascii="Tahoma" w:hAnsi="Tahoma"/>
      <w:b/>
      <w:sz w:val="24"/>
      <w:lang w:val="en-GB" w:eastAsia="en-US" w:bidi="ar-SA"/>
      <w14:shadow w14:blurRad="50800" w14:dist="38100" w14:dir="2700000" w14:sx="100000" w14:sy="100000" w14:kx="0" w14:ky="0" w14:algn="tl">
        <w14:srgbClr w14:val="000000">
          <w14:alpha w14:val="60000"/>
        </w14:srgbClr>
      </w14:shadow>
    </w:rPr>
  </w:style>
  <w:style w:type="character" w:customStyle="1" w:styleId="445">
    <w:name w:val="Caption Char"/>
    <w:basedOn w:val="12"/>
    <w:link w:val="22"/>
    <w:uiPriority w:val="0"/>
    <w:rPr>
      <w:rFonts w:ascii="Arial" w:hAnsi="Arial" w:eastAsia="Book Antiqua" w:cs="Times New Roman"/>
      <w:bCs/>
      <w:szCs w:val="20"/>
      <w:lang w:eastAsia="ko-KR"/>
    </w:rPr>
  </w:style>
  <w:style w:type="paragraph" w:customStyle="1" w:styleId="446">
    <w:name w:val="AC - Bullet Point 1"/>
    <w:basedOn w:val="1"/>
    <w:uiPriority w:val="0"/>
    <w:pPr>
      <w:tabs>
        <w:tab w:val="left" w:pos="360"/>
      </w:tabs>
      <w:ind w:left="360"/>
    </w:pPr>
    <w:rPr>
      <w:rFonts w:ascii="Book Antiqua" w:hAnsi="Book Antiqua" w:eastAsia="Batang"/>
    </w:rPr>
  </w:style>
  <w:style w:type="paragraph" w:customStyle="1" w:styleId="447">
    <w:name w:val="Char Char Char Char2"/>
    <w:basedOn w:val="1"/>
    <w:autoRedefine/>
    <w:uiPriority w:val="0"/>
    <w:pPr>
      <w:spacing w:after="160" w:line="240" w:lineRule="exact"/>
      <w:ind w:left="1440"/>
    </w:pPr>
    <w:rPr>
      <w:rFonts w:cs="Verdana"/>
      <w:sz w:val="20"/>
      <w:lang w:val="en-US"/>
    </w:rPr>
  </w:style>
  <w:style w:type="paragraph" w:customStyle="1" w:styleId="448">
    <w:name w:val="NormalIndent"/>
    <w:basedOn w:val="1"/>
    <w:uiPriority w:val="0"/>
    <w:pPr>
      <w:ind w:left="720"/>
    </w:pPr>
    <w:rPr>
      <w:rFonts w:ascii="Times New Roman" w:hAnsi="Times New Roman" w:eastAsia="Batang"/>
      <w:sz w:val="24"/>
      <w:szCs w:val="24"/>
      <w:lang w:val="en-US"/>
    </w:rPr>
  </w:style>
  <w:style w:type="character" w:customStyle="1" w:styleId="449">
    <w:name w:val="Char Char1"/>
    <w:basedOn w:val="12"/>
    <w:uiPriority w:val="0"/>
    <w:rPr>
      <w:rFonts w:ascii="Book Antiqua" w:hAnsi="Book Antiqua"/>
      <w:sz w:val="22"/>
      <w:lang w:val="en-US" w:eastAsia="en-US" w:bidi="ar-SA"/>
    </w:rPr>
  </w:style>
  <w:style w:type="character" w:customStyle="1" w:styleId="450">
    <w:name w:val="Char Char13"/>
    <w:basedOn w:val="12"/>
    <w:uiPriority w:val="0"/>
    <w:rPr>
      <w:rFonts w:ascii="Tahoma" w:hAnsi="Tahoma"/>
      <w:b/>
      <w:caps/>
      <w:color w:val="FFFFFF"/>
      <w:kern w:val="24"/>
      <w:sz w:val="28"/>
      <w:lang w:val="en-GB" w:eastAsia="en-US" w:bidi="ar-SA"/>
      <w14:shadow w14:blurRad="50800" w14:dist="38100" w14:dir="2700000" w14:sx="100000" w14:sy="100000" w14:kx="0" w14:ky="0" w14:algn="tl">
        <w14:srgbClr w14:val="000000">
          <w14:alpha w14:val="60000"/>
        </w14:srgbClr>
      </w14:shadow>
    </w:rPr>
  </w:style>
  <w:style w:type="character" w:customStyle="1" w:styleId="451">
    <w:name w:val="Char Char4"/>
    <w:basedOn w:val="12"/>
    <w:semiHidden/>
    <w:uiPriority w:val="0"/>
    <w:rPr>
      <w:rFonts w:ascii="Book Antiqua" w:hAnsi="Book Antiqua" w:eastAsia="SimSun"/>
      <w:lang w:val="en-GB" w:eastAsia="zh-CN" w:bidi="ar-SA"/>
    </w:rPr>
  </w:style>
  <w:style w:type="character" w:customStyle="1" w:styleId="452">
    <w:name w:val="Char Char3"/>
    <w:basedOn w:val="12"/>
    <w:uiPriority w:val="0"/>
    <w:rPr>
      <w:rFonts w:ascii="Verdana" w:hAnsi="Verdana" w:eastAsia="Times New Roman" w:cs="Times New Roman"/>
      <w:b/>
      <w:sz w:val="16"/>
      <w:szCs w:val="20"/>
      <w:lang w:val="en-GB"/>
    </w:rPr>
  </w:style>
  <w:style w:type="character" w:customStyle="1" w:styleId="453">
    <w:name w:val="Header Char1"/>
    <w:basedOn w:val="12"/>
    <w:uiPriority w:val="0"/>
    <w:rPr>
      <w:sz w:val="24"/>
      <w:szCs w:val="24"/>
      <w:lang w:val="en-US" w:eastAsia="en-US" w:bidi="ar-SA"/>
    </w:rPr>
  </w:style>
  <w:style w:type="character" w:customStyle="1" w:styleId="454">
    <w:name w:val="Heading 5 Char1"/>
    <w:basedOn w:val="12"/>
    <w:uiPriority w:val="0"/>
    <w:rPr>
      <w:b/>
      <w:bCs/>
      <w:i/>
      <w:iCs/>
      <w:sz w:val="26"/>
      <w:szCs w:val="26"/>
      <w:lang w:val="en-US" w:eastAsia="en-US" w:bidi="ar-SA"/>
    </w:rPr>
  </w:style>
  <w:style w:type="paragraph" w:customStyle="1" w:styleId="455">
    <w:name w:val="Char Char3 Char Char Char1 Char Char Char Char Char Char Char Char Char Char1"/>
    <w:basedOn w:val="1"/>
    <w:autoRedefine/>
    <w:uiPriority w:val="0"/>
    <w:pPr>
      <w:spacing w:after="160" w:line="240" w:lineRule="exact"/>
      <w:ind w:left="1440"/>
    </w:pPr>
    <w:rPr>
      <w:rFonts w:eastAsia="Batang" w:cs="Verdana"/>
      <w:sz w:val="20"/>
      <w:lang w:val="en-US"/>
    </w:rPr>
  </w:style>
  <w:style w:type="paragraph" w:customStyle="1" w:styleId="456">
    <w:name w:val="Char2"/>
    <w:basedOn w:val="1"/>
    <w:uiPriority w:val="0"/>
    <w:pPr>
      <w:pageBreakBefore/>
      <w:spacing w:before="100" w:beforeAutospacing="1" w:after="100" w:afterAutospacing="1"/>
      <w:ind w:left="1440"/>
    </w:pPr>
    <w:rPr>
      <w:rFonts w:ascii="Times New Roman" w:hAnsi="Times New Roman"/>
      <w:sz w:val="26"/>
      <w:lang w:val="en-US"/>
    </w:rPr>
  </w:style>
  <w:style w:type="paragraph" w:customStyle="1" w:styleId="457">
    <w:name w:val="Body Text1"/>
    <w:uiPriority w:val="0"/>
    <w:pPr>
      <w:spacing w:before="60" w:after="120" w:line="312" w:lineRule="auto"/>
      <w:ind w:left="1440" w:hanging="360"/>
      <w:jc w:val="both"/>
    </w:pPr>
    <w:rPr>
      <w:rFonts w:ascii="Times New Roman" w:hAnsi="Times New Roman" w:eastAsia="Batang" w:cs="Arial"/>
      <w:sz w:val="24"/>
      <w:szCs w:val="20"/>
      <w:lang w:val="en-US" w:eastAsia="en-US" w:bidi="ar-SA"/>
    </w:rPr>
  </w:style>
  <w:style w:type="paragraph" w:customStyle="1" w:styleId="458">
    <w:name w:val="AA Body Text"/>
    <w:basedOn w:val="1"/>
    <w:link w:val="459"/>
    <w:uiPriority w:val="0"/>
    <w:pPr>
      <w:suppressAutoHyphens/>
      <w:spacing w:before="120"/>
      <w:ind w:left="1440"/>
    </w:pPr>
    <w:rPr>
      <w:rFonts w:ascii="Times New Roman" w:hAnsi="Times New Roman" w:eastAsia="Batang"/>
      <w:sz w:val="24"/>
      <w:szCs w:val="24"/>
      <w:lang w:val="en-US"/>
    </w:rPr>
  </w:style>
  <w:style w:type="character" w:customStyle="1" w:styleId="459">
    <w:name w:val="AA Body Text Char"/>
    <w:basedOn w:val="12"/>
    <w:link w:val="458"/>
    <w:uiPriority w:val="0"/>
    <w:rPr>
      <w:rFonts w:ascii="Times New Roman" w:hAnsi="Times New Roman" w:eastAsia="Batang" w:cs="Times New Roman"/>
      <w:sz w:val="24"/>
      <w:szCs w:val="24"/>
    </w:rPr>
  </w:style>
  <w:style w:type="paragraph" w:customStyle="1" w:styleId="460">
    <w:name w:val="AA frametop2col"/>
    <w:uiPriority w:val="0"/>
    <w:pPr>
      <w:framePr w:w="9360" w:hSpace="187" w:vSpace="187" w:wrap="around" w:vAnchor="margin" w:hAnchor="margin" w:xAlign="center" w:yAlign="top"/>
      <w:spacing w:before="60" w:after="120" w:line="312" w:lineRule="auto"/>
      <w:ind w:left="1440" w:hanging="360"/>
      <w:jc w:val="center"/>
    </w:pPr>
    <w:rPr>
      <w:rFonts w:ascii="Arial" w:hAnsi="Arial" w:eastAsia="Batang" w:cs="Times New Roman"/>
      <w:b/>
      <w:i/>
      <w:sz w:val="22"/>
      <w:szCs w:val="20"/>
      <w:lang w:val="en-US" w:eastAsia="en-US" w:bidi="ar-SA"/>
    </w:rPr>
  </w:style>
  <w:style w:type="paragraph" w:customStyle="1" w:styleId="461">
    <w:name w:val="11a Bulleted body text"/>
    <w:basedOn w:val="1"/>
    <w:uiPriority w:val="0"/>
    <w:pPr>
      <w:numPr>
        <w:ilvl w:val="0"/>
        <w:numId w:val="39"/>
      </w:numPr>
      <w:tabs>
        <w:tab w:val="left" w:pos="397"/>
        <w:tab w:val="left" w:pos="1260"/>
      </w:tabs>
      <w:spacing w:line="280" w:lineRule="exact"/>
    </w:pPr>
    <w:rPr>
      <w:rFonts w:eastAsia="Batang"/>
      <w:szCs w:val="24"/>
    </w:rPr>
  </w:style>
  <w:style w:type="table" w:customStyle="1" w:styleId="462">
    <w:name w:val="Light Grid - Accent 11"/>
    <w:basedOn w:val="13"/>
    <w:uiPriority w:val="0"/>
    <w:pPr>
      <w:spacing w:after="0" w:line="240" w:lineRule="auto"/>
    </w:pPr>
    <w:rPr>
      <w:rFonts w:ascii="Arial" w:hAnsi="Arial" w:eastAsia="Calibri" w:cs="Times New Roman"/>
      <w:sz w:val="20"/>
      <w:szCs w:val="2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ascii="Times New Roman" w:hAnsi="Times New Roman" w:eastAsia="Times New Roman" w:cs="Times New Roman"/>
        <w:b/>
        <w:bCs/>
      </w:rPr>
      <w:tcPr>
        <w:tcBorders>
          <w:top w:val="single" w:color="4F81BD" w:sz="8" w:space="0"/>
          <w:left w:val="single" w:color="4F81BD" w:sz="8" w:space="0"/>
          <w:bottom w:val="single" w:color="4F81BD" w:sz="18" w:space="0"/>
          <w:right w:val="single" w:color="4F81BD" w:sz="8" w:space="0"/>
          <w:insideH w:val="nil"/>
          <w:insideV w:val="single" w:sz="8" w:space="0"/>
        </w:tcBorders>
      </w:tcPr>
    </w:tblStylePr>
    <w:tblStylePr w:type="lastRow">
      <w:pPr>
        <w:spacing w:before="0" w:after="0" w:line="240" w:lineRule="auto"/>
      </w:pPr>
      <w:rPr>
        <w:rFonts w:ascii="Times New Roman" w:hAnsi="Times New Roman" w:eastAsia="Times New Roman" w:cs="Times New Roman"/>
        <w:b/>
        <w:bCs/>
      </w:r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ascii="Times New Roman" w:hAnsi="Times New Roman" w:eastAsia="Times New Roman" w:cs="Times New Roman"/>
        <w:b/>
        <w:bCs/>
      </w:rPr>
    </w:tblStylePr>
    <w:tblStylePr w:type="lastCol">
      <w:rPr>
        <w:rFonts w:ascii="Times New Roman" w:hAnsi="Times New Roman" w:eastAsia="Times New Roman" w:cs="Times New Roman"/>
        <w:b/>
        <w:bCs/>
      </w:rPr>
      <w:tcPr>
        <w:tcBorders>
          <w:top w:val="single" w:color="4F81BD" w:sz="8" w:space="0"/>
          <w:left w:val="single" w:color="4F81BD" w:sz="8" w:space="0"/>
          <w:bottom w:val="single" w:color="4F81BD" w:sz="8" w:space="0"/>
          <w:right w:val="single" w:color="4F81BD" w:sz="8" w:space="0"/>
        </w:tcBorders>
      </w:tcPr>
    </w:tblStylePr>
    <w:tblStylePr w:type="band1Vert">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V w:val="single" w:sz="8" w:space="0"/>
        </w:tcBorders>
      </w:tcPr>
    </w:tblStylePr>
  </w:style>
  <w:style w:type="paragraph" w:customStyle="1" w:styleId="463">
    <w:name w:val="Char Char Char1 Char Char Char Char Char Char"/>
    <w:basedOn w:val="1"/>
    <w:uiPriority w:val="0"/>
    <w:pPr>
      <w:spacing w:after="160" w:line="240" w:lineRule="exact"/>
      <w:ind w:left="1440"/>
    </w:pPr>
    <w:rPr>
      <w:sz w:val="20"/>
      <w:lang w:val="en-US"/>
    </w:rPr>
  </w:style>
  <w:style w:type="paragraph" w:customStyle="1" w:styleId="464">
    <w:name w:val="A BULLET"/>
    <w:basedOn w:val="1"/>
    <w:link w:val="646"/>
    <w:uiPriority w:val="0"/>
    <w:pPr>
      <w:numPr>
        <w:ilvl w:val="2"/>
        <w:numId w:val="40"/>
      </w:numPr>
      <w:spacing w:before="120" w:after="60"/>
    </w:pPr>
    <w:rPr>
      <w:rFonts w:eastAsia="Batang"/>
      <w:sz w:val="20"/>
      <w:szCs w:val="22"/>
      <w:lang w:val="vi-VN"/>
    </w:rPr>
  </w:style>
  <w:style w:type="character" w:customStyle="1" w:styleId="465">
    <w:name w:val="Body Text Indent 3 Char"/>
    <w:basedOn w:val="12"/>
    <w:link w:val="21"/>
    <w:uiPriority w:val="0"/>
    <w:rPr>
      <w:rFonts w:ascii="Book Antiqua" w:hAnsi="Book Antiqua" w:eastAsia="Batang" w:cs="Times New Roman"/>
      <w:sz w:val="16"/>
      <w:szCs w:val="16"/>
    </w:rPr>
  </w:style>
  <w:style w:type="paragraph" w:customStyle="1" w:styleId="466">
    <w:name w:val="LTA Heading 2"/>
    <w:basedOn w:val="1"/>
    <w:uiPriority w:val="0"/>
    <w:pPr>
      <w:numPr>
        <w:ilvl w:val="2"/>
        <w:numId w:val="41"/>
      </w:numPr>
      <w:spacing w:before="120" w:after="60"/>
    </w:pPr>
    <w:rPr>
      <w:rFonts w:eastAsia="Times"/>
      <w:color w:val="2A016D"/>
      <w:sz w:val="20"/>
    </w:rPr>
  </w:style>
  <w:style w:type="paragraph" w:customStyle="1" w:styleId="467">
    <w:name w:val="LTA Heading 3"/>
    <w:basedOn w:val="466"/>
    <w:uiPriority w:val="0"/>
    <w:pPr>
      <w:numPr>
        <w:ilvl w:val="3"/>
      </w:numPr>
      <w:tabs>
        <w:tab w:val="left" w:pos="360"/>
        <w:tab w:val="left" w:pos="2880"/>
      </w:tabs>
      <w:ind w:left="2880" w:hanging="360"/>
    </w:pPr>
    <w:rPr>
      <w:i/>
    </w:rPr>
  </w:style>
  <w:style w:type="paragraph" w:customStyle="1" w:styleId="468">
    <w:name w:val="LTA Heading 1"/>
    <w:basedOn w:val="1"/>
    <w:next w:val="1"/>
    <w:uiPriority w:val="0"/>
    <w:pPr>
      <w:numPr>
        <w:ilvl w:val="1"/>
        <w:numId w:val="41"/>
      </w:numPr>
      <w:spacing w:before="120" w:after="60"/>
    </w:pPr>
    <w:rPr>
      <w:rFonts w:eastAsia="Times"/>
      <w:b/>
      <w:color w:val="2A016D"/>
      <w:sz w:val="20"/>
    </w:rPr>
  </w:style>
  <w:style w:type="character" w:customStyle="1" w:styleId="469">
    <w:name w:val="h2 Char1"/>
    <w:basedOn w:val="12"/>
    <w:uiPriority w:val="0"/>
    <w:rPr>
      <w:rFonts w:ascii="Tahoma" w:hAnsi="Tahoma"/>
      <w:b/>
      <w:sz w:val="24"/>
      <w:lang w:val="en-GB" w:eastAsia="en-US" w:bidi="ar-SA"/>
      <w14:shadow w14:blurRad="50800" w14:dist="38100" w14:dir="2700000" w14:sx="100000" w14:sy="100000" w14:kx="0" w14:ky="0" w14:algn="tl">
        <w14:srgbClr w14:val="000000">
          <w14:alpha w14:val="60000"/>
        </w14:srgbClr>
      </w14:shadow>
    </w:rPr>
  </w:style>
  <w:style w:type="character" w:customStyle="1" w:styleId="470">
    <w:name w:val="h4 Char3"/>
    <w:basedOn w:val="12"/>
    <w:uiPriority w:val="0"/>
    <w:rPr>
      <w:rFonts w:ascii="Tahoma" w:hAnsi="Tahoma"/>
      <w:b/>
      <w:u w:val="single"/>
      <w:lang w:val="en-GB" w:eastAsia="en-US" w:bidi="ar-SA"/>
    </w:rPr>
  </w:style>
  <w:style w:type="paragraph" w:customStyle="1" w:styleId="471">
    <w:name w:val="Bangheader"/>
    <w:basedOn w:val="9"/>
    <w:autoRedefine/>
    <w:uiPriority w:val="0"/>
    <w:pPr>
      <w:keepLines/>
      <w:widowControl/>
      <w:numPr>
        <w:ilvl w:val="0"/>
        <w:numId w:val="0"/>
      </w:numPr>
      <w:autoSpaceDE w:val="0"/>
      <w:autoSpaceDN w:val="0"/>
      <w:spacing w:before="80" w:line="312" w:lineRule="auto"/>
      <w:ind w:right="360"/>
      <w:jc w:val="center"/>
    </w:pPr>
    <w:rPr>
      <w:rFonts w:ascii="Tahoma" w:hAnsi="Tahoma" w:eastAsia="MS Mincho"/>
      <w:b/>
      <w:bCs/>
      <w:i w:val="0"/>
      <w:color w:val="003400"/>
      <w:sz w:val="18"/>
      <w:szCs w:val="18"/>
      <w:lang w:val="en-US" w:eastAsia="ja-JP"/>
    </w:rPr>
  </w:style>
  <w:style w:type="character" w:customStyle="1" w:styleId="472">
    <w:name w:val="Closing Char"/>
    <w:basedOn w:val="12"/>
    <w:link w:val="23"/>
    <w:uiPriority w:val="0"/>
    <w:rPr>
      <w:rFonts w:ascii="Times New Roman" w:hAnsi="Times New Roman" w:eastAsia="Times New Roman" w:cs="Times New Roman"/>
      <w:kern w:val="28"/>
      <w:sz w:val="24"/>
      <w:szCs w:val="24"/>
    </w:rPr>
  </w:style>
  <w:style w:type="paragraph" w:customStyle="1" w:styleId="473">
    <w:name w:val="Title 2"/>
    <w:basedOn w:val="1"/>
    <w:uiPriority w:val="0"/>
    <w:pPr>
      <w:spacing w:before="120"/>
      <w:ind w:left="1440"/>
    </w:pPr>
    <w:rPr>
      <w:rFonts w:ascii="Times New Roman" w:hAnsi="Times New Roman"/>
      <w:b/>
      <w:i/>
      <w:kern w:val="28"/>
      <w:sz w:val="40"/>
      <w:szCs w:val="24"/>
      <w:lang w:val="en-US"/>
    </w:rPr>
  </w:style>
  <w:style w:type="paragraph" w:customStyle="1" w:styleId="474">
    <w:name w:val="Body Text Picture"/>
    <w:basedOn w:val="16"/>
    <w:uiPriority w:val="0"/>
    <w:pPr>
      <w:spacing w:after="0"/>
      <w:ind w:left="1440"/>
    </w:pPr>
    <w:rPr>
      <w:rFonts w:ascii=".VnTime" w:hAnsi=".VnTime"/>
      <w:color w:val="0000FF"/>
      <w:sz w:val="26"/>
      <w:szCs w:val="20"/>
      <w:lang w:val="en-US" w:eastAsia="en-US"/>
    </w:rPr>
  </w:style>
  <w:style w:type="paragraph" w:customStyle="1" w:styleId="475">
    <w:name w:val="Normal-Indent"/>
    <w:basedOn w:val="1"/>
    <w:uiPriority w:val="0"/>
    <w:pPr>
      <w:spacing w:before="40" w:after="40"/>
      <w:ind w:left="454"/>
    </w:pPr>
    <w:rPr>
      <w:rFonts w:ascii="Times New Roman" w:hAnsi="Times New Roman"/>
      <w:kern w:val="28"/>
      <w:sz w:val="24"/>
      <w:szCs w:val="24"/>
    </w:rPr>
  </w:style>
  <w:style w:type="paragraph" w:customStyle="1" w:styleId="476">
    <w:name w:val="Normal Title"/>
    <w:basedOn w:val="1"/>
    <w:uiPriority w:val="0"/>
    <w:pPr>
      <w:ind w:left="1440"/>
      <w:jc w:val="center"/>
    </w:pPr>
    <w:rPr>
      <w:rFonts w:ascii="Times New Roman" w:hAnsi="Times New Roman"/>
      <w:b/>
      <w:i/>
      <w:kern w:val="28"/>
      <w:sz w:val="24"/>
      <w:szCs w:val="24"/>
      <w:lang w:val="en-US"/>
    </w:rPr>
  </w:style>
  <w:style w:type="paragraph" w:customStyle="1" w:styleId="477">
    <w:name w:val="Document Title"/>
    <w:next w:val="1"/>
    <w:uiPriority w:val="0"/>
    <w:pPr>
      <w:spacing w:before="240" w:after="240" w:line="312" w:lineRule="auto"/>
      <w:ind w:left="1440" w:hanging="360"/>
      <w:jc w:val="center"/>
    </w:pPr>
    <w:rPr>
      <w:rFonts w:ascii="Arial" w:hAnsi="Arial" w:eastAsia="Times New Roman" w:cs="Times New Roman"/>
      <w:b/>
      <w:sz w:val="40"/>
      <w:szCs w:val="40"/>
      <w:lang w:val="en-US" w:eastAsia="en-US" w:bidi="ar-SA"/>
    </w:rPr>
  </w:style>
  <w:style w:type="paragraph" w:customStyle="1" w:styleId="478">
    <w:name w:val="Table Title"/>
    <w:basedOn w:val="226"/>
    <w:next w:val="226"/>
    <w:uiPriority w:val="0"/>
    <w:pPr>
      <w:overflowPunct/>
      <w:autoSpaceDE/>
      <w:autoSpaceDN/>
      <w:adjustRightInd/>
      <w:ind w:left="0" w:right="0"/>
      <w:textAlignment w:val="auto"/>
    </w:pPr>
    <w:rPr>
      <w:rFonts w:ascii=".VnTime" w:hAnsi=".VnTime"/>
      <w:b/>
      <w:i/>
    </w:rPr>
  </w:style>
  <w:style w:type="paragraph" w:customStyle="1" w:styleId="479">
    <w:name w:val="Table Name"/>
    <w:basedOn w:val="226"/>
    <w:next w:val="226"/>
    <w:uiPriority w:val="0"/>
    <w:pPr>
      <w:overflowPunct/>
      <w:autoSpaceDE/>
      <w:autoSpaceDN/>
      <w:adjustRightInd/>
      <w:ind w:left="0" w:right="0"/>
      <w:textAlignment w:val="auto"/>
    </w:pPr>
    <w:rPr>
      <w:rFonts w:ascii=".VnTime" w:hAnsi=".VnTime"/>
      <w:b/>
      <w:sz w:val="24"/>
    </w:rPr>
  </w:style>
  <w:style w:type="character" w:customStyle="1" w:styleId="480">
    <w:name w:val="Number"/>
    <w:basedOn w:val="12"/>
    <w:uiPriority w:val="0"/>
    <w:rPr>
      <w:rFonts w:ascii=".VnArial" w:hAnsi=".VnArial"/>
      <w:b/>
      <w:i/>
      <w:sz w:val="20"/>
      <w:lang w:val="en-US" w:eastAsia="en-US" w:bidi="ar-SA"/>
    </w:rPr>
  </w:style>
  <w:style w:type="paragraph" w:customStyle="1" w:styleId="481">
    <w:name w:val="NormalText"/>
    <w:basedOn w:val="1"/>
    <w:uiPriority w:val="0"/>
    <w:pPr>
      <w:spacing w:line="360" w:lineRule="auto"/>
      <w:ind w:left="720"/>
    </w:pPr>
    <w:rPr>
      <w:rFonts w:ascii="Times New Roman" w:hAnsi="Times New Roman"/>
      <w:kern w:val="28"/>
      <w:sz w:val="24"/>
      <w:szCs w:val="24"/>
      <w:lang w:val="en-US"/>
    </w:rPr>
  </w:style>
  <w:style w:type="character" w:customStyle="1" w:styleId="482">
    <w:name w:val="Body Text 3 Char"/>
    <w:basedOn w:val="12"/>
    <w:link w:val="18"/>
    <w:uiPriority w:val="0"/>
    <w:rPr>
      <w:rFonts w:ascii="Times New Roman" w:hAnsi="Times New Roman" w:eastAsia="Times New Roman" w:cs="Times New Roman"/>
      <w:kern w:val="28"/>
      <w:sz w:val="20"/>
      <w:szCs w:val="24"/>
    </w:rPr>
  </w:style>
  <w:style w:type="paragraph" w:customStyle="1" w:styleId="483">
    <w:name w:val="FigureText"/>
    <w:uiPriority w:val="0"/>
    <w:pPr>
      <w:spacing w:before="60" w:after="120" w:line="312" w:lineRule="auto"/>
      <w:ind w:left="1440" w:hanging="360"/>
      <w:jc w:val="center"/>
    </w:pPr>
    <w:rPr>
      <w:rFonts w:ascii=".VnTime" w:hAnsi=".VnTime" w:eastAsia="Times New Roman" w:cs="Times New Roman"/>
      <w:sz w:val="22"/>
      <w:szCs w:val="20"/>
      <w:lang w:val="en-US" w:eastAsia="en-US" w:bidi="ar-SA"/>
    </w:rPr>
  </w:style>
  <w:style w:type="paragraph" w:customStyle="1" w:styleId="484">
    <w:name w:val="table"/>
    <w:basedOn w:val="1"/>
    <w:uiPriority w:val="0"/>
    <w:pPr>
      <w:tabs>
        <w:tab w:val="left" w:pos="720"/>
        <w:tab w:val="left" w:pos="2520"/>
        <w:tab w:val="left" w:pos="3960"/>
        <w:tab w:val="left" w:pos="5040"/>
      </w:tabs>
      <w:ind w:left="1440"/>
    </w:pPr>
    <w:rPr>
      <w:rFonts w:ascii="Times New Roman" w:hAnsi="Times New Roman"/>
      <w:kern w:val="28"/>
      <w:sz w:val="20"/>
      <w:szCs w:val="24"/>
    </w:rPr>
  </w:style>
  <w:style w:type="paragraph" w:customStyle="1" w:styleId="485">
    <w:name w:val="Normal 2"/>
    <w:basedOn w:val="1"/>
    <w:uiPriority w:val="0"/>
    <w:pPr>
      <w:spacing w:before="120"/>
      <w:ind w:left="567"/>
    </w:pPr>
    <w:rPr>
      <w:rFonts w:ascii="Times New Roman" w:hAnsi="Times New Roman"/>
      <w:kern w:val="28"/>
      <w:sz w:val="24"/>
      <w:szCs w:val="24"/>
      <w:lang w:val="en-US"/>
    </w:rPr>
  </w:style>
  <w:style w:type="paragraph" w:customStyle="1" w:styleId="486">
    <w:name w:val="scrn"/>
    <w:basedOn w:val="1"/>
    <w:uiPriority w:val="0"/>
    <w:pPr>
      <w:pBdr>
        <w:top w:val="single" w:color="auto" w:sz="6" w:space="1"/>
        <w:left w:val="single" w:color="auto" w:sz="6" w:space="1"/>
        <w:bottom w:val="single" w:color="auto" w:sz="6" w:space="1"/>
        <w:right w:val="single" w:color="auto" w:sz="6" w:space="1"/>
      </w:pBdr>
      <w:shd w:val="pct10" w:color="auto" w:fill="auto"/>
      <w:ind w:left="1440"/>
    </w:pPr>
    <w:rPr>
      <w:rFonts w:ascii=".VnCourier New" w:hAnsi=".VnCourier New"/>
      <w:kern w:val="28"/>
      <w:sz w:val="20"/>
      <w:szCs w:val="24"/>
    </w:rPr>
  </w:style>
  <w:style w:type="paragraph" w:customStyle="1" w:styleId="487">
    <w:name w:val="RQ"/>
    <w:basedOn w:val="1"/>
    <w:uiPriority w:val="0"/>
    <w:pPr>
      <w:spacing w:before="120"/>
      <w:ind w:left="720" w:hanging="720"/>
    </w:pPr>
    <w:rPr>
      <w:rFonts w:ascii="Times New Roman" w:hAnsi="Times New Roman"/>
      <w:kern w:val="28"/>
      <w:sz w:val="24"/>
      <w:szCs w:val="24"/>
      <w:lang w:val="en-US"/>
    </w:rPr>
  </w:style>
  <w:style w:type="paragraph" w:customStyle="1" w:styleId="488">
    <w:name w:val="Vidu"/>
    <w:basedOn w:val="1"/>
    <w:uiPriority w:val="0"/>
    <w:pPr>
      <w:tabs>
        <w:tab w:val="left" w:pos="360"/>
      </w:tabs>
      <w:ind w:left="360"/>
    </w:pPr>
    <w:rPr>
      <w:rFonts w:ascii="Times New Roman" w:hAnsi="Times New Roman"/>
      <w:kern w:val="28"/>
      <w:sz w:val="20"/>
      <w:szCs w:val="24"/>
      <w:lang w:val="en-US"/>
    </w:rPr>
  </w:style>
  <w:style w:type="paragraph" w:customStyle="1" w:styleId="489">
    <w:name w:val="Point"/>
    <w:basedOn w:val="37"/>
    <w:uiPriority w:val="0"/>
    <w:pPr>
      <w:tabs>
        <w:tab w:val="left" w:pos="360"/>
        <w:tab w:val="clear" w:pos="4680"/>
        <w:tab w:val="clear" w:pos="9360"/>
      </w:tabs>
      <w:spacing w:after="120" w:line="312" w:lineRule="auto"/>
      <w:ind w:left="360"/>
    </w:pPr>
    <w:rPr>
      <w:rFonts w:ascii=".VnTime" w:hAnsi=".VnTime"/>
      <w:sz w:val="24"/>
    </w:rPr>
  </w:style>
  <w:style w:type="paragraph" w:customStyle="1" w:styleId="490">
    <w:name w:val="h2b"/>
    <w:basedOn w:val="4"/>
    <w:uiPriority w:val="0"/>
    <w:pPr>
      <w:numPr>
        <w:numId w:val="42"/>
      </w:numPr>
      <w:shd w:val="clear" w:color="auto" w:fill="auto"/>
      <w:tabs>
        <w:tab w:val="clear" w:pos="1800"/>
      </w:tabs>
      <w:spacing w:before="120" w:after="0"/>
      <w:ind w:left="850" w:right="0" w:hanging="425"/>
      <w:jc w:val="both"/>
      <w:outlineLvl w:val="9"/>
    </w:pPr>
    <w:rPr>
      <w:rFonts w:ascii=".VnTime" w:hAnsi=".VnTime"/>
      <w:b w:val="0"/>
      <w:szCs w:val="32"/>
      <w:lang w:val="en-US"/>
    </w:rPr>
  </w:style>
  <w:style w:type="paragraph" w:customStyle="1" w:styleId="491">
    <w:name w:val="Normal21"/>
    <w:basedOn w:val="1"/>
    <w:uiPriority w:val="0"/>
    <w:pPr>
      <w:ind w:left="-57" w:right="-57"/>
      <w:jc w:val="center"/>
    </w:pPr>
    <w:rPr>
      <w:rFonts w:ascii="VnTime" w:hAnsi="VnTime"/>
      <w:b/>
      <w:kern w:val="28"/>
      <w:sz w:val="24"/>
      <w:szCs w:val="24"/>
      <w:lang w:val="en-US"/>
    </w:rPr>
  </w:style>
  <w:style w:type="paragraph" w:customStyle="1" w:styleId="492">
    <w:name w:val="Nblank"/>
    <w:basedOn w:val="1"/>
    <w:uiPriority w:val="0"/>
    <w:pPr>
      <w:ind w:left="1440"/>
    </w:pPr>
    <w:rPr>
      <w:rFonts w:ascii="VnTime" w:hAnsi="VnTime"/>
      <w:kern w:val="28"/>
      <w:sz w:val="8"/>
      <w:szCs w:val="24"/>
      <w:lang w:val="en-US"/>
    </w:rPr>
  </w:style>
  <w:style w:type="paragraph" w:customStyle="1" w:styleId="493">
    <w:name w:val="Text"/>
    <w:uiPriority w:val="0"/>
    <w:pPr>
      <w:spacing w:before="60" w:after="120" w:line="312" w:lineRule="auto"/>
      <w:ind w:left="1440" w:hanging="360"/>
      <w:jc w:val="both"/>
    </w:pPr>
    <w:rPr>
      <w:rFonts w:ascii="Arial" w:hAnsi="Arial" w:eastAsia="Times New Roman" w:cs="Times New Roman"/>
      <w:sz w:val="22"/>
      <w:szCs w:val="20"/>
      <w:lang w:val="en-GB" w:eastAsia="en-US" w:bidi="ar-SA"/>
    </w:rPr>
  </w:style>
  <w:style w:type="paragraph" w:customStyle="1" w:styleId="494">
    <w:name w:val="Descript"/>
    <w:basedOn w:val="1"/>
    <w:uiPriority w:val="0"/>
    <w:pPr>
      <w:numPr>
        <w:ilvl w:val="0"/>
        <w:numId w:val="43"/>
      </w:numPr>
    </w:pPr>
    <w:rPr>
      <w:rFonts w:ascii="Times New Roman" w:hAnsi="Times New Roman"/>
      <w:kern w:val="28"/>
      <w:sz w:val="24"/>
      <w:szCs w:val="24"/>
      <w:lang w:val="en-US"/>
    </w:rPr>
  </w:style>
  <w:style w:type="paragraph" w:customStyle="1" w:styleId="495">
    <w:name w:val="note"/>
    <w:basedOn w:val="1"/>
    <w:autoRedefine/>
    <w:uiPriority w:val="0"/>
    <w:pPr>
      <w:spacing w:before="120"/>
      <w:ind w:left="432"/>
    </w:pPr>
    <w:rPr>
      <w:rFonts w:ascii=".VnArial" w:hAnsi=".VnArial"/>
      <w:kern w:val="28"/>
      <w:sz w:val="20"/>
      <w:szCs w:val="24"/>
      <w:lang w:val="en-US"/>
    </w:rPr>
  </w:style>
  <w:style w:type="paragraph" w:customStyle="1" w:styleId="496">
    <w:name w:val="HNormal"/>
    <w:autoRedefine/>
    <w:uiPriority w:val="0"/>
    <w:pPr>
      <w:tabs>
        <w:tab w:val="left" w:pos="540"/>
      </w:tabs>
      <w:spacing w:before="60" w:after="120" w:line="200" w:lineRule="exact"/>
      <w:ind w:left="1440" w:hanging="360"/>
      <w:jc w:val="both"/>
    </w:pPr>
    <w:rPr>
      <w:rFonts w:ascii=".VnTime" w:hAnsi=".VnTime" w:eastAsia="Times New Roman" w:cs="Times New Roman"/>
      <w:sz w:val="22"/>
      <w:szCs w:val="20"/>
      <w:lang w:val="en-GB" w:eastAsia="en-US" w:bidi="ar-SA"/>
    </w:rPr>
  </w:style>
  <w:style w:type="paragraph" w:customStyle="1" w:styleId="497">
    <w:name w:val="NormalL3"/>
    <w:basedOn w:val="1"/>
    <w:next w:val="1"/>
    <w:autoRedefine/>
    <w:uiPriority w:val="0"/>
    <w:pPr>
      <w:tabs>
        <w:tab w:val="left" w:pos="720"/>
        <w:tab w:val="left" w:leader="dot" w:pos="4860"/>
        <w:tab w:val="left" w:leader="dot" w:pos="6120"/>
        <w:tab w:val="left" w:leader="dot" w:pos="7200"/>
        <w:tab w:val="right" w:leader="dot" w:pos="8640"/>
      </w:tabs>
      <w:ind w:left="360"/>
    </w:pPr>
    <w:rPr>
      <w:rFonts w:ascii=".VnTime" w:hAnsi=".VnTime"/>
      <w:snapToGrid w:val="0"/>
      <w:sz w:val="20"/>
      <w:szCs w:val="24"/>
      <w:lang w:val="en-US"/>
    </w:rPr>
  </w:style>
  <w:style w:type="paragraph" w:customStyle="1" w:styleId="498">
    <w:name w:val="xl25"/>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ind w:left="1440"/>
      <w:textAlignment w:val="top"/>
    </w:pPr>
    <w:rPr>
      <w:rFonts w:ascii="Times New Roman" w:hAnsi="Times New Roman" w:eastAsia="Arial Unicode MS"/>
      <w:b/>
      <w:sz w:val="24"/>
      <w:szCs w:val="24"/>
      <w:lang w:val="en-US"/>
    </w:rPr>
  </w:style>
  <w:style w:type="paragraph" w:customStyle="1" w:styleId="499">
    <w:name w:val="xl26"/>
    <w:basedOn w:val="1"/>
    <w:uiPriority w:val="0"/>
    <w:pPr>
      <w:pBdr>
        <w:top w:val="single" w:color="auto" w:sz="4" w:space="0"/>
        <w:left w:val="single" w:color="auto" w:sz="4" w:space="0"/>
        <w:bottom w:val="single" w:color="auto" w:sz="4" w:space="0"/>
        <w:right w:val="single" w:color="auto" w:sz="4" w:space="0"/>
      </w:pBdr>
      <w:shd w:val="clear" w:color="auto" w:fill="C0C0C0"/>
      <w:spacing w:before="100" w:beforeAutospacing="1" w:after="100" w:afterAutospacing="1"/>
      <w:ind w:left="1440"/>
      <w:textAlignment w:val="top"/>
    </w:pPr>
    <w:rPr>
      <w:rFonts w:ascii="Times New Roman" w:hAnsi="Times New Roman" w:eastAsia="Arial Unicode MS"/>
      <w:b/>
      <w:sz w:val="24"/>
      <w:szCs w:val="24"/>
      <w:lang w:val="en-US"/>
    </w:rPr>
  </w:style>
  <w:style w:type="paragraph" w:customStyle="1" w:styleId="500">
    <w:name w:val="xl27"/>
    <w:basedOn w:val="1"/>
    <w:uiPriority w:val="0"/>
    <w:pPr>
      <w:pBdr>
        <w:top w:val="single" w:color="auto" w:sz="4" w:space="0"/>
        <w:left w:val="single" w:color="auto" w:sz="4" w:space="0"/>
        <w:bottom w:val="single" w:color="auto" w:sz="4" w:space="0"/>
        <w:right w:val="single" w:color="auto" w:sz="4" w:space="0"/>
      </w:pBdr>
      <w:spacing w:before="100" w:beforeAutospacing="1" w:after="100" w:afterAutospacing="1"/>
      <w:ind w:left="1440"/>
      <w:textAlignment w:val="top"/>
    </w:pPr>
    <w:rPr>
      <w:rFonts w:ascii="Times New Roman" w:hAnsi="Times New Roman" w:eastAsia="Arial Unicode MS"/>
      <w:b/>
      <w:sz w:val="24"/>
      <w:szCs w:val="24"/>
      <w:lang w:val="en-US"/>
    </w:rPr>
  </w:style>
  <w:style w:type="paragraph" w:customStyle="1" w:styleId="501">
    <w:name w:val="xl28"/>
    <w:basedOn w:val="1"/>
    <w:uiPriority w:val="0"/>
    <w:pPr>
      <w:pBdr>
        <w:top w:val="single" w:color="auto" w:sz="4" w:space="0"/>
        <w:left w:val="single" w:color="auto" w:sz="4" w:space="0"/>
        <w:bottom w:val="single" w:color="auto" w:sz="4" w:space="0"/>
      </w:pBdr>
      <w:spacing w:before="100" w:beforeAutospacing="1" w:after="100" w:afterAutospacing="1"/>
      <w:ind w:left="1440"/>
      <w:jc w:val="center"/>
      <w:textAlignment w:val="top"/>
    </w:pPr>
    <w:rPr>
      <w:rFonts w:ascii="Times New Roman" w:hAnsi="Times New Roman" w:eastAsia="Arial Unicode MS"/>
      <w:bCs/>
      <w:sz w:val="24"/>
      <w:szCs w:val="24"/>
      <w:lang w:val="en-US"/>
    </w:rPr>
  </w:style>
  <w:style w:type="paragraph" w:customStyle="1" w:styleId="502">
    <w:name w:val="xl29"/>
    <w:basedOn w:val="1"/>
    <w:uiPriority w:val="0"/>
    <w:pPr>
      <w:pBdr>
        <w:top w:val="single" w:color="auto" w:sz="4" w:space="0"/>
        <w:bottom w:val="single" w:color="auto" w:sz="4" w:space="0"/>
      </w:pBdr>
      <w:spacing w:before="100" w:beforeAutospacing="1" w:after="100" w:afterAutospacing="1"/>
      <w:ind w:left="1440"/>
      <w:jc w:val="center"/>
      <w:textAlignment w:val="top"/>
    </w:pPr>
    <w:rPr>
      <w:rFonts w:ascii="Times New Roman" w:hAnsi="Times New Roman" w:eastAsia="Arial Unicode MS"/>
      <w:bCs/>
      <w:sz w:val="24"/>
      <w:szCs w:val="24"/>
      <w:lang w:val="en-US"/>
    </w:rPr>
  </w:style>
  <w:style w:type="paragraph" w:customStyle="1" w:styleId="503">
    <w:name w:val="xl30"/>
    <w:basedOn w:val="1"/>
    <w:uiPriority w:val="0"/>
    <w:pPr>
      <w:pBdr>
        <w:top w:val="single" w:color="auto" w:sz="4" w:space="0"/>
        <w:bottom w:val="single" w:color="auto" w:sz="4" w:space="0"/>
        <w:right w:val="single" w:color="auto" w:sz="4" w:space="0"/>
      </w:pBdr>
      <w:spacing w:before="100" w:beforeAutospacing="1" w:after="100" w:afterAutospacing="1"/>
      <w:ind w:left="1440"/>
      <w:jc w:val="center"/>
      <w:textAlignment w:val="top"/>
    </w:pPr>
    <w:rPr>
      <w:rFonts w:ascii="Times New Roman" w:hAnsi="Times New Roman" w:eastAsia="Arial Unicode MS"/>
      <w:bCs/>
      <w:sz w:val="24"/>
      <w:szCs w:val="24"/>
      <w:lang w:val="en-US"/>
    </w:rPr>
  </w:style>
  <w:style w:type="paragraph" w:customStyle="1" w:styleId="504">
    <w:name w:val="xl31"/>
    <w:basedOn w:val="1"/>
    <w:uiPriority w:val="0"/>
    <w:pPr>
      <w:pBdr>
        <w:top w:val="single" w:color="auto" w:sz="4" w:space="0"/>
        <w:left w:val="single" w:color="auto" w:sz="4" w:space="0"/>
        <w:right w:val="single" w:color="auto" w:sz="4" w:space="0"/>
      </w:pBdr>
      <w:spacing w:before="100" w:beforeAutospacing="1" w:after="100" w:afterAutospacing="1"/>
      <w:ind w:left="1440"/>
      <w:jc w:val="center"/>
      <w:textAlignment w:val="top"/>
    </w:pPr>
    <w:rPr>
      <w:rFonts w:ascii="Times New Roman" w:hAnsi="Times New Roman" w:eastAsia="Arial Unicode MS"/>
      <w:bCs/>
      <w:sz w:val="24"/>
      <w:szCs w:val="24"/>
      <w:lang w:val="en-US"/>
    </w:rPr>
  </w:style>
  <w:style w:type="paragraph" w:customStyle="1" w:styleId="505">
    <w:name w:val="xl32"/>
    <w:basedOn w:val="1"/>
    <w:uiPriority w:val="0"/>
    <w:pPr>
      <w:pBdr>
        <w:left w:val="single" w:color="auto" w:sz="4" w:space="0"/>
        <w:bottom w:val="single" w:color="auto" w:sz="4" w:space="0"/>
        <w:right w:val="single" w:color="auto" w:sz="4" w:space="0"/>
      </w:pBdr>
      <w:spacing w:before="100" w:beforeAutospacing="1" w:after="100" w:afterAutospacing="1"/>
      <w:ind w:left="1440"/>
      <w:jc w:val="center"/>
      <w:textAlignment w:val="top"/>
    </w:pPr>
    <w:rPr>
      <w:rFonts w:ascii="Times New Roman" w:hAnsi="Times New Roman" w:eastAsia="Arial Unicode MS"/>
      <w:bCs/>
      <w:sz w:val="24"/>
      <w:szCs w:val="24"/>
      <w:lang w:val="en-US"/>
    </w:rPr>
  </w:style>
  <w:style w:type="paragraph" w:customStyle="1" w:styleId="506">
    <w:name w:val="List Bullet 11"/>
    <w:basedOn w:val="44"/>
    <w:uiPriority w:val="0"/>
    <w:pPr>
      <w:numPr>
        <w:ilvl w:val="0"/>
        <w:numId w:val="44"/>
      </w:numPr>
      <w:tabs>
        <w:tab w:val="left" w:pos="1080"/>
        <w:tab w:val="clear" w:pos="360"/>
      </w:tabs>
      <w:spacing w:before="120"/>
    </w:pPr>
    <w:rPr>
      <w:rFonts w:ascii="Times New Roman" w:hAnsi="Times New Roman"/>
      <w:b/>
      <w:kern w:val="28"/>
      <w:sz w:val="24"/>
      <w:szCs w:val="24"/>
      <w:lang w:val="en-US"/>
    </w:rPr>
  </w:style>
  <w:style w:type="paragraph" w:customStyle="1" w:styleId="507">
    <w:name w:val="List0"/>
    <w:basedOn w:val="56"/>
    <w:autoRedefine/>
    <w:uiPriority w:val="0"/>
    <w:pPr>
      <w:spacing w:before="0" w:after="0" w:line="240" w:lineRule="auto"/>
      <w:ind w:left="0" w:right="0"/>
    </w:pPr>
    <w:rPr>
      <w:b/>
      <w:snapToGrid w:val="0"/>
      <w:kern w:val="28"/>
      <w:sz w:val="24"/>
      <w:lang w:eastAsia="zh-TW"/>
    </w:rPr>
  </w:style>
  <w:style w:type="paragraph" w:customStyle="1" w:styleId="508">
    <w:name w:val="xl33"/>
    <w:basedOn w:val="1"/>
    <w:uiPriority w:val="0"/>
    <w:pPr>
      <w:pBdr>
        <w:bottom w:val="single" w:color="auto" w:sz="4" w:space="0"/>
        <w:right w:val="single" w:color="auto" w:sz="4" w:space="0"/>
      </w:pBdr>
      <w:shd w:val="clear" w:color="auto" w:fill="FFFFFF"/>
      <w:spacing w:before="100" w:beforeAutospacing="1" w:after="100" w:afterAutospacing="1"/>
      <w:ind w:left="1440"/>
      <w:jc w:val="center"/>
      <w:textAlignment w:val="top"/>
    </w:pPr>
    <w:rPr>
      <w:rFonts w:ascii="Times New Roman" w:hAnsi="Times New Roman"/>
      <w:bCs/>
      <w:szCs w:val="18"/>
      <w:lang w:val="en-US"/>
    </w:rPr>
  </w:style>
  <w:style w:type="paragraph" w:customStyle="1" w:styleId="509">
    <w:name w:val="xl34"/>
    <w:basedOn w:val="1"/>
    <w:uiPriority w:val="0"/>
    <w:pPr>
      <w:pBdr>
        <w:bottom w:val="single" w:color="auto" w:sz="4" w:space="0"/>
        <w:right w:val="single" w:color="auto" w:sz="4" w:space="0"/>
      </w:pBdr>
      <w:spacing w:before="100" w:beforeAutospacing="1" w:after="100" w:afterAutospacing="1"/>
      <w:ind w:left="1440"/>
      <w:jc w:val="center"/>
      <w:textAlignment w:val="top"/>
    </w:pPr>
    <w:rPr>
      <w:rFonts w:ascii="Times New Roman" w:hAnsi="Times New Roman"/>
      <w:bCs/>
      <w:szCs w:val="18"/>
      <w:lang w:val="en-US"/>
    </w:rPr>
  </w:style>
  <w:style w:type="paragraph" w:customStyle="1" w:styleId="510">
    <w:name w:val="Normal Bold"/>
    <w:basedOn w:val="1"/>
    <w:autoRedefine/>
    <w:uiPriority w:val="0"/>
    <w:pPr>
      <w:spacing w:before="120"/>
      <w:ind w:left="1440"/>
    </w:pPr>
    <w:rPr>
      <w:rFonts w:ascii="Times New Roman" w:hAnsi="Times New Roman"/>
      <w:i/>
      <w:color w:val="333399"/>
      <w:sz w:val="28"/>
      <w:szCs w:val="28"/>
      <w:lang w:val="en-AU" w:eastAsia="ja-JP"/>
      <w14:shadow w14:blurRad="50800" w14:dist="38100" w14:dir="2700000" w14:sx="100000" w14:sy="100000" w14:kx="0" w14:ky="0" w14:algn="tl">
        <w14:srgbClr w14:val="000000">
          <w14:alpha w14:val="60000"/>
        </w14:srgbClr>
      </w14:shadow>
    </w:rPr>
  </w:style>
  <w:style w:type="paragraph" w:customStyle="1" w:styleId="511">
    <w:name w:val="Hyperlink Bold"/>
    <w:basedOn w:val="1"/>
    <w:uiPriority w:val="0"/>
    <w:pPr>
      <w:spacing w:before="120"/>
      <w:ind w:left="1440"/>
      <w:jc w:val="center"/>
    </w:pPr>
    <w:rPr>
      <w:rFonts w:ascii="Arial Narrow" w:hAnsi="Arial Narrow"/>
      <w:bCs/>
      <w:color w:val="0000FF"/>
      <w:sz w:val="24"/>
      <w:szCs w:val="24"/>
      <w:u w:val="single"/>
      <w:lang w:val="en-US"/>
    </w:rPr>
  </w:style>
  <w:style w:type="character" w:customStyle="1" w:styleId="512">
    <w:name w:val="Style Bold"/>
    <w:basedOn w:val="12"/>
    <w:uiPriority w:val="0"/>
    <w:rPr>
      <w:rFonts w:ascii="Arial" w:hAnsi="Arial"/>
      <w:b/>
      <w:bCs/>
      <w:i/>
      <w:sz w:val="24"/>
      <w:lang w:val="en-US" w:eastAsia="en-US" w:bidi="ar-SA"/>
    </w:rPr>
  </w:style>
  <w:style w:type="paragraph" w:customStyle="1" w:styleId="513">
    <w:name w:val="Step2"/>
    <w:basedOn w:val="1"/>
    <w:uiPriority w:val="0"/>
    <w:pPr>
      <w:tabs>
        <w:tab w:val="left" w:pos="720"/>
      </w:tabs>
      <w:spacing w:after="60"/>
      <w:ind w:left="2228" w:hanging="357"/>
    </w:pPr>
    <w:rPr>
      <w:rFonts w:ascii=".VnTime" w:hAnsi=".VnTime"/>
      <w:b/>
      <w:sz w:val="24"/>
      <w:szCs w:val="24"/>
      <w:lang w:val="en-US"/>
    </w:rPr>
  </w:style>
  <w:style w:type="paragraph" w:customStyle="1" w:styleId="514">
    <w:name w:val="text1"/>
    <w:basedOn w:val="1"/>
    <w:uiPriority w:val="0"/>
    <w:pPr>
      <w:spacing w:before="120"/>
      <w:ind w:left="1134" w:firstLine="720"/>
    </w:pPr>
    <w:rPr>
      <w:rFonts w:ascii=".VnTime" w:hAnsi=".VnTime"/>
      <w:b/>
      <w:sz w:val="24"/>
      <w:szCs w:val="24"/>
      <w:lang w:val="en-US"/>
    </w:rPr>
  </w:style>
  <w:style w:type="paragraph" w:customStyle="1" w:styleId="515">
    <w:name w:val="N2"/>
    <w:basedOn w:val="1"/>
    <w:autoRedefine/>
    <w:uiPriority w:val="0"/>
    <w:pPr>
      <w:spacing w:after="60"/>
      <w:ind w:left="1440"/>
    </w:pPr>
    <w:rPr>
      <w:rFonts w:cs="Arial"/>
      <w:bCs/>
      <w:iCs/>
      <w:sz w:val="24"/>
      <w:szCs w:val="24"/>
    </w:rPr>
  </w:style>
  <w:style w:type="paragraph" w:customStyle="1" w:styleId="516">
    <w:name w:val="xl51"/>
    <w:basedOn w:val="1"/>
    <w:uiPriority w:val="0"/>
    <w:pPr>
      <w:pBdr>
        <w:top w:val="single" w:color="auto" w:sz="4" w:space="0"/>
        <w:left w:val="single" w:color="auto" w:sz="4" w:space="0"/>
        <w:right w:val="single" w:color="auto" w:sz="4" w:space="0"/>
      </w:pBdr>
      <w:spacing w:before="100" w:beforeAutospacing="1" w:after="100" w:afterAutospacing="1"/>
      <w:ind w:left="1440"/>
    </w:pPr>
    <w:rPr>
      <w:rFonts w:cs="Arial"/>
      <w:b/>
      <w:sz w:val="24"/>
      <w:szCs w:val="24"/>
      <w:lang w:val="en-US"/>
    </w:rPr>
  </w:style>
  <w:style w:type="paragraph" w:customStyle="1" w:styleId="517">
    <w:name w:val="Style6"/>
    <w:basedOn w:val="2"/>
    <w:autoRedefine/>
    <w:uiPriority w:val="0"/>
    <w:pPr>
      <w:numPr>
        <w:numId w:val="0"/>
      </w:numPr>
      <w:pBdr>
        <w:top w:val="double" w:color="auto" w:sz="4" w:space="1"/>
        <w:left w:val="double" w:color="auto" w:sz="4" w:space="4"/>
        <w:bottom w:val="double" w:color="auto" w:sz="4" w:space="1"/>
        <w:right w:val="double" w:color="auto" w:sz="4" w:space="4"/>
      </w:pBdr>
      <w:shd w:val="clear" w:color="auto" w:fill="D9D9D9"/>
      <w:tabs>
        <w:tab w:val="left" w:pos="1320"/>
      </w:tabs>
      <w:spacing w:before="240" w:after="240" w:line="240" w:lineRule="auto"/>
      <w:ind w:left="432" w:hanging="432"/>
      <w:jc w:val="center"/>
    </w:pPr>
    <w:rPr>
      <w:caps w:val="0"/>
      <w:kern w:val="0"/>
      <w:szCs w:val="28"/>
      <w:lang w:val="en-US"/>
    </w:rPr>
  </w:style>
  <w:style w:type="paragraph" w:customStyle="1" w:styleId="518">
    <w:name w:val="Style7"/>
    <w:basedOn w:val="5"/>
    <w:autoRedefine/>
    <w:uiPriority w:val="0"/>
    <w:pPr>
      <w:numPr>
        <w:ilvl w:val="0"/>
        <w:numId w:val="0"/>
      </w:numPr>
      <w:tabs>
        <w:tab w:val="left" w:pos="2160"/>
      </w:tabs>
      <w:spacing w:before="240" w:after="60"/>
      <w:ind w:left="720" w:right="-720" w:hanging="720"/>
      <w:jc w:val="both"/>
    </w:pPr>
    <w:rPr>
      <w:bCs/>
      <w:i/>
      <w:szCs w:val="28"/>
      <w:lang w:val="en-US"/>
    </w:rPr>
  </w:style>
  <w:style w:type="paragraph" w:customStyle="1" w:styleId="519">
    <w:name w:val="Style8"/>
    <w:basedOn w:val="6"/>
    <w:autoRedefine/>
    <w:uiPriority w:val="0"/>
    <w:pPr>
      <w:numPr>
        <w:ilvl w:val="0"/>
        <w:numId w:val="0"/>
      </w:numPr>
      <w:tabs>
        <w:tab w:val="left" w:pos="2880"/>
      </w:tabs>
      <w:spacing w:line="312" w:lineRule="auto"/>
      <w:ind w:left="864" w:hanging="864"/>
      <w:jc w:val="both"/>
    </w:pPr>
    <w:rPr>
      <w:sz w:val="28"/>
      <w:lang w:val="en-US"/>
    </w:rPr>
  </w:style>
  <w:style w:type="paragraph" w:customStyle="1" w:styleId="520">
    <w:name w:val="bulled-topic"/>
    <w:basedOn w:val="1"/>
    <w:uiPriority w:val="0"/>
    <w:pPr>
      <w:numPr>
        <w:ilvl w:val="0"/>
        <w:numId w:val="45"/>
      </w:numPr>
      <w:spacing w:before="120"/>
    </w:pPr>
    <w:rPr>
      <w:rFonts w:ascii="Times New Roman" w:hAnsi="Times New Roman"/>
      <w:sz w:val="24"/>
      <w:szCs w:val="22"/>
    </w:rPr>
  </w:style>
  <w:style w:type="paragraph" w:customStyle="1" w:styleId="521">
    <w:name w:val="N3"/>
    <w:basedOn w:val="56"/>
    <w:autoRedefine/>
    <w:uiPriority w:val="0"/>
    <w:pPr>
      <w:numPr>
        <w:ilvl w:val="0"/>
        <w:numId w:val="46"/>
      </w:numPr>
      <w:spacing w:before="120" w:after="60" w:line="240" w:lineRule="auto"/>
      <w:ind w:right="0"/>
    </w:pPr>
    <w:rPr>
      <w:rFonts w:ascii=".VnSouthern" w:hAnsi=".VnSouthern"/>
      <w:sz w:val="26"/>
      <w:szCs w:val="26"/>
    </w:rPr>
  </w:style>
  <w:style w:type="paragraph" w:customStyle="1" w:styleId="522">
    <w:name w:val="p2-TTLKB"/>
    <w:basedOn w:val="19"/>
    <w:autoRedefine/>
    <w:uiPriority w:val="0"/>
    <w:pPr>
      <w:numPr>
        <w:ilvl w:val="0"/>
        <w:numId w:val="47"/>
      </w:numPr>
      <w:spacing w:after="60"/>
    </w:pPr>
    <w:rPr>
      <w:rFonts w:ascii=".VnTime" w:hAnsi=".VnTime"/>
      <w:sz w:val="28"/>
      <w:lang w:val="en-US"/>
    </w:rPr>
  </w:style>
  <w:style w:type="paragraph" w:customStyle="1" w:styleId="523">
    <w:name w:val="N0"/>
    <w:basedOn w:val="56"/>
    <w:uiPriority w:val="0"/>
    <w:pPr>
      <w:numPr>
        <w:ilvl w:val="0"/>
        <w:numId w:val="48"/>
      </w:numPr>
      <w:spacing w:before="120" w:after="0" w:line="240" w:lineRule="auto"/>
      <w:ind w:right="0"/>
    </w:pPr>
    <w:rPr>
      <w:rFonts w:ascii=".VnSouthern" w:hAnsi=".VnSouthern"/>
      <w:sz w:val="26"/>
      <w:szCs w:val="26"/>
    </w:rPr>
  </w:style>
  <w:style w:type="paragraph" w:customStyle="1" w:styleId="524">
    <w:name w:val="Style9"/>
    <w:basedOn w:val="6"/>
    <w:autoRedefine/>
    <w:uiPriority w:val="0"/>
    <w:pPr>
      <w:numPr>
        <w:ilvl w:val="0"/>
        <w:numId w:val="0"/>
      </w:numPr>
      <w:tabs>
        <w:tab w:val="left" w:pos="2880"/>
      </w:tabs>
      <w:spacing w:line="312" w:lineRule="auto"/>
      <w:ind w:left="864" w:hanging="864"/>
      <w:jc w:val="both"/>
    </w:pPr>
    <w:rPr>
      <w:rFonts w:cs=".VnArial"/>
      <w:bCs/>
      <w:i/>
      <w:iCs/>
      <w:sz w:val="24"/>
      <w:szCs w:val="24"/>
      <w:lang w:val="en-US"/>
    </w:rPr>
  </w:style>
  <w:style w:type="paragraph" w:customStyle="1" w:styleId="525">
    <w:name w:val="Style10"/>
    <w:basedOn w:val="2"/>
    <w:autoRedefine/>
    <w:uiPriority w:val="0"/>
    <w:pPr>
      <w:numPr>
        <w:numId w:val="0"/>
      </w:numPr>
      <w:pBdr>
        <w:top w:val="double" w:color="auto" w:sz="4" w:space="20"/>
        <w:left w:val="double" w:color="auto" w:sz="4" w:space="4"/>
        <w:bottom w:val="double" w:color="auto" w:sz="4" w:space="16"/>
        <w:right w:val="double" w:color="auto" w:sz="4" w:space="4"/>
      </w:pBdr>
      <w:shd w:val="clear" w:color="auto" w:fill="D9D9D9"/>
      <w:tabs>
        <w:tab w:val="left" w:pos="1320"/>
      </w:tabs>
      <w:spacing w:before="240" w:after="240"/>
      <w:ind w:left="432" w:hanging="432"/>
      <w:jc w:val="center"/>
    </w:pPr>
    <w:rPr>
      <w:caps w:val="0"/>
      <w:kern w:val="0"/>
      <w:szCs w:val="28"/>
      <w:lang w:val="en-US"/>
    </w:rPr>
  </w:style>
  <w:style w:type="paragraph" w:customStyle="1" w:styleId="526">
    <w:name w:val="Style11"/>
    <w:basedOn w:val="399"/>
    <w:autoRedefine/>
    <w:uiPriority w:val="0"/>
    <w:pPr>
      <w:keepNext/>
      <w:tabs>
        <w:tab w:val="left" w:pos="2160"/>
        <w:tab w:val="clear" w:pos="1440"/>
      </w:tabs>
      <w:spacing w:before="240" w:line="240" w:lineRule="auto"/>
      <w:ind w:left="2160"/>
      <w:jc w:val="left"/>
      <w:outlineLvl w:val="1"/>
    </w:pPr>
    <w:rPr>
      <w:rFonts w:ascii="Times New Roman" w:hAnsi="Times New Roman" w:eastAsia="Times New Roman"/>
      <w:b/>
      <w:bCs/>
      <w:sz w:val="24"/>
      <w:szCs w:val="28"/>
      <w:lang w:val="en-US"/>
    </w:rPr>
  </w:style>
  <w:style w:type="character" w:customStyle="1" w:styleId="527">
    <w:name w:val="Figure Char"/>
    <w:basedOn w:val="12"/>
    <w:link w:val="387"/>
    <w:uiPriority w:val="0"/>
    <w:rPr>
      <w:rFonts w:ascii=".VnTime" w:hAnsi=".VnTime" w:eastAsia="Batang" w:cs="Times New Roman"/>
      <w:color w:val="800000"/>
      <w:sz w:val="26"/>
      <w:szCs w:val="24"/>
    </w:rPr>
  </w:style>
  <w:style w:type="paragraph" w:customStyle="1" w:styleId="528">
    <w:name w:val="Header2"/>
    <w:basedOn w:val="1"/>
    <w:uiPriority w:val="0"/>
    <w:pPr>
      <w:tabs>
        <w:tab w:val="center" w:pos="4153"/>
        <w:tab w:val="right" w:pos="8306"/>
      </w:tabs>
      <w:overflowPunct w:val="0"/>
      <w:autoSpaceDE w:val="0"/>
      <w:autoSpaceDN w:val="0"/>
      <w:adjustRightInd w:val="0"/>
      <w:ind w:left="1440"/>
      <w:textAlignment w:val="baseline"/>
    </w:pPr>
    <w:rPr>
      <w:rFonts w:ascii="Times New Roman" w:hAnsi="Times New Roman"/>
      <w:color w:val="000000"/>
      <w:sz w:val="20"/>
      <w:lang w:val="en-AU"/>
    </w:rPr>
  </w:style>
  <w:style w:type="character" w:customStyle="1" w:styleId="529">
    <w:name w:val="h41 Char"/>
    <w:basedOn w:val="12"/>
    <w:uiPriority w:val="0"/>
    <w:rPr>
      <w:rFonts w:ascii="Tahoma" w:hAnsi="Tahoma" w:eastAsia="Times New Roman"/>
      <w:b/>
      <w:u w:val="single"/>
      <w:lang w:val="en-GB" w:eastAsia="en-US"/>
    </w:rPr>
  </w:style>
  <w:style w:type="paragraph" w:customStyle="1" w:styleId="530">
    <w:name w:val="Normal Bullet"/>
    <w:basedOn w:val="1"/>
    <w:autoRedefine/>
    <w:uiPriority w:val="0"/>
    <w:pPr>
      <w:tabs>
        <w:tab w:val="left" w:pos="1080"/>
      </w:tabs>
      <w:ind w:left="1080"/>
    </w:pPr>
    <w:rPr>
      <w:rFonts w:ascii="Arial Narrow" w:hAnsi="Arial Narrow"/>
      <w:color w:val="333399"/>
      <w:sz w:val="24"/>
      <w:szCs w:val="24"/>
      <w:lang w:val="en-US"/>
    </w:rPr>
  </w:style>
  <w:style w:type="paragraph" w:customStyle="1" w:styleId="531">
    <w:name w:val="Response"/>
    <w:basedOn w:val="1"/>
    <w:uiPriority w:val="0"/>
    <w:pPr>
      <w:spacing w:before="120"/>
      <w:ind w:left="360"/>
    </w:pPr>
    <w:rPr>
      <w:rFonts w:ascii="Garamond" w:hAnsi="Garamond"/>
      <w:color w:val="333399"/>
      <w:sz w:val="24"/>
      <w:szCs w:val="24"/>
      <w:lang w:val="en-US"/>
    </w:rPr>
  </w:style>
  <w:style w:type="paragraph" w:customStyle="1" w:styleId="532">
    <w:name w:val="Question"/>
    <w:basedOn w:val="1"/>
    <w:next w:val="1"/>
    <w:autoRedefine/>
    <w:uiPriority w:val="0"/>
    <w:pPr>
      <w:spacing w:before="120"/>
      <w:ind w:left="1440"/>
    </w:pPr>
    <w:rPr>
      <w:rFonts w:ascii="Arial Narrow" w:hAnsi="Arial Narrow"/>
      <w:b/>
      <w:sz w:val="24"/>
      <w:szCs w:val="24"/>
      <w:lang w:val="en-US"/>
    </w:rPr>
  </w:style>
  <w:style w:type="paragraph" w:customStyle="1" w:styleId="533">
    <w:name w:val="TOC Header"/>
    <w:basedOn w:val="1"/>
    <w:next w:val="1"/>
    <w:autoRedefine/>
    <w:uiPriority w:val="0"/>
    <w:pPr>
      <w:spacing w:before="120"/>
      <w:ind w:left="1440"/>
      <w:jc w:val="center"/>
    </w:pPr>
    <w:rPr>
      <w:rFonts w:ascii="Book Antiqua" w:hAnsi="Book Antiqua"/>
      <w:b/>
      <w:bCs/>
      <w:iCs/>
      <w:color w:val="333399"/>
      <w:sz w:val="36"/>
      <w:u w:val="single"/>
      <w:lang w:val="en-US"/>
    </w:rPr>
  </w:style>
  <w:style w:type="paragraph" w:customStyle="1" w:styleId="534">
    <w:name w:val="NORMAL PARA"/>
    <w:uiPriority w:val="0"/>
    <w:pPr>
      <w:spacing w:before="60" w:after="240" w:line="312" w:lineRule="auto"/>
      <w:ind w:left="1440" w:hanging="360"/>
      <w:jc w:val="both"/>
    </w:pPr>
    <w:rPr>
      <w:rFonts w:ascii="Times New Roman" w:hAnsi="Times New Roman" w:eastAsia="Times New Roman" w:cs="Times New Roman"/>
      <w:sz w:val="24"/>
      <w:szCs w:val="20"/>
      <w:lang w:val="en-US" w:eastAsia="en-US" w:bidi="ar-SA"/>
    </w:rPr>
  </w:style>
  <w:style w:type="character" w:customStyle="1" w:styleId="535">
    <w:name w:val="Normal Bold Char"/>
    <w:basedOn w:val="12"/>
    <w:uiPriority w:val="0"/>
    <w:rPr>
      <w:rFonts w:ascii="Arial" w:hAnsi="Arial"/>
      <w:b/>
      <w:i/>
      <w:color w:val="333399"/>
      <w:sz w:val="28"/>
      <w:szCs w:val="28"/>
      <w:lang w:val="en-AU" w:eastAsia="ja-JP" w:bidi="ar-SA"/>
      <w14:shadow w14:blurRad="50800" w14:dist="38100" w14:dir="2700000" w14:sx="100000" w14:sy="100000" w14:kx="0" w14:ky="0" w14:algn="tl">
        <w14:srgbClr w14:val="000000">
          <w14:alpha w14:val="60000"/>
        </w14:srgbClr>
      </w14:shadow>
    </w:rPr>
  </w:style>
  <w:style w:type="paragraph" w:customStyle="1" w:styleId="536">
    <w:name w:val="Column 6"/>
    <w:basedOn w:val="1"/>
    <w:uiPriority w:val="0"/>
    <w:pPr>
      <w:keepLines/>
      <w:tabs>
        <w:tab w:val="left" w:pos="0"/>
        <w:tab w:val="left" w:pos="284"/>
        <w:tab w:val="left" w:pos="567"/>
        <w:tab w:val="left" w:pos="851"/>
        <w:tab w:val="center" w:pos="2693"/>
        <w:tab w:val="decimal" w:pos="4253"/>
        <w:tab w:val="decimal" w:pos="5103"/>
        <w:tab w:val="decimal" w:pos="5954"/>
        <w:tab w:val="decimal" w:pos="6804"/>
        <w:tab w:val="decimal" w:pos="7655"/>
        <w:tab w:val="decimal" w:pos="8505"/>
      </w:tabs>
      <w:overflowPunct w:val="0"/>
      <w:autoSpaceDE w:val="0"/>
      <w:autoSpaceDN w:val="0"/>
      <w:adjustRightInd w:val="0"/>
      <w:ind w:left="1440"/>
      <w:textAlignment w:val="baseline"/>
    </w:pPr>
    <w:rPr>
      <w:rFonts w:ascii="Times New Roman" w:hAnsi="Times New Roman" w:eastAsia="MS Mincho"/>
      <w:sz w:val="24"/>
    </w:rPr>
  </w:style>
  <w:style w:type="paragraph" w:customStyle="1" w:styleId="537">
    <w:name w:val="ColumnHead 6"/>
    <w:basedOn w:val="536"/>
    <w:uiPriority w:val="0"/>
    <w:pPr>
      <w:tabs>
        <w:tab w:val="center" w:pos="3969"/>
        <w:tab w:val="center" w:pos="4820"/>
        <w:tab w:val="center" w:pos="5670"/>
        <w:tab w:val="center" w:pos="6521"/>
        <w:tab w:val="center" w:pos="7371"/>
        <w:tab w:val="center" w:pos="8222"/>
        <w:tab w:val="clear" w:pos="4253"/>
        <w:tab w:val="clear" w:pos="5103"/>
        <w:tab w:val="clear" w:pos="5954"/>
        <w:tab w:val="clear" w:pos="6804"/>
        <w:tab w:val="clear" w:pos="7655"/>
        <w:tab w:val="clear" w:pos="8505"/>
      </w:tabs>
    </w:pPr>
    <w:rPr>
      <w:b/>
    </w:rPr>
  </w:style>
  <w:style w:type="paragraph" w:customStyle="1" w:styleId="538">
    <w:name w:val="Body Text 4"/>
    <w:basedOn w:val="16"/>
    <w:uiPriority w:val="0"/>
    <w:pPr>
      <w:ind w:left="1440"/>
    </w:pPr>
    <w:rPr>
      <w:rFonts w:eastAsia="MS Mincho"/>
      <w:szCs w:val="20"/>
      <w:lang w:eastAsia="en-US"/>
    </w:rPr>
  </w:style>
  <w:style w:type="paragraph" w:customStyle="1" w:styleId="539">
    <w:name w:val="Alpha List"/>
    <w:basedOn w:val="56"/>
    <w:uiPriority w:val="0"/>
    <w:pPr>
      <w:tabs>
        <w:tab w:val="left" w:pos="1474"/>
      </w:tabs>
      <w:spacing w:before="60" w:after="60" w:line="240" w:lineRule="auto"/>
      <w:ind w:left="1474" w:right="22" w:hanging="397"/>
    </w:pPr>
    <w:rPr>
      <w:rFonts w:eastAsia="Cordia New"/>
      <w:i/>
      <w:szCs w:val="20"/>
      <w:lang w:val="en-NZ" w:eastAsia="th-TH" w:bidi="th-TH"/>
    </w:rPr>
  </w:style>
  <w:style w:type="paragraph" w:customStyle="1" w:styleId="540">
    <w:name w:val="Body1"/>
    <w:basedOn w:val="5"/>
    <w:uiPriority w:val="0"/>
    <w:pPr>
      <w:numPr>
        <w:ilvl w:val="0"/>
        <w:numId w:val="0"/>
      </w:numPr>
      <w:spacing w:before="60" w:after="60"/>
      <w:ind w:left="851" w:right="-720"/>
      <w:jc w:val="both"/>
    </w:pPr>
    <w:rPr>
      <w:rFonts w:eastAsia="MS Mincho"/>
      <w:b w:val="0"/>
      <w:bCs/>
      <w:i/>
      <w:szCs w:val="20"/>
      <w:lang w:val="en-US"/>
    </w:rPr>
  </w:style>
  <w:style w:type="character" w:customStyle="1" w:styleId="541">
    <w:name w:val="Bl_1 Char"/>
    <w:basedOn w:val="542"/>
    <w:link w:val="199"/>
    <w:uiPriority w:val="0"/>
    <w:rPr>
      <w:rFonts w:ascii="Arial" w:hAnsi="Arial" w:eastAsia="Times New Roman" w:cs="Times New Roman"/>
      <w:sz w:val="20"/>
      <w:szCs w:val="20"/>
      <w:lang w:val="en-GB"/>
    </w:rPr>
  </w:style>
  <w:style w:type="character" w:customStyle="1" w:styleId="542">
    <w:name w:val="Bullet1 Char"/>
    <w:basedOn w:val="12"/>
    <w:link w:val="200"/>
    <w:uiPriority w:val="0"/>
    <w:rPr>
      <w:rFonts w:ascii="Arial" w:hAnsi="Arial" w:eastAsia="Times New Roman" w:cs="Times New Roman"/>
      <w:sz w:val="20"/>
      <w:szCs w:val="20"/>
      <w:lang w:val="en-GB"/>
    </w:rPr>
  </w:style>
  <w:style w:type="paragraph" w:customStyle="1" w:styleId="543">
    <w:name w:val="Step1"/>
    <w:basedOn w:val="1"/>
    <w:uiPriority w:val="0"/>
    <w:pPr>
      <w:tabs>
        <w:tab w:val="left" w:pos="360"/>
        <w:tab w:val="left" w:pos="851"/>
        <w:tab w:val="left" w:pos="1208"/>
      </w:tabs>
      <w:spacing w:after="60"/>
      <w:ind w:left="1208" w:hanging="357"/>
      <w:outlineLvl w:val="2"/>
    </w:pPr>
    <w:rPr>
      <w:rFonts w:ascii="Times New Roman" w:hAnsi="Times New Roman" w:eastAsia="MS Mincho"/>
      <w:lang w:val="en-US"/>
    </w:rPr>
  </w:style>
  <w:style w:type="paragraph" w:customStyle="1" w:styleId="544">
    <w:name w:val="Step1_text"/>
    <w:basedOn w:val="543"/>
    <w:uiPriority w:val="0"/>
    <w:pPr>
      <w:numPr>
        <w:ilvl w:val="0"/>
        <w:numId w:val="49"/>
      </w:numPr>
      <w:tabs>
        <w:tab w:val="clear" w:pos="360"/>
      </w:tabs>
      <w:ind w:left="1208" w:firstLine="0"/>
    </w:pPr>
  </w:style>
  <w:style w:type="paragraph" w:customStyle="1" w:styleId="545">
    <w:name w:val="boxbullet1"/>
    <w:basedOn w:val="1"/>
    <w:uiPriority w:val="0"/>
    <w:pPr>
      <w:tabs>
        <w:tab w:val="left" w:pos="360"/>
      </w:tabs>
      <w:ind w:left="360"/>
    </w:pPr>
    <w:rPr>
      <w:rFonts w:eastAsia="MS Mincho"/>
      <w:spacing w:val="-5"/>
      <w:sz w:val="20"/>
      <w:lang w:val="en-US"/>
    </w:rPr>
  </w:style>
  <w:style w:type="paragraph" w:customStyle="1" w:styleId="546">
    <w:name w:val="Title[]"/>
    <w:basedOn w:val="540"/>
    <w:uiPriority w:val="0"/>
    <w:pPr>
      <w:numPr>
        <w:numId w:val="50"/>
      </w:numPr>
      <w:tabs>
        <w:tab w:val="left" w:pos="851"/>
      </w:tabs>
      <w:spacing w:before="120"/>
      <w:ind w:left="851" w:firstLine="0"/>
    </w:pPr>
    <w:rPr>
      <w:rFonts w:eastAsia="Times New Roman"/>
    </w:rPr>
  </w:style>
  <w:style w:type="paragraph" w:customStyle="1" w:styleId="547">
    <w:name w:val="Example Bullet1"/>
    <w:basedOn w:val="1"/>
    <w:uiPriority w:val="0"/>
    <w:pPr>
      <w:keepLines/>
      <w:tabs>
        <w:tab w:val="left" w:pos="360"/>
      </w:tabs>
      <w:spacing w:before="80" w:after="80" w:line="288" w:lineRule="auto"/>
      <w:ind w:left="360"/>
    </w:pPr>
    <w:rPr>
      <w:rFonts w:ascii="Book Antiqua" w:hAnsi="Book Antiqua"/>
      <w:color w:val="808080"/>
      <w:sz w:val="20"/>
      <w:lang w:val="en-US"/>
    </w:rPr>
  </w:style>
  <w:style w:type="paragraph" w:customStyle="1" w:styleId="548">
    <w:name w:val="Comment"/>
    <w:basedOn w:val="1"/>
    <w:uiPriority w:val="0"/>
    <w:pPr>
      <w:ind w:left="1440"/>
    </w:pPr>
    <w:rPr>
      <w:rFonts w:ascii="Times New Roman" w:hAnsi="Times New Roman"/>
      <w:i/>
      <w:iCs/>
      <w:color w:val="000080"/>
      <w:sz w:val="24"/>
      <w:szCs w:val="24"/>
      <w:lang w:val="en-US"/>
    </w:rPr>
  </w:style>
  <w:style w:type="paragraph" w:customStyle="1" w:styleId="549">
    <w:name w:val="List Bullet-1"/>
    <w:basedOn w:val="44"/>
    <w:autoRedefine/>
    <w:uiPriority w:val="0"/>
    <w:pPr>
      <w:tabs>
        <w:tab w:val="left" w:pos="600"/>
      </w:tabs>
      <w:spacing w:before="100" w:beforeAutospacing="1" w:after="100" w:afterAutospacing="1" w:line="360" w:lineRule="auto"/>
      <w:ind w:left="360"/>
    </w:pPr>
    <w:rPr>
      <w:rFonts w:ascii="Book Antiqua" w:hAnsi="Book Antiqua"/>
      <w:bCs/>
      <w:lang w:val="en-US"/>
    </w:rPr>
  </w:style>
  <w:style w:type="paragraph" w:customStyle="1" w:styleId="550">
    <w:name w:val="sub head"/>
    <w:basedOn w:val="1"/>
    <w:uiPriority w:val="0"/>
    <w:pPr>
      <w:spacing w:before="240" w:line="360" w:lineRule="auto"/>
      <w:ind w:left="-850"/>
      <w:outlineLvl w:val="0"/>
    </w:pPr>
    <w:rPr>
      <w:rFonts w:ascii="Book Antiqua" w:hAnsi="Book Antiqua"/>
      <w:b/>
      <w:bCs/>
      <w:sz w:val="24"/>
      <w:lang w:val="en-AU"/>
    </w:rPr>
  </w:style>
  <w:style w:type="character" w:customStyle="1" w:styleId="551">
    <w:name w:val="bodycopy"/>
    <w:basedOn w:val="12"/>
    <w:uiPriority w:val="0"/>
    <w:rPr>
      <w:rFonts w:ascii="Arial" w:hAnsi="Arial"/>
      <w:b/>
      <w:i/>
      <w:sz w:val="24"/>
      <w:lang w:val="en-US" w:eastAsia="en-US" w:bidi="ar-SA"/>
    </w:rPr>
  </w:style>
  <w:style w:type="paragraph" w:customStyle="1" w:styleId="552">
    <w:name w:val="tb"/>
    <w:basedOn w:val="1"/>
    <w:uiPriority w:val="0"/>
    <w:pPr>
      <w:spacing w:before="100" w:beforeAutospacing="1" w:after="100" w:afterAutospacing="1"/>
      <w:ind w:left="1440"/>
    </w:pPr>
    <w:rPr>
      <w:rFonts w:ascii="Times New Roman" w:hAnsi="Times New Roman"/>
      <w:sz w:val="24"/>
      <w:szCs w:val="24"/>
      <w:lang w:val="en-US"/>
    </w:rPr>
  </w:style>
  <w:style w:type="paragraph" w:customStyle="1" w:styleId="553">
    <w:name w:val="legalese"/>
    <w:basedOn w:val="1"/>
    <w:uiPriority w:val="0"/>
    <w:pPr>
      <w:spacing w:before="100" w:beforeAutospacing="1" w:after="100" w:afterAutospacing="1"/>
      <w:ind w:left="1440"/>
    </w:pPr>
    <w:rPr>
      <w:rFonts w:cs="Arial"/>
      <w:color w:val="000000"/>
      <w:sz w:val="15"/>
      <w:szCs w:val="15"/>
      <w:lang w:val="en-US"/>
    </w:rPr>
  </w:style>
  <w:style w:type="paragraph" w:customStyle="1" w:styleId="554">
    <w:name w:val="main-head"/>
    <w:basedOn w:val="1"/>
    <w:uiPriority w:val="0"/>
    <w:pPr>
      <w:ind w:left="1440"/>
    </w:pPr>
    <w:rPr>
      <w:rFonts w:ascii="Univers (WN)" w:hAnsi="Univers (WN)"/>
      <w:b/>
      <w:snapToGrid w:val="0"/>
      <w:sz w:val="24"/>
    </w:rPr>
  </w:style>
  <w:style w:type="paragraph" w:customStyle="1" w:styleId="555">
    <w:name w:val="bulletpoint2"/>
    <w:basedOn w:val="1"/>
    <w:uiPriority w:val="0"/>
    <w:pPr>
      <w:tabs>
        <w:tab w:val="left" w:pos="360"/>
      </w:tabs>
      <w:spacing w:before="120"/>
      <w:ind w:left="360"/>
    </w:pPr>
    <w:rPr>
      <w:rFonts w:ascii="Book Antiqua" w:hAnsi="Book Antiqua"/>
      <w:color w:val="000000"/>
      <w:szCs w:val="24"/>
      <w:lang w:val="en-US"/>
    </w:rPr>
  </w:style>
  <w:style w:type="paragraph" w:customStyle="1" w:styleId="556">
    <w:name w:val="Caption1"/>
    <w:basedOn w:val="1"/>
    <w:autoRedefine/>
    <w:uiPriority w:val="0"/>
    <w:pPr>
      <w:numPr>
        <w:ilvl w:val="0"/>
        <w:numId w:val="51"/>
      </w:numPr>
      <w:tabs>
        <w:tab w:val="clear" w:pos="720"/>
      </w:tabs>
      <w:spacing w:before="120"/>
      <w:ind w:left="0" w:firstLine="0"/>
    </w:pPr>
    <w:rPr>
      <w:rFonts w:ascii="Book Antiqua" w:hAnsi="Book Antiqua"/>
      <w:b/>
      <w:bCs/>
      <w:color w:val="000000"/>
      <w:sz w:val="26"/>
    </w:rPr>
  </w:style>
  <w:style w:type="paragraph" w:customStyle="1" w:styleId="557">
    <w:name w:val="Numbered List"/>
    <w:basedOn w:val="1"/>
    <w:uiPriority w:val="0"/>
    <w:pPr>
      <w:keepLines/>
      <w:tabs>
        <w:tab w:val="left" w:pos="171"/>
        <w:tab w:val="left" w:pos="648"/>
      </w:tabs>
      <w:spacing w:before="120" w:after="80" w:line="288" w:lineRule="auto"/>
      <w:ind w:left="171"/>
    </w:pPr>
    <w:rPr>
      <w:rFonts w:ascii="Book Antiqua" w:hAnsi="Book Antiqua"/>
      <w:color w:val="808080"/>
      <w:sz w:val="20"/>
      <w:lang w:val="en-US"/>
    </w:rPr>
  </w:style>
  <w:style w:type="paragraph" w:customStyle="1" w:styleId="558">
    <w:name w:val="Subbullet"/>
    <w:basedOn w:val="1"/>
    <w:uiPriority w:val="0"/>
    <w:pPr>
      <w:keepLines/>
      <w:tabs>
        <w:tab w:val="left" w:pos="360"/>
      </w:tabs>
      <w:spacing w:before="240" w:after="180" w:line="360" w:lineRule="auto"/>
      <w:ind w:left="360"/>
    </w:pPr>
    <w:rPr>
      <w:rFonts w:ascii="Book Antiqua" w:hAnsi="Book Antiqua"/>
      <w:lang w:val="en-US"/>
    </w:rPr>
  </w:style>
  <w:style w:type="paragraph" w:customStyle="1" w:styleId="559">
    <w:name w:val="bodytext 1st para"/>
    <w:basedOn w:val="1"/>
    <w:uiPriority w:val="0"/>
    <w:pPr>
      <w:spacing w:before="120"/>
      <w:ind w:left="720"/>
    </w:pPr>
    <w:rPr>
      <w:rFonts w:ascii="Book Antiqua" w:hAnsi="Book Antiqua"/>
      <w:color w:val="000000"/>
      <w:szCs w:val="24"/>
      <w:lang w:val="en-US"/>
    </w:rPr>
  </w:style>
  <w:style w:type="character" w:customStyle="1" w:styleId="560">
    <w:name w:val="caption Char"/>
    <w:basedOn w:val="12"/>
    <w:uiPriority w:val="0"/>
    <w:rPr>
      <w:rFonts w:ascii="Arial Narrow" w:hAnsi="Arial Narrow"/>
      <w:b/>
      <w:bCs/>
      <w:i/>
      <w:color w:val="333399"/>
      <w:sz w:val="26"/>
      <w:lang w:val="en-GB" w:eastAsia="en-US" w:bidi="ar-SA"/>
    </w:rPr>
  </w:style>
  <w:style w:type="paragraph" w:customStyle="1" w:styleId="561">
    <w:name w:val="bulletpoint1"/>
    <w:basedOn w:val="1"/>
    <w:uiPriority w:val="0"/>
    <w:pPr>
      <w:tabs>
        <w:tab w:val="left" w:pos="1440"/>
      </w:tabs>
      <w:spacing w:before="120"/>
      <w:ind w:left="1440"/>
    </w:pPr>
    <w:rPr>
      <w:rFonts w:ascii="Book Antiqua" w:hAnsi="Book Antiqua"/>
      <w:color w:val="000000"/>
      <w:szCs w:val="24"/>
      <w:lang w:val="en-US"/>
    </w:rPr>
  </w:style>
  <w:style w:type="paragraph" w:customStyle="1" w:styleId="562">
    <w:name w:val="body1"/>
    <w:basedOn w:val="1"/>
    <w:uiPriority w:val="0"/>
    <w:pPr>
      <w:spacing w:before="120" w:after="60" w:line="300" w:lineRule="atLeast"/>
      <w:ind w:left="2304"/>
    </w:pPr>
    <w:rPr>
      <w:rFonts w:ascii=".VnTime" w:hAnsi=".VnTime"/>
      <w:sz w:val="24"/>
    </w:rPr>
  </w:style>
  <w:style w:type="paragraph" w:customStyle="1" w:styleId="563">
    <w:name w:val="NoidungD"/>
    <w:basedOn w:val="1"/>
    <w:uiPriority w:val="0"/>
    <w:pPr>
      <w:spacing w:before="120"/>
      <w:ind w:left="720"/>
    </w:pPr>
    <w:rPr>
      <w:rFonts w:ascii=".VnTime" w:hAnsi=".VnTime"/>
      <w:sz w:val="24"/>
      <w:lang w:val="en-US"/>
    </w:rPr>
  </w:style>
  <w:style w:type="paragraph" w:customStyle="1" w:styleId="564">
    <w:name w:val="Style 14 pt Bold Justified"/>
    <w:basedOn w:val="1"/>
    <w:uiPriority w:val="0"/>
    <w:pPr>
      <w:numPr>
        <w:ilvl w:val="0"/>
        <w:numId w:val="52"/>
      </w:numPr>
      <w:tabs>
        <w:tab w:val="clear" w:pos="680"/>
      </w:tabs>
      <w:ind w:left="0" w:firstLine="0"/>
    </w:pPr>
    <w:rPr>
      <w:rFonts w:ascii="Times New Roman" w:hAnsi="Times New Roman"/>
      <w:b/>
      <w:bCs/>
      <w:sz w:val="28"/>
      <w:lang w:val="en-US"/>
    </w:rPr>
  </w:style>
  <w:style w:type="paragraph" w:customStyle="1" w:styleId="565">
    <w:name w:val="(i)"/>
    <w:basedOn w:val="1"/>
    <w:uiPriority w:val="0"/>
    <w:pPr>
      <w:suppressAutoHyphens/>
      <w:ind w:left="1440"/>
    </w:pPr>
    <w:rPr>
      <w:rFonts w:ascii="Tms Rmn" w:hAnsi="Tms Rmn"/>
      <w:sz w:val="24"/>
      <w:lang w:val="en-US"/>
    </w:rPr>
  </w:style>
  <w:style w:type="paragraph" w:customStyle="1" w:styleId="566">
    <w:name w:val="Style Justified Left:  0 cm Hanging:  1.52 cm"/>
    <w:basedOn w:val="1"/>
    <w:uiPriority w:val="0"/>
    <w:pPr>
      <w:ind w:left="864" w:hanging="864"/>
    </w:pPr>
    <w:rPr>
      <w:rFonts w:ascii="Times New Roman" w:hAnsi="Times New Roman"/>
      <w:sz w:val="24"/>
      <w:lang w:val="en-US"/>
    </w:rPr>
  </w:style>
  <w:style w:type="paragraph" w:customStyle="1" w:styleId="567">
    <w:name w:val="Style Bold Justified"/>
    <w:basedOn w:val="1"/>
    <w:uiPriority w:val="0"/>
    <w:pPr>
      <w:ind w:left="1440"/>
    </w:pPr>
    <w:rPr>
      <w:rFonts w:ascii="Times New Roman" w:hAnsi="Times New Roman"/>
      <w:b/>
      <w:bCs/>
      <w:sz w:val="24"/>
      <w:lang w:val="en-US"/>
    </w:rPr>
  </w:style>
  <w:style w:type="paragraph" w:customStyle="1" w:styleId="568">
    <w:name w:val="Style Heading 44H4dashh4Map TitleTopic Major + Arial Narrow"/>
    <w:basedOn w:val="6"/>
    <w:link w:val="569"/>
    <w:autoRedefine/>
    <w:uiPriority w:val="0"/>
    <w:pPr>
      <w:numPr>
        <w:numId w:val="0"/>
      </w:numPr>
      <w:spacing w:line="312" w:lineRule="auto"/>
      <w:ind w:left="864" w:hanging="864"/>
      <w:jc w:val="both"/>
    </w:pPr>
    <w:rPr>
      <w:b w:val="0"/>
      <w:bCs/>
      <w:i/>
      <w:iCs/>
      <w:color w:val="000080"/>
      <w:kern w:val="28"/>
      <w:sz w:val="32"/>
      <w:szCs w:val="24"/>
      <w:u w:val="single"/>
      <w:lang w:val="en-US"/>
    </w:rPr>
  </w:style>
  <w:style w:type="character" w:customStyle="1" w:styleId="569">
    <w:name w:val="Style Heading 44H4dashh4Map TitleTopic Major + Arial Narrow Char"/>
    <w:basedOn w:val="12"/>
    <w:link w:val="568"/>
    <w:uiPriority w:val="0"/>
    <w:rPr>
      <w:rFonts w:ascii="Times New Roman" w:hAnsi="Times New Roman" w:eastAsia="Times New Roman" w:cs="Times New Roman"/>
      <w:bCs/>
      <w:i/>
      <w:iCs/>
      <w:color w:val="000080"/>
      <w:kern w:val="28"/>
      <w:sz w:val="32"/>
      <w:szCs w:val="24"/>
      <w:u w:val="single"/>
    </w:rPr>
  </w:style>
  <w:style w:type="paragraph" w:customStyle="1" w:styleId="570">
    <w:name w:val="ColumnHead 3"/>
    <w:basedOn w:val="1"/>
    <w:uiPriority w:val="0"/>
    <w:pPr>
      <w:keepLines/>
      <w:tabs>
        <w:tab w:val="left" w:pos="0"/>
        <w:tab w:val="left" w:pos="284"/>
        <w:tab w:val="left" w:pos="567"/>
        <w:tab w:val="left" w:pos="851"/>
        <w:tab w:val="center" w:pos="3686"/>
        <w:tab w:val="center" w:pos="5387"/>
        <w:tab w:val="center" w:pos="6804"/>
        <w:tab w:val="center" w:pos="8222"/>
      </w:tabs>
      <w:overflowPunct w:val="0"/>
      <w:autoSpaceDE w:val="0"/>
      <w:autoSpaceDN w:val="0"/>
      <w:adjustRightInd w:val="0"/>
      <w:ind w:left="1440"/>
      <w:textAlignment w:val="baseline"/>
    </w:pPr>
    <w:rPr>
      <w:rFonts w:ascii="Times New Roman" w:hAnsi="Times New Roman"/>
      <w:b/>
      <w:sz w:val="20"/>
      <w:lang w:val="en-US"/>
    </w:rPr>
  </w:style>
  <w:style w:type="character" w:customStyle="1" w:styleId="571">
    <w:name w:val="pagetitle"/>
    <w:basedOn w:val="12"/>
    <w:uiPriority w:val="0"/>
    <w:rPr>
      <w:rFonts w:ascii="Arial" w:hAnsi="Arial"/>
      <w:b/>
      <w:i/>
      <w:sz w:val="24"/>
      <w:lang w:val="en-US" w:eastAsia="en-US" w:bidi="ar-SA"/>
    </w:rPr>
  </w:style>
  <w:style w:type="paragraph" w:customStyle="1" w:styleId="572">
    <w:name w:val="param-body"/>
    <w:basedOn w:val="56"/>
    <w:uiPriority w:val="0"/>
    <w:pPr>
      <w:spacing w:before="60" w:after="0" w:line="240" w:lineRule="auto"/>
      <w:ind w:left="461" w:right="0"/>
    </w:pPr>
    <w:rPr>
      <w:i/>
      <w:sz w:val="22"/>
      <w:szCs w:val="22"/>
      <w:lang w:val="en-GB"/>
    </w:rPr>
  </w:style>
  <w:style w:type="paragraph" w:customStyle="1" w:styleId="573">
    <w:name w:val="NormalUnicode"/>
    <w:basedOn w:val="1"/>
    <w:uiPriority w:val="0"/>
    <w:pPr>
      <w:ind w:left="1440"/>
    </w:pPr>
    <w:rPr>
      <w:rFonts w:ascii="Times New Roman" w:hAnsi="Times New Roman"/>
      <w:sz w:val="24"/>
      <w:szCs w:val="24"/>
      <w:lang w:val="en-US"/>
    </w:rPr>
  </w:style>
  <w:style w:type="paragraph" w:customStyle="1" w:styleId="574">
    <w:name w:val="Norrmaltext"/>
    <w:basedOn w:val="6"/>
    <w:uiPriority w:val="0"/>
    <w:pPr>
      <w:numPr>
        <w:ilvl w:val="0"/>
        <w:numId w:val="0"/>
      </w:numPr>
      <w:spacing w:line="312" w:lineRule="auto"/>
      <w:ind w:left="864" w:hanging="864"/>
      <w:jc w:val="both"/>
    </w:pPr>
    <w:rPr>
      <w:rFonts w:ascii=".VnArial" w:hAnsi=".VnArial"/>
      <w:i/>
      <w:sz w:val="32"/>
      <w:szCs w:val="20"/>
      <w:u w:val="single"/>
      <w:lang w:val="en-US"/>
    </w:rPr>
  </w:style>
  <w:style w:type="paragraph" w:customStyle="1" w:styleId="575">
    <w:name w:val="Body TextH1"/>
    <w:uiPriority w:val="0"/>
    <w:pPr>
      <w:spacing w:before="240" w:after="60" w:line="312" w:lineRule="auto"/>
      <w:ind w:left="1440" w:hanging="360"/>
      <w:jc w:val="both"/>
    </w:pPr>
    <w:rPr>
      <w:rFonts w:ascii=".VnTime" w:hAnsi=".VnTime" w:eastAsia="Times New Roman" w:cs="Times New Roman"/>
      <w:sz w:val="22"/>
      <w:szCs w:val="20"/>
      <w:lang w:val="en-US" w:eastAsia="en-US" w:bidi="ar-SA"/>
    </w:rPr>
  </w:style>
  <w:style w:type="paragraph" w:customStyle="1" w:styleId="576">
    <w:name w:val="TableHeader"/>
    <w:uiPriority w:val="0"/>
    <w:pPr>
      <w:spacing w:before="60" w:after="60" w:line="312" w:lineRule="auto"/>
      <w:ind w:left="1440" w:hanging="360"/>
      <w:jc w:val="center"/>
    </w:pPr>
    <w:rPr>
      <w:rFonts w:ascii=".VnTime" w:hAnsi=".VnTime" w:eastAsia="Times New Roman" w:cs="Times New Roman"/>
      <w:b/>
      <w:i/>
      <w:sz w:val="24"/>
      <w:szCs w:val="20"/>
      <w:lang w:val="en-US" w:eastAsia="en-US" w:bidi="ar-SA"/>
    </w:rPr>
  </w:style>
  <w:style w:type="paragraph" w:customStyle="1" w:styleId="577">
    <w:name w:val="Ch­¬ng"/>
    <w:basedOn w:val="1"/>
    <w:uiPriority w:val="0"/>
    <w:pPr>
      <w:ind w:left="1440"/>
    </w:pPr>
    <w:rPr>
      <w:rFonts w:ascii=".VnTime" w:hAnsi=".VnTime"/>
      <w:sz w:val="24"/>
      <w:lang w:val="en-US"/>
    </w:rPr>
  </w:style>
  <w:style w:type="paragraph" w:customStyle="1" w:styleId="578">
    <w:name w:val="NormalT1"/>
    <w:basedOn w:val="481"/>
    <w:uiPriority w:val="0"/>
    <w:pPr>
      <w:widowControl/>
      <w:spacing w:before="120" w:line="240" w:lineRule="auto"/>
      <w:ind w:left="0"/>
    </w:pPr>
    <w:rPr>
      <w:rFonts w:ascii=".VnArial" w:hAnsi=".VnArial"/>
      <w:kern w:val="0"/>
      <w:sz w:val="20"/>
      <w:szCs w:val="20"/>
    </w:rPr>
  </w:style>
  <w:style w:type="paragraph" w:customStyle="1" w:styleId="579">
    <w:name w:val="NormalApp"/>
    <w:basedOn w:val="1"/>
    <w:uiPriority w:val="0"/>
    <w:pPr>
      <w:spacing w:before="120"/>
      <w:ind w:left="1440"/>
      <w:jc w:val="center"/>
    </w:pPr>
    <w:rPr>
      <w:rFonts w:ascii=".VnTimeH" w:hAnsi=".VnTimeH"/>
      <w:b/>
      <w:sz w:val="24"/>
      <w:lang w:val="en-US"/>
    </w:rPr>
  </w:style>
  <w:style w:type="paragraph" w:customStyle="1" w:styleId="580">
    <w:name w:val="NormalApp1"/>
    <w:basedOn w:val="1"/>
    <w:uiPriority w:val="0"/>
    <w:pPr>
      <w:spacing w:before="120"/>
      <w:ind w:left="1440"/>
      <w:jc w:val="center"/>
    </w:pPr>
    <w:rPr>
      <w:rFonts w:ascii=".VnTime" w:hAnsi=".VnTime"/>
      <w:b/>
      <w:i/>
      <w:sz w:val="24"/>
      <w:lang w:val="en-US"/>
    </w:rPr>
  </w:style>
  <w:style w:type="paragraph" w:customStyle="1" w:styleId="581">
    <w:name w:val="Content"/>
    <w:basedOn w:val="1"/>
    <w:uiPriority w:val="0"/>
    <w:pPr>
      <w:ind w:left="1440"/>
    </w:pPr>
    <w:rPr>
      <w:rFonts w:ascii=".VnTime" w:hAnsi=".VnTime"/>
      <w:sz w:val="24"/>
      <w:lang w:val="en-US"/>
    </w:rPr>
  </w:style>
  <w:style w:type="paragraph" w:customStyle="1" w:styleId="582">
    <w:name w:val="dau dong Normal"/>
    <w:basedOn w:val="1"/>
    <w:autoRedefine/>
    <w:uiPriority w:val="0"/>
    <w:pPr>
      <w:tabs>
        <w:tab w:val="left" w:pos="1080"/>
      </w:tabs>
      <w:spacing w:before="120"/>
      <w:ind w:left="360"/>
    </w:pPr>
    <w:rPr>
      <w:rFonts w:ascii="Times New Roman" w:hAnsi="Times New Roman"/>
      <w:color w:val="000000"/>
      <w:sz w:val="24"/>
      <w:lang w:val="en-US"/>
    </w:rPr>
  </w:style>
  <w:style w:type="paragraph" w:customStyle="1" w:styleId="583">
    <w:name w:val="NormalSodo"/>
    <w:basedOn w:val="481"/>
    <w:autoRedefine/>
    <w:uiPriority w:val="0"/>
    <w:pPr>
      <w:tabs>
        <w:tab w:val="left" w:pos="360"/>
      </w:tabs>
      <w:spacing w:after="60" w:line="240" w:lineRule="auto"/>
      <w:ind w:left="4500" w:hanging="900"/>
      <w:jc w:val="left"/>
    </w:pPr>
    <w:rPr>
      <w:b/>
      <w:i/>
      <w:snapToGrid w:val="0"/>
      <w:kern w:val="0"/>
    </w:rPr>
  </w:style>
  <w:style w:type="paragraph" w:customStyle="1" w:styleId="584">
    <w:name w:val="dau dong Index"/>
    <w:basedOn w:val="448"/>
    <w:autoRedefine/>
    <w:uiPriority w:val="0"/>
    <w:pPr>
      <w:tabs>
        <w:tab w:val="left" w:pos="1080"/>
      </w:tabs>
      <w:ind w:left="360"/>
    </w:pPr>
    <w:rPr>
      <w:rFonts w:eastAsia="Times New Roman"/>
    </w:rPr>
  </w:style>
  <w:style w:type="paragraph" w:customStyle="1" w:styleId="585">
    <w:name w:val="ghi chu"/>
    <w:basedOn w:val="1"/>
    <w:autoRedefine/>
    <w:uiPriority w:val="0"/>
    <w:pPr>
      <w:ind w:left="720"/>
    </w:pPr>
    <w:rPr>
      <w:rFonts w:ascii="Times New Roman" w:hAnsi="Times New Roman"/>
      <w:i/>
      <w:sz w:val="24"/>
      <w:szCs w:val="24"/>
      <w:lang w:val="en-US"/>
    </w:rPr>
  </w:style>
  <w:style w:type="paragraph" w:customStyle="1" w:styleId="586">
    <w:name w:val="NormalBC"/>
    <w:basedOn w:val="56"/>
    <w:autoRedefine/>
    <w:uiPriority w:val="0"/>
    <w:pPr>
      <w:spacing w:before="60" w:after="0" w:line="240" w:lineRule="auto"/>
      <w:ind w:left="1440" w:right="0" w:hanging="720"/>
    </w:pPr>
    <w:rPr>
      <w:i/>
      <w:sz w:val="24"/>
    </w:rPr>
  </w:style>
  <w:style w:type="paragraph" w:customStyle="1" w:styleId="587">
    <w:name w:val="NormalCV"/>
    <w:basedOn w:val="1"/>
    <w:uiPriority w:val="0"/>
    <w:pPr>
      <w:tabs>
        <w:tab w:val="left" w:pos="720"/>
        <w:tab w:val="left" w:leader="dot" w:pos="4320"/>
        <w:tab w:val="left" w:leader="dot" w:pos="5040"/>
        <w:tab w:val="left" w:leader="dot" w:pos="5760"/>
        <w:tab w:val="right" w:leader="dot" w:pos="8640"/>
      </w:tabs>
      <w:ind w:left="1440"/>
    </w:pPr>
    <w:rPr>
      <w:rFonts w:ascii="Times New Roman" w:hAnsi="Times New Roman"/>
      <w:sz w:val="20"/>
      <w:szCs w:val="24"/>
    </w:rPr>
  </w:style>
  <w:style w:type="paragraph" w:customStyle="1" w:styleId="588">
    <w:name w:val="TABLE1"/>
    <w:basedOn w:val="481"/>
    <w:autoRedefine/>
    <w:uiPriority w:val="0"/>
    <w:pPr>
      <w:widowControl/>
      <w:spacing w:after="60" w:line="240" w:lineRule="auto"/>
      <w:ind w:left="0"/>
      <w:jc w:val="left"/>
    </w:pPr>
    <w:rPr>
      <w:rFonts w:ascii=".VnArial" w:hAnsi=".VnArial"/>
      <w:kern w:val="0"/>
      <w:sz w:val="16"/>
    </w:rPr>
  </w:style>
  <w:style w:type="paragraph" w:customStyle="1" w:styleId="589">
    <w:name w:val="HTKT"/>
    <w:basedOn w:val="1"/>
    <w:uiPriority w:val="0"/>
    <w:pPr>
      <w:ind w:left="1440"/>
    </w:pPr>
    <w:rPr>
      <w:rFonts w:ascii="Times New Roman" w:hAnsi="Times New Roman"/>
      <w:b/>
      <w:bCs/>
      <w:i/>
      <w:iCs/>
      <w:sz w:val="24"/>
      <w:szCs w:val="24"/>
      <w:lang w:val="en-US"/>
    </w:rPr>
  </w:style>
  <w:style w:type="paragraph" w:customStyle="1" w:styleId="590">
    <w:name w:val="NoidungH"/>
    <w:basedOn w:val="1"/>
    <w:autoRedefine/>
    <w:uiPriority w:val="0"/>
    <w:pPr>
      <w:ind w:left="2160" w:hanging="2160"/>
    </w:pPr>
    <w:rPr>
      <w:rFonts w:ascii="Times New Roman" w:hAnsi="Times New Roman"/>
      <w:sz w:val="24"/>
      <w:szCs w:val="24"/>
      <w:lang w:val="en-US"/>
    </w:rPr>
  </w:style>
  <w:style w:type="paragraph" w:customStyle="1" w:styleId="591">
    <w:name w:val="NormalSD"/>
    <w:basedOn w:val="56"/>
    <w:uiPriority w:val="0"/>
    <w:pPr>
      <w:tabs>
        <w:tab w:val="left" w:pos="360"/>
      </w:tabs>
      <w:spacing w:before="240" w:after="240" w:line="240" w:lineRule="auto"/>
      <w:ind w:left="360" w:right="0"/>
      <w:jc w:val="center"/>
    </w:pPr>
    <w:rPr>
      <w:i/>
      <w:sz w:val="24"/>
    </w:rPr>
  </w:style>
  <w:style w:type="paragraph" w:customStyle="1" w:styleId="592">
    <w:name w:val="giaodich"/>
    <w:basedOn w:val="1"/>
    <w:autoRedefine/>
    <w:uiPriority w:val="0"/>
    <w:pPr>
      <w:spacing w:before="120" w:after="60"/>
      <w:ind w:left="1440"/>
    </w:pPr>
    <w:rPr>
      <w:rFonts w:ascii=".VnArialH" w:hAnsi=".VnArialH"/>
      <w:b/>
      <w:sz w:val="20"/>
      <w:szCs w:val="24"/>
      <w:lang w:val="en-US"/>
    </w:rPr>
  </w:style>
  <w:style w:type="paragraph" w:customStyle="1" w:styleId="593">
    <w:name w:val="bang1"/>
    <w:basedOn w:val="1"/>
    <w:uiPriority w:val="0"/>
    <w:pPr>
      <w:spacing w:after="60"/>
      <w:ind w:left="1440"/>
    </w:pPr>
    <w:rPr>
      <w:rFonts w:ascii=".VnArial" w:hAnsi=".VnArial"/>
      <w:sz w:val="16"/>
      <w:lang w:val="en-US"/>
    </w:rPr>
  </w:style>
  <w:style w:type="paragraph" w:customStyle="1" w:styleId="594">
    <w:name w:val="Tailieu"/>
    <w:basedOn w:val="595"/>
    <w:uiPriority w:val="0"/>
    <w:pPr>
      <w:ind w:left="432" w:hanging="432"/>
    </w:pPr>
    <w:rPr>
      <w:sz w:val="28"/>
    </w:rPr>
  </w:style>
  <w:style w:type="paragraph" w:customStyle="1" w:styleId="595">
    <w:name w:val="Refer"/>
    <w:basedOn w:val="1"/>
    <w:uiPriority w:val="0"/>
    <w:pPr>
      <w:ind w:left="709" w:firstLine="720"/>
    </w:pPr>
    <w:rPr>
      <w:sz w:val="20"/>
      <w:lang w:val="en-US"/>
    </w:rPr>
  </w:style>
  <w:style w:type="paragraph" w:customStyle="1" w:styleId="596">
    <w:name w:val="NormalNV"/>
    <w:basedOn w:val="1"/>
    <w:uiPriority w:val="0"/>
    <w:pPr>
      <w:tabs>
        <w:tab w:val="left" w:pos="720"/>
        <w:tab w:val="left" w:pos="2160"/>
        <w:tab w:val="right" w:leader="dot" w:pos="8640"/>
      </w:tabs>
      <w:spacing w:before="120"/>
      <w:ind w:left="1440"/>
    </w:pPr>
    <w:rPr>
      <w:rFonts w:ascii="Times New Roman" w:hAnsi="Times New Roman"/>
      <w:snapToGrid w:val="0"/>
      <w:sz w:val="24"/>
    </w:rPr>
  </w:style>
  <w:style w:type="paragraph" w:customStyle="1" w:styleId="597">
    <w:name w:val="NormalCN"/>
    <w:basedOn w:val="1"/>
    <w:uiPriority w:val="0"/>
    <w:pPr>
      <w:tabs>
        <w:tab w:val="left" w:pos="2160"/>
        <w:tab w:val="left" w:leader="dot" w:pos="2880"/>
        <w:tab w:val="left" w:leader="dot" w:pos="4320"/>
        <w:tab w:val="left" w:leader="dot" w:pos="6480"/>
        <w:tab w:val="right" w:leader="dot" w:pos="9000"/>
      </w:tabs>
      <w:autoSpaceDE w:val="0"/>
      <w:autoSpaceDN w:val="0"/>
      <w:spacing w:before="120"/>
      <w:ind w:left="1440"/>
    </w:pPr>
    <w:rPr>
      <w:rFonts w:ascii="Times New Roman" w:hAnsi="Times New Roman"/>
      <w:sz w:val="20"/>
      <w:lang w:val="en-US"/>
    </w:rPr>
  </w:style>
  <w:style w:type="paragraph" w:customStyle="1" w:styleId="598">
    <w:name w:val="Diagram"/>
    <w:basedOn w:val="1"/>
    <w:uiPriority w:val="0"/>
    <w:pPr>
      <w:ind w:left="1440"/>
      <w:jc w:val="center"/>
    </w:pPr>
    <w:rPr>
      <w:rFonts w:ascii="Times New Roman" w:hAnsi="Times New Roman"/>
      <w:color w:val="800080"/>
      <w:sz w:val="24"/>
      <w:szCs w:val="24"/>
      <w:lang w:val="en-US"/>
    </w:rPr>
  </w:style>
  <w:style w:type="paragraph" w:customStyle="1" w:styleId="599">
    <w:name w:val=".vntime"/>
    <w:basedOn w:val="1"/>
    <w:uiPriority w:val="0"/>
    <w:pPr>
      <w:tabs>
        <w:tab w:val="left" w:pos="360"/>
      </w:tabs>
      <w:ind w:left="360"/>
    </w:pPr>
    <w:rPr>
      <w:rFonts w:ascii="Times New Roman" w:hAnsi="Times New Roman"/>
      <w:sz w:val="24"/>
    </w:rPr>
  </w:style>
  <w:style w:type="paragraph" w:customStyle="1" w:styleId="600">
    <w:name w:val="cmswebpagetitle"/>
    <w:basedOn w:val="1"/>
    <w:uiPriority w:val="0"/>
    <w:pPr>
      <w:spacing w:before="100" w:beforeAutospacing="1" w:after="100" w:afterAutospacing="1"/>
      <w:ind w:left="1440"/>
    </w:pPr>
    <w:rPr>
      <w:rFonts w:ascii="Times New Roman" w:hAnsi="Times New Roman"/>
      <w:sz w:val="24"/>
      <w:szCs w:val="24"/>
      <w:lang w:val="en-US"/>
    </w:rPr>
  </w:style>
  <w:style w:type="paragraph" w:customStyle="1" w:styleId="601">
    <w:name w:val="Section Subtitle"/>
    <w:basedOn w:val="1"/>
    <w:next w:val="1"/>
    <w:uiPriority w:val="0"/>
    <w:pPr>
      <w:spacing w:before="220" w:line="220" w:lineRule="atLeast"/>
      <w:ind w:left="1440"/>
    </w:pPr>
    <w:rPr>
      <w:rFonts w:ascii="Arial Black" w:hAnsi="Arial Black"/>
      <w:b/>
      <w:sz w:val="28"/>
      <w:lang w:val="en-US"/>
    </w:rPr>
  </w:style>
  <w:style w:type="paragraph" w:customStyle="1" w:styleId="602">
    <w:name w:val="Body Text Emphasis"/>
    <w:basedOn w:val="1"/>
    <w:next w:val="16"/>
    <w:uiPriority w:val="0"/>
    <w:pPr>
      <w:ind w:left="1440"/>
      <w:jc w:val="center"/>
    </w:pPr>
    <w:rPr>
      <w:rFonts w:ascii="Garamond" w:hAnsi="Garamond"/>
      <w:b/>
      <w:snapToGrid w:val="0"/>
      <w:sz w:val="24"/>
      <w:lang w:val="en-US"/>
    </w:rPr>
  </w:style>
  <w:style w:type="paragraph" w:customStyle="1" w:styleId="603">
    <w:name w:val="Bullet Text"/>
    <w:basedOn w:val="1"/>
    <w:uiPriority w:val="0"/>
    <w:pPr>
      <w:numPr>
        <w:ilvl w:val="1"/>
        <w:numId w:val="53"/>
      </w:numPr>
    </w:pPr>
    <w:rPr>
      <w:rFonts w:ascii="Garamond" w:hAnsi="Garamond"/>
      <w:sz w:val="24"/>
    </w:rPr>
  </w:style>
  <w:style w:type="paragraph" w:customStyle="1" w:styleId="604">
    <w:name w:val="Bullet 2"/>
    <w:basedOn w:val="1"/>
    <w:qFormat/>
    <w:uiPriority w:val="0"/>
    <w:pPr>
      <w:numPr>
        <w:ilvl w:val="0"/>
        <w:numId w:val="54"/>
      </w:numPr>
      <w:spacing w:before="120"/>
    </w:pPr>
    <w:rPr>
      <w:rFonts w:ascii="Times New Roman" w:hAnsi="Times New Roman"/>
      <w:sz w:val="24"/>
      <w:szCs w:val="24"/>
      <w:lang w:val="en-US"/>
    </w:rPr>
  </w:style>
  <w:style w:type="paragraph" w:customStyle="1" w:styleId="605">
    <w:name w:val="Style Heading 3h3h31H3Heading 3 hidden2hh32SectionHeading 2..."/>
    <w:basedOn w:val="5"/>
    <w:link w:val="606"/>
    <w:uiPriority w:val="0"/>
    <w:pPr>
      <w:numPr>
        <w:ilvl w:val="0"/>
        <w:numId w:val="0"/>
      </w:numPr>
      <w:tabs>
        <w:tab w:val="left" w:pos="2160"/>
      </w:tabs>
      <w:spacing w:before="240" w:after="60"/>
      <w:ind w:left="720" w:right="-720" w:hanging="720"/>
      <w:jc w:val="both"/>
    </w:pPr>
    <w:rPr>
      <w:iCs/>
      <w:lang w:val="en-US"/>
    </w:rPr>
  </w:style>
  <w:style w:type="character" w:customStyle="1" w:styleId="606">
    <w:name w:val="Style Heading 3h3h31H3Heading 3 hidden2hh32SectionHeading 2... Char"/>
    <w:basedOn w:val="12"/>
    <w:link w:val="605"/>
    <w:uiPriority w:val="0"/>
    <w:rPr>
      <w:rFonts w:ascii="Times New Roman" w:hAnsi="Times New Roman" w:eastAsia="Times New Roman" w:cs="Times New Roman"/>
      <w:b/>
      <w:iCs/>
      <w:szCs w:val="24"/>
    </w:rPr>
  </w:style>
  <w:style w:type="paragraph" w:customStyle="1" w:styleId="607">
    <w:name w:val="stylebodytext11ptleftbefore1ptafter1pt3"/>
    <w:basedOn w:val="1"/>
    <w:uiPriority w:val="0"/>
    <w:pPr>
      <w:spacing w:before="20" w:after="20" w:line="288" w:lineRule="auto"/>
      <w:ind w:left="1440"/>
    </w:pPr>
    <w:rPr>
      <w:rFonts w:eastAsia="MS PGothic" w:cs="Arial"/>
      <w:spacing w:val="-5"/>
      <w:sz w:val="20"/>
      <w:lang w:val="en-US" w:eastAsia="ja-JP"/>
    </w:rPr>
  </w:style>
  <w:style w:type="paragraph" w:customStyle="1" w:styleId="608">
    <w:name w:val="Style Body Text + 11 pt Left Before:  1 pt After:  1 pt"/>
    <w:basedOn w:val="16"/>
    <w:autoRedefine/>
    <w:uiPriority w:val="0"/>
    <w:pPr>
      <w:suppressAutoHyphens/>
      <w:spacing w:before="20" w:after="20" w:line="288" w:lineRule="auto"/>
      <w:ind w:left="1440"/>
    </w:pPr>
    <w:rPr>
      <w:rFonts w:ascii="Arial" w:hAnsi="Arial"/>
      <w:spacing w:val="-5"/>
      <w:sz w:val="20"/>
      <w:szCs w:val="20"/>
      <w:lang w:val="en-US" w:eastAsia="ar-SA"/>
    </w:rPr>
  </w:style>
  <w:style w:type="character" w:customStyle="1" w:styleId="609">
    <w:name w:val="Head2"/>
    <w:uiPriority w:val="0"/>
    <w:rPr>
      <w:rFonts w:ascii="Times New Roman" w:hAnsi="Times New Roman"/>
      <w:sz w:val="24"/>
    </w:rPr>
  </w:style>
  <w:style w:type="paragraph" w:customStyle="1" w:styleId="610">
    <w:name w:val="stylebodytext11ptleftbefore1ptafter1pt"/>
    <w:basedOn w:val="1"/>
    <w:uiPriority w:val="0"/>
    <w:pPr>
      <w:spacing w:before="20" w:after="20" w:line="288" w:lineRule="auto"/>
      <w:ind w:left="1440"/>
    </w:pPr>
    <w:rPr>
      <w:rFonts w:eastAsia="MS PGothic" w:cs="Arial"/>
      <w:spacing w:val="-5"/>
      <w:sz w:val="20"/>
      <w:lang w:val="en-US" w:eastAsia="ja-JP"/>
    </w:rPr>
  </w:style>
  <w:style w:type="paragraph" w:customStyle="1" w:styleId="611">
    <w:name w:val="Style Body Text + 11 pt Bold Left"/>
    <w:basedOn w:val="16"/>
    <w:autoRedefine/>
    <w:uiPriority w:val="0"/>
    <w:pPr>
      <w:suppressAutoHyphens/>
      <w:spacing w:after="0" w:line="288" w:lineRule="auto"/>
      <w:ind w:left="1440"/>
    </w:pPr>
    <w:rPr>
      <w:rFonts w:ascii="Arial" w:hAnsi="Arial"/>
      <w:b/>
      <w:bCs/>
      <w:spacing w:val="-5"/>
      <w:sz w:val="20"/>
      <w:szCs w:val="20"/>
      <w:lang w:val="en-US" w:eastAsia="ar-SA"/>
    </w:rPr>
  </w:style>
  <w:style w:type="paragraph" w:customStyle="1" w:styleId="612">
    <w:name w:val="So Char Char Char Char Char Char Char"/>
    <w:basedOn w:val="1"/>
    <w:uiPriority w:val="0"/>
    <w:pPr>
      <w:numPr>
        <w:ilvl w:val="0"/>
        <w:numId w:val="55"/>
      </w:numPr>
      <w:spacing w:before="100" w:beforeAutospacing="1" w:after="100" w:afterAutospacing="1"/>
      <w:ind w:left="697" w:hanging="357"/>
    </w:pPr>
    <w:rPr>
      <w:b/>
      <w:i/>
      <w:sz w:val="24"/>
      <w:lang w:val="en-US"/>
    </w:rPr>
  </w:style>
  <w:style w:type="paragraph" w:customStyle="1" w:styleId="613">
    <w:name w:val="Style Heading Lv1 + Not Bold Auto"/>
    <w:basedOn w:val="3"/>
    <w:next w:val="3"/>
    <w:uiPriority w:val="0"/>
    <w:pPr>
      <w:keepNext w:val="0"/>
      <w:spacing w:before="0" w:line="264" w:lineRule="auto"/>
    </w:pPr>
    <w:rPr>
      <w:rFonts w:eastAsia="Batang"/>
      <w:b/>
      <w:bCs/>
      <w:sz w:val="20"/>
    </w:rPr>
  </w:style>
  <w:style w:type="character" w:customStyle="1" w:styleId="614">
    <w:name w:val="Char Char27"/>
    <w:basedOn w:val="12"/>
    <w:uiPriority w:val="0"/>
    <w:rPr>
      <w:rFonts w:ascii="Arial" w:hAnsi="Arial"/>
    </w:rPr>
  </w:style>
  <w:style w:type="paragraph" w:customStyle="1" w:styleId="615">
    <w:name w:val="Style Header + 12 pt Before:  6 pt After:  6 pt"/>
    <w:basedOn w:val="37"/>
    <w:uiPriority w:val="0"/>
    <w:pPr>
      <w:tabs>
        <w:tab w:val="clear" w:pos="4680"/>
        <w:tab w:val="clear" w:pos="9360"/>
      </w:tabs>
      <w:spacing w:before="240" w:after="240" w:line="312" w:lineRule="auto"/>
      <w:ind w:left="1434" w:hanging="357"/>
      <w:jc w:val="center"/>
    </w:pPr>
    <w:rPr>
      <w:b/>
      <w:bCs/>
      <w:caps/>
      <w:sz w:val="24"/>
    </w:rPr>
  </w:style>
  <w:style w:type="paragraph" w:customStyle="1" w:styleId="616">
    <w:name w:val="TABMIS Picture Style"/>
    <w:basedOn w:val="1"/>
    <w:next w:val="1"/>
    <w:uiPriority w:val="0"/>
    <w:pPr>
      <w:spacing w:before="120" w:after="60"/>
      <w:ind w:left="1440"/>
      <w:jc w:val="center"/>
    </w:pPr>
    <w:rPr>
      <w:rFonts w:ascii="Book Antiqua" w:hAnsi="Book Antiqua"/>
      <w:b/>
      <w:sz w:val="20"/>
      <w:szCs w:val="21"/>
      <w:lang w:val="en-US"/>
    </w:rPr>
  </w:style>
  <w:style w:type="paragraph" w:customStyle="1" w:styleId="617">
    <w:name w:val="Style Bullet1 + After:  6 pt1"/>
    <w:basedOn w:val="200"/>
    <w:uiPriority w:val="0"/>
    <w:pPr>
      <w:tabs>
        <w:tab w:val="left" w:pos="1440"/>
      </w:tabs>
      <w:jc w:val="both"/>
    </w:pPr>
  </w:style>
  <w:style w:type="paragraph" w:customStyle="1" w:styleId="618">
    <w:name w:val="Style Bullet1 + After:  6 pt"/>
    <w:basedOn w:val="200"/>
    <w:autoRedefine/>
    <w:uiPriority w:val="0"/>
    <w:pPr>
      <w:tabs>
        <w:tab w:val="left" w:pos="720"/>
      </w:tabs>
      <w:jc w:val="both"/>
    </w:pPr>
  </w:style>
  <w:style w:type="paragraph" w:customStyle="1" w:styleId="619">
    <w:name w:val="Style Heading 3H3Maph3Level 3 Topic HeadingH31MinorH32H33H..."/>
    <w:basedOn w:val="5"/>
    <w:uiPriority w:val="0"/>
    <w:pPr>
      <w:numPr>
        <w:ilvl w:val="0"/>
        <w:numId w:val="0"/>
      </w:numPr>
      <w:jc w:val="both"/>
    </w:pPr>
    <w:rPr>
      <w:bCs/>
      <w:szCs w:val="20"/>
    </w:rPr>
  </w:style>
  <w:style w:type="paragraph" w:customStyle="1" w:styleId="620">
    <w:name w:val="Style Bullet2 + Justified"/>
    <w:basedOn w:val="211"/>
    <w:autoRedefine/>
    <w:uiPriority w:val="0"/>
    <w:pPr>
      <w:tabs>
        <w:tab w:val="left" w:pos="1800"/>
      </w:tabs>
      <w:jc w:val="both"/>
    </w:pPr>
  </w:style>
  <w:style w:type="paragraph" w:customStyle="1" w:styleId="621">
    <w:name w:val="Style Bd-1 (BodyText 1) + 10 pt"/>
    <w:basedOn w:val="3"/>
    <w:link w:val="626"/>
    <w:autoRedefine/>
    <w:uiPriority w:val="0"/>
    <w:pPr>
      <w:keepNext w:val="0"/>
    </w:pPr>
  </w:style>
  <w:style w:type="character" w:customStyle="1" w:styleId="622">
    <w:name w:val="Char Char6"/>
    <w:basedOn w:val="12"/>
    <w:semiHidden/>
    <w:uiPriority w:val="0"/>
    <w:rPr>
      <w:rFonts w:ascii="Verdana" w:hAnsi="Verdana" w:eastAsia="Times New Roman" w:cs="Times New Roman"/>
      <w:sz w:val="18"/>
      <w:szCs w:val="20"/>
      <w:lang w:val="en-GB"/>
    </w:rPr>
  </w:style>
  <w:style w:type="character" w:customStyle="1" w:styleId="623">
    <w:name w:val="Footer1 Char Char"/>
    <w:basedOn w:val="12"/>
    <w:uiPriority w:val="0"/>
    <w:rPr>
      <w:rFonts w:ascii="Times New Roman" w:hAnsi="Times New Roman" w:eastAsia="Times New Roman"/>
      <w:b/>
      <w:sz w:val="18"/>
      <w:lang w:val="en-GB"/>
    </w:rPr>
  </w:style>
  <w:style w:type="character" w:customStyle="1" w:styleId="624">
    <w:name w:val="Char Char81"/>
    <w:basedOn w:val="12"/>
    <w:uiPriority w:val="0"/>
    <w:rPr>
      <w:rFonts w:ascii="Verdana" w:hAnsi="Verdana" w:eastAsia="Times New Roman" w:cs="Times New Roman"/>
      <w:i/>
      <w:sz w:val="18"/>
      <w:szCs w:val="20"/>
      <w:lang w:val="en-GB"/>
    </w:rPr>
  </w:style>
  <w:style w:type="character" w:customStyle="1" w:styleId="625">
    <w:name w:val="Char Char71"/>
    <w:basedOn w:val="12"/>
    <w:uiPriority w:val="0"/>
    <w:rPr>
      <w:rFonts w:ascii="Verdana" w:hAnsi="Verdana" w:eastAsia="Times New Roman" w:cs="Times New Roman"/>
      <w:b/>
      <w:i/>
      <w:sz w:val="18"/>
      <w:szCs w:val="20"/>
      <w:lang w:val="en-GB"/>
    </w:rPr>
  </w:style>
  <w:style w:type="character" w:customStyle="1" w:styleId="626">
    <w:name w:val="Style Bd-1 (BodyText 1) + 10 pt Char"/>
    <w:basedOn w:val="159"/>
    <w:link w:val="621"/>
    <w:uiPriority w:val="0"/>
    <w:rPr>
      <w:rFonts w:ascii="Arial" w:hAnsi="Arial" w:eastAsia="Times New Roman" w:cs="Times New Roman"/>
      <w:szCs w:val="20"/>
      <w:lang w:val="en-GB"/>
    </w:rPr>
  </w:style>
  <w:style w:type="character" w:customStyle="1" w:styleId="627">
    <w:name w:val="Char Char5"/>
    <w:basedOn w:val="12"/>
    <w:semiHidden/>
    <w:uiPriority w:val="0"/>
    <w:rPr>
      <w:rFonts w:ascii="Tahoma" w:hAnsi="Tahoma" w:eastAsia="Times New Roman" w:cs="Tahoma"/>
      <w:sz w:val="16"/>
      <w:szCs w:val="16"/>
      <w:lang w:val="en-GB"/>
    </w:rPr>
  </w:style>
  <w:style w:type="character" w:customStyle="1" w:styleId="628">
    <w:name w:val="Char Char2"/>
    <w:basedOn w:val="12"/>
    <w:uiPriority w:val="0"/>
    <w:rPr>
      <w:rFonts w:ascii="Verdana" w:hAnsi="Verdana" w:eastAsia="Times New Roman"/>
      <w:sz w:val="18"/>
      <w:lang w:val="en-GB"/>
    </w:rPr>
  </w:style>
  <w:style w:type="character" w:customStyle="1" w:styleId="629">
    <w:name w:val="Char Char"/>
    <w:basedOn w:val="12"/>
    <w:uiPriority w:val="0"/>
    <w:rPr>
      <w:rFonts w:ascii="Verdana" w:hAnsi="Verdana" w:eastAsia="Times New Roman"/>
      <w:lang w:val="en-GB"/>
    </w:rPr>
  </w:style>
  <w:style w:type="paragraph" w:customStyle="1" w:styleId="630">
    <w:name w:val="Heading3"/>
    <w:basedOn w:val="56"/>
    <w:uiPriority w:val="0"/>
    <w:pPr>
      <w:tabs>
        <w:tab w:val="left" w:pos="360"/>
        <w:tab w:val="left" w:pos="702"/>
        <w:tab w:val="left" w:pos="1080"/>
      </w:tabs>
      <w:spacing w:before="60" w:after="0" w:line="288" w:lineRule="auto"/>
      <w:ind w:left="547" w:right="0"/>
    </w:pPr>
    <w:rPr>
      <w:rFonts w:ascii=".VnArial" w:hAnsi=".VnArial"/>
      <w:bCs/>
      <w:sz w:val="22"/>
      <w:szCs w:val="22"/>
      <w:lang w:val="vi-VN"/>
    </w:rPr>
  </w:style>
  <w:style w:type="paragraph" w:customStyle="1" w:styleId="631">
    <w:name w:val="Sodo"/>
    <w:basedOn w:val="1"/>
    <w:autoRedefine/>
    <w:uiPriority w:val="0"/>
    <w:pPr>
      <w:numPr>
        <w:ilvl w:val="0"/>
        <w:numId w:val="56"/>
      </w:numPr>
      <w:tabs>
        <w:tab w:val="left" w:pos="2520"/>
        <w:tab w:val="clear" w:pos="1080"/>
      </w:tabs>
      <w:ind w:left="2520"/>
      <w:jc w:val="center"/>
    </w:pPr>
    <w:rPr>
      <w:b/>
      <w:bCs/>
      <w:snapToGrid w:val="0"/>
      <w:sz w:val="20"/>
      <w:lang w:val="en-US"/>
    </w:rPr>
  </w:style>
  <w:style w:type="paragraph" w:customStyle="1" w:styleId="632">
    <w:name w:val="FT Normal Char Char"/>
    <w:basedOn w:val="1"/>
    <w:link w:val="633"/>
    <w:uiPriority w:val="0"/>
    <w:pPr>
      <w:tabs>
        <w:tab w:val="left" w:pos="7920"/>
        <w:tab w:val="left" w:pos="9090"/>
      </w:tabs>
      <w:spacing w:before="120"/>
      <w:ind w:left="1008" w:right="-61"/>
    </w:pPr>
    <w:rPr>
      <w:rFonts w:eastAsia="SimSun"/>
      <w:sz w:val="20"/>
      <w:lang w:eastAsia="zh-CN"/>
    </w:rPr>
  </w:style>
  <w:style w:type="character" w:customStyle="1" w:styleId="633">
    <w:name w:val="FT Normal Char Char Char1"/>
    <w:basedOn w:val="12"/>
    <w:link w:val="632"/>
    <w:uiPriority w:val="0"/>
    <w:rPr>
      <w:rFonts w:ascii="Arial" w:hAnsi="Arial" w:eastAsia="SimSun" w:cs="Times New Roman"/>
      <w:sz w:val="20"/>
      <w:szCs w:val="20"/>
      <w:lang w:val="en-GB" w:eastAsia="zh-CN"/>
    </w:rPr>
  </w:style>
  <w:style w:type="paragraph" w:customStyle="1" w:styleId="634">
    <w:name w:val="Normal-Plain"/>
    <w:basedOn w:val="1"/>
    <w:uiPriority w:val="0"/>
    <w:rPr>
      <w:rFonts w:ascii="Book Antiqua" w:hAnsi="Book Antiqua"/>
    </w:rPr>
  </w:style>
  <w:style w:type="paragraph" w:customStyle="1" w:styleId="635">
    <w:name w:val="AA Bullet 1st"/>
    <w:basedOn w:val="1"/>
    <w:link w:val="636"/>
    <w:uiPriority w:val="0"/>
    <w:pPr>
      <w:numPr>
        <w:ilvl w:val="0"/>
        <w:numId w:val="57"/>
      </w:numPr>
      <w:suppressAutoHyphens/>
    </w:pPr>
    <w:rPr>
      <w:rFonts w:ascii="Times New Roman" w:hAnsi="Times New Roman"/>
      <w:sz w:val="24"/>
      <w:lang w:val="en-US"/>
    </w:rPr>
  </w:style>
  <w:style w:type="character" w:customStyle="1" w:styleId="636">
    <w:name w:val="AA Bullet 1st Char"/>
    <w:basedOn w:val="12"/>
    <w:link w:val="635"/>
    <w:uiPriority w:val="0"/>
    <w:rPr>
      <w:rFonts w:ascii="Times New Roman" w:hAnsi="Times New Roman" w:eastAsia="Times New Roman" w:cs="Times New Roman"/>
      <w:sz w:val="24"/>
      <w:szCs w:val="20"/>
    </w:rPr>
  </w:style>
  <w:style w:type="paragraph" w:customStyle="1" w:styleId="637">
    <w:name w:val="FT Bullet 1"/>
    <w:basedOn w:val="1"/>
    <w:uiPriority w:val="0"/>
    <w:pPr>
      <w:numPr>
        <w:ilvl w:val="0"/>
        <w:numId w:val="58"/>
      </w:numPr>
      <w:spacing w:before="120"/>
    </w:pPr>
    <w:rPr>
      <w:rFonts w:eastAsia="SimSun"/>
      <w:sz w:val="20"/>
      <w:lang w:eastAsia="zh-CN"/>
    </w:rPr>
  </w:style>
  <w:style w:type="paragraph" w:customStyle="1" w:styleId="638">
    <w:name w:val="Resume"/>
    <w:basedOn w:val="1"/>
    <w:uiPriority w:val="0"/>
    <w:pPr>
      <w:tabs>
        <w:tab w:val="left" w:pos="1008"/>
        <w:tab w:val="left" w:pos="3744"/>
        <w:tab w:val="right" w:pos="9072"/>
      </w:tabs>
      <w:spacing w:line="240" w:lineRule="atLeast"/>
      <w:ind w:right="5"/>
    </w:pPr>
    <w:rPr>
      <w:rFonts w:ascii="Palatino" w:hAnsi="Palatino"/>
      <w:sz w:val="24"/>
      <w:lang w:val="en-US"/>
    </w:rPr>
  </w:style>
  <w:style w:type="paragraph" w:customStyle="1" w:styleId="639">
    <w:name w:val="AA Table Body"/>
    <w:basedOn w:val="1"/>
    <w:uiPriority w:val="0"/>
    <w:pPr>
      <w:spacing w:before="20" w:after="20"/>
    </w:pPr>
    <w:rPr>
      <w:sz w:val="16"/>
      <w:lang w:val="en-US"/>
    </w:rPr>
  </w:style>
  <w:style w:type="paragraph" w:customStyle="1" w:styleId="640">
    <w:name w:val="AA Table Bullet 1"/>
    <w:basedOn w:val="1"/>
    <w:uiPriority w:val="0"/>
    <w:pPr>
      <w:numPr>
        <w:ilvl w:val="0"/>
        <w:numId w:val="59"/>
      </w:numPr>
      <w:spacing w:before="20" w:after="20"/>
    </w:pPr>
    <w:rPr>
      <w:sz w:val="16"/>
      <w:lang w:val="en-US"/>
    </w:rPr>
  </w:style>
  <w:style w:type="paragraph" w:customStyle="1" w:styleId="641">
    <w:name w:val="Style CaptionPicture + (Latin) Verdana 11 pt Not Bold Centered"/>
    <w:basedOn w:val="22"/>
    <w:uiPriority w:val="0"/>
    <w:rPr>
      <w:rFonts w:ascii="Verdana" w:hAnsi="Verdana" w:eastAsia="Times New Roman"/>
      <w:b/>
      <w:bCs w:val="0"/>
    </w:rPr>
  </w:style>
  <w:style w:type="paragraph" w:customStyle="1" w:styleId="642">
    <w:name w:val="Style CaptionPicture + (Latin) Verdana 11 pt Not Bold"/>
    <w:basedOn w:val="22"/>
    <w:link w:val="643"/>
    <w:uiPriority w:val="0"/>
    <w:rPr>
      <w:rFonts w:ascii="Verdana" w:hAnsi="Verdana"/>
      <w:b/>
      <w:bCs w:val="0"/>
    </w:rPr>
  </w:style>
  <w:style w:type="character" w:customStyle="1" w:styleId="643">
    <w:name w:val="Style CaptionPicture + (Latin) Verdana 11 pt Not Bold Char Char"/>
    <w:basedOn w:val="445"/>
    <w:link w:val="642"/>
    <w:uiPriority w:val="0"/>
    <w:rPr>
      <w:rFonts w:ascii="Verdana" w:hAnsi="Verdana" w:eastAsia="Book Antiqua" w:cs="Times New Roman"/>
      <w:b/>
      <w:bCs w:val="0"/>
      <w:szCs w:val="20"/>
      <w:lang w:eastAsia="ko-KR"/>
    </w:rPr>
  </w:style>
  <w:style w:type="paragraph" w:customStyle="1" w:styleId="644">
    <w:name w:val="Bullet3"/>
    <w:basedOn w:val="464"/>
    <w:link w:val="647"/>
    <w:uiPriority w:val="0"/>
    <w:pPr>
      <w:numPr>
        <w:ilvl w:val="0"/>
        <w:numId w:val="60"/>
      </w:numPr>
      <w:ind w:left="1944"/>
    </w:pPr>
  </w:style>
  <w:style w:type="paragraph" w:customStyle="1" w:styleId="645">
    <w:name w:val="Bullet4"/>
    <w:basedOn w:val="211"/>
    <w:link w:val="650"/>
    <w:uiPriority w:val="0"/>
    <w:pPr>
      <w:numPr>
        <w:numId w:val="61"/>
      </w:numPr>
      <w:ind w:left="2376"/>
      <w:jc w:val="both"/>
    </w:pPr>
    <w:rPr>
      <w:lang w:val="vi-VN"/>
    </w:rPr>
  </w:style>
  <w:style w:type="character" w:customStyle="1" w:styleId="646">
    <w:name w:val="A BULLET Char"/>
    <w:basedOn w:val="12"/>
    <w:link w:val="464"/>
    <w:uiPriority w:val="0"/>
    <w:rPr>
      <w:rFonts w:ascii="Arial" w:hAnsi="Arial" w:eastAsia="Batang" w:cs="Times New Roman"/>
      <w:sz w:val="20"/>
      <w:lang w:val="vi-VN"/>
    </w:rPr>
  </w:style>
  <w:style w:type="character" w:customStyle="1" w:styleId="647">
    <w:name w:val="Bullet3 Char"/>
    <w:basedOn w:val="646"/>
    <w:link w:val="644"/>
    <w:uiPriority w:val="0"/>
    <w:rPr>
      <w:rFonts w:ascii="Arial" w:hAnsi="Arial" w:eastAsia="Batang" w:cs="Times New Roman"/>
      <w:sz w:val="20"/>
      <w:lang w:val="vi-VN"/>
    </w:rPr>
  </w:style>
  <w:style w:type="paragraph" w:customStyle="1" w:styleId="648">
    <w:name w:val="bullet5"/>
    <w:basedOn w:val="645"/>
    <w:link w:val="652"/>
    <w:uiPriority w:val="0"/>
    <w:pPr>
      <w:numPr>
        <w:numId w:val="62"/>
      </w:numPr>
      <w:ind w:left="2808"/>
    </w:pPr>
  </w:style>
  <w:style w:type="character" w:customStyle="1" w:styleId="649">
    <w:name w:val="Bullet2 Char"/>
    <w:basedOn w:val="12"/>
    <w:link w:val="211"/>
    <w:uiPriority w:val="0"/>
    <w:rPr>
      <w:rFonts w:ascii="Arial" w:hAnsi="Arial" w:eastAsia="Times New Roman" w:cs="Times New Roman"/>
      <w:sz w:val="20"/>
      <w:szCs w:val="20"/>
      <w:lang w:val="en-GB"/>
    </w:rPr>
  </w:style>
  <w:style w:type="character" w:customStyle="1" w:styleId="650">
    <w:name w:val="Bullet4 Char"/>
    <w:basedOn w:val="649"/>
    <w:link w:val="645"/>
    <w:uiPriority w:val="0"/>
    <w:rPr>
      <w:rFonts w:ascii="Arial" w:hAnsi="Arial" w:eastAsia="Times New Roman" w:cs="Times New Roman"/>
      <w:sz w:val="20"/>
      <w:szCs w:val="20"/>
      <w:lang w:val="vi-VN"/>
    </w:rPr>
  </w:style>
  <w:style w:type="paragraph" w:customStyle="1" w:styleId="651">
    <w:name w:val="TOC Heading"/>
    <w:basedOn w:val="2"/>
    <w:next w:val="1"/>
    <w:qFormat/>
    <w:uiPriority w:val="39"/>
    <w:pPr>
      <w:keepLines/>
      <w:pageBreakBefore w:val="0"/>
      <w:numPr>
        <w:numId w:val="0"/>
      </w:numPr>
      <w:shd w:val="clear" w:color="auto" w:fill="auto"/>
      <w:spacing w:before="480" w:after="0" w:line="276" w:lineRule="auto"/>
      <w:outlineLvl w:val="9"/>
    </w:pPr>
    <w:rPr>
      <w:rFonts w:ascii="Cambria" w:hAnsi="Cambria"/>
      <w:bCs/>
      <w:caps w:val="0"/>
      <w:color w:val="365F91"/>
      <w:kern w:val="0"/>
      <w:szCs w:val="28"/>
      <w:lang w:val="en-US"/>
    </w:rPr>
  </w:style>
  <w:style w:type="character" w:customStyle="1" w:styleId="652">
    <w:name w:val="bullet5 Char"/>
    <w:basedOn w:val="650"/>
    <w:link w:val="648"/>
    <w:uiPriority w:val="0"/>
    <w:rPr>
      <w:rFonts w:ascii="Arial" w:hAnsi="Arial" w:eastAsia="Times New Roman" w:cs="Times New Roman"/>
      <w:sz w:val="20"/>
      <w:szCs w:val="20"/>
      <w:lang w:val="vi-VN"/>
    </w:rPr>
  </w:style>
  <w:style w:type="paragraph" w:customStyle="1" w:styleId="653">
    <w:name w:val="ACN Table Text"/>
    <w:basedOn w:val="1"/>
    <w:link w:val="654"/>
    <w:uiPriority w:val="0"/>
    <w:pPr>
      <w:spacing w:after="60"/>
      <w:ind w:left="1"/>
    </w:pPr>
    <w:rPr>
      <w:rFonts w:eastAsia="SimSun"/>
      <w:color w:val="000000"/>
      <w:sz w:val="20"/>
      <w:lang w:eastAsia="ja-JP"/>
    </w:rPr>
  </w:style>
  <w:style w:type="character" w:customStyle="1" w:styleId="654">
    <w:name w:val="ACN Table Text Char Char"/>
    <w:basedOn w:val="12"/>
    <w:link w:val="653"/>
    <w:uiPriority w:val="0"/>
    <w:rPr>
      <w:rFonts w:ascii="Arial" w:hAnsi="Arial" w:eastAsia="SimSun" w:cs="Times New Roman"/>
      <w:color w:val="000000"/>
      <w:sz w:val="20"/>
      <w:szCs w:val="20"/>
      <w:lang w:val="en-GB" w:eastAsia="ja-JP"/>
    </w:rPr>
  </w:style>
  <w:style w:type="paragraph" w:customStyle="1" w:styleId="655">
    <w:name w:val="ACN Table Heading"/>
    <w:basedOn w:val="1"/>
    <w:link w:val="656"/>
    <w:uiPriority w:val="0"/>
    <w:pPr>
      <w:spacing w:after="60"/>
    </w:pPr>
    <w:rPr>
      <w:rFonts w:eastAsia="SimSun"/>
      <w:b/>
      <w:bCs/>
      <w:color w:val="000000"/>
      <w:sz w:val="20"/>
    </w:rPr>
  </w:style>
  <w:style w:type="character" w:customStyle="1" w:styleId="656">
    <w:name w:val="ACN Table Heading Char Char"/>
    <w:basedOn w:val="12"/>
    <w:link w:val="655"/>
    <w:uiPriority w:val="0"/>
    <w:rPr>
      <w:rFonts w:ascii="Arial" w:hAnsi="Arial" w:eastAsia="SimSun" w:cs="Times New Roman"/>
      <w:b/>
      <w:bCs/>
      <w:color w:val="000000"/>
      <w:sz w:val="20"/>
      <w:szCs w:val="20"/>
      <w:lang w:val="en-GB"/>
    </w:rPr>
  </w:style>
  <w:style w:type="paragraph" w:customStyle="1" w:styleId="657">
    <w:name w:val="FT Bullet 2"/>
    <w:basedOn w:val="637"/>
    <w:uiPriority w:val="0"/>
    <w:pPr>
      <w:numPr>
        <w:numId w:val="63"/>
      </w:numPr>
      <w:tabs>
        <w:tab w:val="left" w:pos="1728"/>
      </w:tabs>
      <w:jc w:val="left"/>
    </w:pPr>
    <w:rPr>
      <w:rFonts w:cs="Arial"/>
      <w:lang w:val="en-US"/>
    </w:rPr>
  </w:style>
  <w:style w:type="paragraph" w:customStyle="1" w:styleId="658">
    <w:name w:val="IRIN 1st-level Bullet Point"/>
    <w:uiPriority w:val="0"/>
    <w:pPr>
      <w:numPr>
        <w:ilvl w:val="0"/>
        <w:numId w:val="64"/>
      </w:numPr>
      <w:tabs>
        <w:tab w:val="left" w:pos="1650"/>
      </w:tabs>
      <w:spacing w:before="60" w:after="60" w:line="312" w:lineRule="auto"/>
      <w:jc w:val="right"/>
    </w:pPr>
    <w:rPr>
      <w:rFonts w:ascii="Book Antiqua" w:hAnsi="Book Antiqua" w:eastAsia="Times New Roman" w:cs="Times New Roman"/>
      <w:sz w:val="22"/>
      <w:szCs w:val="20"/>
      <w:lang w:val="en-GB" w:eastAsia="en-US" w:bidi="ar-SA"/>
    </w:rPr>
  </w:style>
  <w:style w:type="paragraph" w:customStyle="1" w:styleId="659">
    <w:name w:val="IRIN Normal"/>
    <w:uiPriority w:val="0"/>
    <w:pPr>
      <w:spacing w:before="60" w:after="60" w:line="312" w:lineRule="auto"/>
      <w:ind w:left="864" w:hanging="360"/>
      <w:jc w:val="right"/>
    </w:pPr>
    <w:rPr>
      <w:rFonts w:ascii="Book Antiqua" w:hAnsi="Book Antiqua" w:eastAsia="Times New Roman" w:cs="Times New Roman"/>
      <w:sz w:val="22"/>
      <w:szCs w:val="20"/>
      <w:lang w:val="en-GB" w:eastAsia="en-US" w:bidi="ar-SA"/>
    </w:rPr>
  </w:style>
  <w:style w:type="paragraph" w:customStyle="1" w:styleId="660">
    <w:name w:val="Bullets 1"/>
    <w:basedOn w:val="1"/>
    <w:uiPriority w:val="0"/>
    <w:pPr>
      <w:numPr>
        <w:ilvl w:val="0"/>
        <w:numId w:val="65"/>
      </w:numPr>
    </w:pPr>
  </w:style>
  <w:style w:type="paragraph" w:customStyle="1" w:styleId="661">
    <w:name w:val="Style12"/>
    <w:basedOn w:val="200"/>
    <w:link w:val="663"/>
    <w:uiPriority w:val="0"/>
    <w:pPr>
      <w:tabs>
        <w:tab w:val="left" w:pos="1440"/>
        <w:tab w:val="left" w:pos="1800"/>
      </w:tabs>
      <w:ind w:left="1440"/>
      <w:jc w:val="both"/>
    </w:pPr>
    <w:rPr>
      <w:lang w:val="vi-VN"/>
    </w:rPr>
  </w:style>
  <w:style w:type="paragraph" w:customStyle="1" w:styleId="662">
    <w:name w:val="Bl_3"/>
    <w:basedOn w:val="644"/>
    <w:link w:val="666"/>
    <w:qFormat/>
    <w:uiPriority w:val="0"/>
    <w:pPr>
      <w:ind w:left="3240"/>
    </w:pPr>
  </w:style>
  <w:style w:type="character" w:customStyle="1" w:styleId="663">
    <w:name w:val="Style12 Char"/>
    <w:basedOn w:val="542"/>
    <w:link w:val="661"/>
    <w:uiPriority w:val="0"/>
    <w:rPr>
      <w:rFonts w:ascii="Arial" w:hAnsi="Arial" w:eastAsia="Times New Roman" w:cs="Times New Roman"/>
      <w:sz w:val="20"/>
      <w:szCs w:val="20"/>
      <w:lang w:val="vi-VN"/>
    </w:rPr>
  </w:style>
  <w:style w:type="character" w:customStyle="1" w:styleId="664">
    <w:name w:val="Bl_2 Char"/>
    <w:basedOn w:val="649"/>
    <w:link w:val="215"/>
    <w:uiPriority w:val="0"/>
    <w:rPr>
      <w:rFonts w:ascii="Arial" w:hAnsi="Arial" w:eastAsia="Times New Roman" w:cs="Times New Roman"/>
      <w:sz w:val="20"/>
      <w:szCs w:val="20"/>
      <w:lang w:val="it-IT"/>
    </w:rPr>
  </w:style>
  <w:style w:type="paragraph" w:customStyle="1" w:styleId="665">
    <w:name w:val="Bl_4"/>
    <w:basedOn w:val="645"/>
    <w:link w:val="668"/>
    <w:qFormat/>
    <w:uiPriority w:val="0"/>
    <w:pPr>
      <w:ind w:left="2160"/>
    </w:pPr>
  </w:style>
  <w:style w:type="character" w:customStyle="1" w:styleId="666">
    <w:name w:val="Bl_3 Char"/>
    <w:basedOn w:val="647"/>
    <w:link w:val="662"/>
    <w:uiPriority w:val="0"/>
    <w:rPr>
      <w:rFonts w:ascii="Arial" w:hAnsi="Arial" w:eastAsia="Batang" w:cs="Times New Roman"/>
      <w:sz w:val="20"/>
      <w:lang w:val="vi-VN"/>
    </w:rPr>
  </w:style>
  <w:style w:type="paragraph" w:customStyle="1" w:styleId="667">
    <w:name w:val="Bl_5"/>
    <w:basedOn w:val="648"/>
    <w:link w:val="670"/>
    <w:qFormat/>
    <w:uiPriority w:val="0"/>
  </w:style>
  <w:style w:type="character" w:customStyle="1" w:styleId="668">
    <w:name w:val="Bl_4 Char"/>
    <w:basedOn w:val="650"/>
    <w:link w:val="665"/>
    <w:uiPriority w:val="0"/>
    <w:rPr>
      <w:rFonts w:ascii="Arial" w:hAnsi="Arial" w:eastAsia="Times New Roman" w:cs="Times New Roman"/>
      <w:sz w:val="20"/>
      <w:szCs w:val="20"/>
      <w:lang w:val="vi-VN"/>
    </w:rPr>
  </w:style>
  <w:style w:type="paragraph" w:customStyle="1" w:styleId="669">
    <w:name w:val="ACN Normal"/>
    <w:uiPriority w:val="0"/>
    <w:pPr>
      <w:spacing w:before="60" w:after="60" w:line="240" w:lineRule="auto"/>
      <w:ind w:left="1267"/>
    </w:pPr>
    <w:rPr>
      <w:rFonts w:ascii="Arial" w:hAnsi="Arial" w:eastAsia="SimSun" w:cs="Times New Roman"/>
      <w:sz w:val="22"/>
      <w:szCs w:val="20"/>
      <w:lang w:val="en-GB" w:eastAsia="en-US" w:bidi="ar-SA"/>
    </w:rPr>
  </w:style>
  <w:style w:type="character" w:customStyle="1" w:styleId="670">
    <w:name w:val="Bl_5 Char"/>
    <w:basedOn w:val="652"/>
    <w:link w:val="667"/>
    <w:uiPriority w:val="0"/>
    <w:rPr>
      <w:rFonts w:ascii="Arial" w:hAnsi="Arial" w:eastAsia="Times New Roman" w:cs="Times New Roman"/>
      <w:sz w:val="20"/>
      <w:szCs w:val="20"/>
      <w:lang w:val="vi-VN"/>
    </w:rPr>
  </w:style>
  <w:style w:type="paragraph" w:customStyle="1" w:styleId="671">
    <w:name w:val="Normal Text"/>
    <w:basedOn w:val="1"/>
    <w:link w:val="674"/>
    <w:autoRedefine/>
    <w:qFormat/>
    <w:uiPriority w:val="0"/>
    <w:pPr>
      <w:numPr>
        <w:ilvl w:val="0"/>
        <w:numId w:val="66"/>
      </w:numPr>
      <w:spacing w:line="240" w:lineRule="auto"/>
      <w:jc w:val="left"/>
    </w:pPr>
    <w:rPr>
      <w:rFonts w:eastAsia="SimSun"/>
      <w:szCs w:val="22"/>
    </w:rPr>
  </w:style>
  <w:style w:type="paragraph" w:customStyle="1" w:styleId="672">
    <w:name w:val="Bullet 1"/>
    <w:basedOn w:val="671"/>
    <w:autoRedefine/>
    <w:qFormat/>
    <w:uiPriority w:val="0"/>
    <w:pPr>
      <w:tabs>
        <w:tab w:val="left" w:pos="1870"/>
      </w:tabs>
      <w:jc w:val="both"/>
    </w:pPr>
    <w:rPr>
      <w:b/>
      <w:szCs w:val="20"/>
      <w:lang w:val="en-US" w:eastAsia="ja-JP"/>
    </w:rPr>
  </w:style>
  <w:style w:type="character" w:customStyle="1" w:styleId="673">
    <w:name w:val="Table Text Char"/>
    <w:basedOn w:val="12"/>
    <w:link w:val="226"/>
    <w:uiPriority w:val="0"/>
    <w:rPr>
      <w:rFonts w:ascii="Arial" w:hAnsi="Arial" w:eastAsia="Times New Roman" w:cs="Times New Roman"/>
      <w:sz w:val="20"/>
      <w:szCs w:val="20"/>
    </w:rPr>
  </w:style>
  <w:style w:type="character" w:customStyle="1" w:styleId="674">
    <w:name w:val="Normal Text Char"/>
    <w:basedOn w:val="12"/>
    <w:link w:val="671"/>
    <w:uiPriority w:val="0"/>
    <w:rPr>
      <w:rFonts w:ascii="Arial" w:hAnsi="Arial" w:eastAsia="SimSun" w:cs="Times New Roman"/>
      <w:lang w:val="en-GB"/>
    </w:rPr>
  </w:style>
  <w:style w:type="paragraph" w:customStyle="1" w:styleId="675">
    <w:name w:val="S Bullet 1"/>
    <w:basedOn w:val="672"/>
    <w:autoRedefine/>
    <w:qFormat/>
    <w:uiPriority w:val="0"/>
    <w:pPr>
      <w:numPr>
        <w:numId w:val="67"/>
      </w:numPr>
      <w:tabs>
        <w:tab w:val="left" w:pos="720"/>
        <w:tab w:val="clear" w:pos="1870"/>
      </w:tabs>
      <w:ind w:right="144"/>
    </w:pPr>
    <w:rPr>
      <w:b w:val="0"/>
    </w:rPr>
  </w:style>
  <w:style w:type="paragraph" w:customStyle="1" w:styleId="676">
    <w:name w:val="S Bullet 2"/>
    <w:basedOn w:val="675"/>
    <w:autoRedefine/>
    <w:qFormat/>
    <w:uiPriority w:val="0"/>
    <w:pPr>
      <w:numPr>
        <w:numId w:val="0"/>
      </w:numPr>
      <w:tabs>
        <w:tab w:val="left" w:pos="1800"/>
        <w:tab w:val="left" w:pos="3600"/>
      </w:tabs>
      <w:ind w:right="0"/>
    </w:pPr>
    <w:rPr>
      <w:rFonts w:ascii="Times New Roman" w:hAnsi="Times New Roman"/>
      <w:b/>
      <w:szCs w:val="22"/>
      <w:lang w:val="pt-BR"/>
    </w:rPr>
  </w:style>
  <w:style w:type="paragraph" w:customStyle="1" w:styleId="677">
    <w:name w:val="ACE Table Text"/>
    <w:basedOn w:val="1"/>
    <w:link w:val="678"/>
    <w:uiPriority w:val="0"/>
    <w:pPr>
      <w:spacing w:before="120" w:line="240" w:lineRule="auto"/>
      <w:ind w:left="0" w:firstLine="0"/>
      <w:jc w:val="left"/>
    </w:pPr>
    <w:rPr>
      <w:rFonts w:eastAsia="SimSun"/>
      <w:color w:val="000000"/>
    </w:rPr>
  </w:style>
  <w:style w:type="character" w:customStyle="1" w:styleId="678">
    <w:name w:val="ACE Table Text Char Char"/>
    <w:basedOn w:val="12"/>
    <w:link w:val="677"/>
    <w:uiPriority w:val="0"/>
    <w:rPr>
      <w:rFonts w:ascii="Arial" w:hAnsi="Arial" w:eastAsia="SimSun" w:cs="Times New Roman"/>
      <w:color w:val="000000"/>
      <w:szCs w:val="20"/>
      <w:lang w:val="en-GB"/>
    </w:rPr>
  </w:style>
  <w:style w:type="paragraph" w:customStyle="1" w:styleId="679">
    <w:name w:val="S Normal Text"/>
    <w:basedOn w:val="671"/>
    <w:link w:val="680"/>
    <w:autoRedefine/>
    <w:qFormat/>
    <w:uiPriority w:val="0"/>
    <w:pPr>
      <w:numPr>
        <w:numId w:val="0"/>
      </w:numPr>
      <w:tabs>
        <w:tab w:val="left" w:pos="-180"/>
      </w:tabs>
      <w:spacing w:after="60"/>
    </w:pPr>
    <w:rPr>
      <w:rFonts w:ascii="Times New Roman" w:hAnsi="Times New Roman" w:eastAsia="Times New Roman"/>
      <w:bCs/>
      <w:sz w:val="24"/>
      <w:szCs w:val="24"/>
    </w:rPr>
  </w:style>
  <w:style w:type="character" w:customStyle="1" w:styleId="680">
    <w:name w:val="S Normal Text Char"/>
    <w:basedOn w:val="674"/>
    <w:link w:val="679"/>
    <w:uiPriority w:val="0"/>
    <w:rPr>
      <w:rFonts w:ascii="Times New Roman" w:hAnsi="Times New Roman" w:eastAsia="Times New Roman" w:cs="Times New Roman"/>
      <w:bCs/>
      <w:sz w:val="24"/>
      <w:szCs w:val="24"/>
      <w:lang w:val="en-GB"/>
    </w:rPr>
  </w:style>
  <w:style w:type="character" w:customStyle="1" w:styleId="681">
    <w:name w:val="ACE Heading 0 Char"/>
    <w:basedOn w:val="12"/>
    <w:link w:val="682"/>
    <w:uiPriority w:val="0"/>
    <w:rPr>
      <w:rFonts w:ascii="Arial" w:hAnsi="Arial"/>
      <w:b/>
      <w:caps/>
      <w:color w:val="003366"/>
      <w:sz w:val="24"/>
      <w:szCs w:val="36"/>
      <w:lang w:val="en-AU"/>
    </w:rPr>
  </w:style>
  <w:style w:type="paragraph" w:customStyle="1" w:styleId="682">
    <w:name w:val="ACE Heading 0"/>
    <w:basedOn w:val="1"/>
    <w:next w:val="1"/>
    <w:link w:val="681"/>
    <w:uiPriority w:val="0"/>
    <w:pPr>
      <w:spacing w:before="240" w:after="240" w:line="240" w:lineRule="auto"/>
      <w:ind w:left="0" w:firstLine="0"/>
      <w:jc w:val="left"/>
    </w:pPr>
    <w:rPr>
      <w:rFonts w:eastAsiaTheme="minorHAnsi" w:cstheme="minorBidi"/>
      <w:b/>
      <w:caps/>
      <w:color w:val="003366"/>
      <w:sz w:val="24"/>
      <w:szCs w:val="36"/>
      <w:lang w:val="en-AU"/>
    </w:rPr>
  </w:style>
  <w:style w:type="paragraph" w:customStyle="1" w:styleId="683">
    <w:name w:val="ACE Heading 5"/>
    <w:basedOn w:val="684"/>
    <w:uiPriority w:val="0"/>
    <w:pPr>
      <w:numPr>
        <w:ilvl w:val="4"/>
      </w:numPr>
      <w:tabs>
        <w:tab w:val="left" w:pos="3240"/>
      </w:tabs>
    </w:pPr>
    <w:rPr>
      <w:b/>
      <w:i/>
      <w:sz w:val="22"/>
    </w:rPr>
  </w:style>
  <w:style w:type="paragraph" w:customStyle="1" w:styleId="684">
    <w:name w:val="ACE Heading 4"/>
    <w:basedOn w:val="1"/>
    <w:uiPriority w:val="0"/>
    <w:pPr>
      <w:numPr>
        <w:ilvl w:val="3"/>
        <w:numId w:val="68"/>
      </w:numPr>
      <w:tabs>
        <w:tab w:val="left" w:pos="3240"/>
        <w:tab w:val="clear" w:pos="360"/>
      </w:tabs>
      <w:spacing w:before="120" w:line="240" w:lineRule="auto"/>
      <w:ind w:left="3240" w:hanging="972"/>
      <w:jc w:val="left"/>
    </w:pPr>
    <w:rPr>
      <w:rFonts w:eastAsia="SimSun"/>
      <w:color w:val="003366"/>
      <w:sz w:val="24"/>
      <w:szCs w:val="24"/>
    </w:rPr>
  </w:style>
  <w:style w:type="paragraph" w:customStyle="1" w:styleId="685">
    <w:name w:val="ACE Heading 1"/>
    <w:basedOn w:val="2"/>
    <w:next w:val="1"/>
    <w:link w:val="746"/>
    <w:uiPriority w:val="0"/>
    <w:pPr>
      <w:numPr>
        <w:ilvl w:val="0"/>
        <w:numId w:val="68"/>
      </w:numPr>
      <w:shd w:val="clear" w:color="auto" w:fill="auto"/>
      <w:snapToGrid w:val="0"/>
      <w:spacing w:before="240" w:line="240" w:lineRule="auto"/>
      <w:ind w:left="850" w:hanging="850"/>
    </w:pPr>
    <w:rPr>
      <w:bCs/>
      <w:color w:val="003366"/>
      <w:kern w:val="32"/>
      <w:sz w:val="28"/>
      <w:szCs w:val="36"/>
    </w:rPr>
  </w:style>
  <w:style w:type="paragraph" w:customStyle="1" w:styleId="686">
    <w:name w:val="ACE Heading 2"/>
    <w:basedOn w:val="4"/>
    <w:next w:val="1"/>
    <w:uiPriority w:val="0"/>
    <w:pPr>
      <w:numPr>
        <w:numId w:val="68"/>
      </w:numPr>
      <w:shd w:val="clear" w:color="auto" w:fill="auto"/>
      <w:tabs>
        <w:tab w:val="left" w:pos="0"/>
        <w:tab w:val="left" w:pos="1404"/>
        <w:tab w:val="clear" w:pos="1800"/>
      </w:tabs>
      <w:snapToGrid w:val="0"/>
      <w:spacing w:before="240" w:line="240" w:lineRule="auto"/>
      <w:ind w:right="0"/>
    </w:pPr>
    <w:rPr>
      <w:rFonts w:cs="Arial"/>
      <w:bCs/>
      <w:iCs/>
      <w:color w:val="003366"/>
      <w:szCs w:val="28"/>
    </w:rPr>
  </w:style>
  <w:style w:type="paragraph" w:customStyle="1" w:styleId="687">
    <w:name w:val="ACE Heading 3"/>
    <w:basedOn w:val="1"/>
    <w:next w:val="1"/>
    <w:link w:val="714"/>
    <w:uiPriority w:val="0"/>
    <w:pPr>
      <w:numPr>
        <w:ilvl w:val="2"/>
        <w:numId w:val="68"/>
      </w:numPr>
      <w:tabs>
        <w:tab w:val="left" w:pos="2376"/>
      </w:tabs>
      <w:snapToGrid w:val="0"/>
      <w:spacing w:before="120" w:line="240" w:lineRule="auto"/>
      <w:jc w:val="left"/>
    </w:pPr>
    <w:rPr>
      <w:rFonts w:eastAsia="SimSun" w:cs="Arial"/>
      <w:color w:val="003366"/>
      <w:sz w:val="24"/>
      <w:szCs w:val="22"/>
    </w:rPr>
  </w:style>
  <w:style w:type="paragraph" w:customStyle="1" w:styleId="688">
    <w:name w:val="0_MyTitle"/>
    <w:basedOn w:val="1"/>
    <w:uiPriority w:val="0"/>
    <w:pPr>
      <w:spacing w:before="0" w:after="0" w:line="360" w:lineRule="auto"/>
      <w:ind w:left="0" w:firstLine="0"/>
      <w:jc w:val="left"/>
    </w:pPr>
    <w:rPr>
      <w:rFonts w:cs="Arial"/>
      <w:b/>
      <w:bCs/>
      <w:szCs w:val="24"/>
      <w:lang w:val="en-US"/>
    </w:rPr>
  </w:style>
  <w:style w:type="paragraph" w:customStyle="1" w:styleId="689">
    <w:name w:val="Style Heading 4h4Level 4 Topic HeadingH4Sub-MinorCase Sub-Head..."/>
    <w:basedOn w:val="6"/>
    <w:autoRedefine/>
    <w:qFormat/>
    <w:uiPriority w:val="0"/>
    <w:pPr>
      <w:numPr>
        <w:numId w:val="0"/>
      </w:numPr>
      <w:tabs>
        <w:tab w:val="left" w:pos="900"/>
      </w:tabs>
      <w:spacing w:after="120" w:line="312" w:lineRule="auto"/>
    </w:pPr>
    <w:rPr>
      <w:szCs w:val="22"/>
      <w:lang w:val="it-IT"/>
    </w:rPr>
  </w:style>
  <w:style w:type="paragraph" w:customStyle="1" w:styleId="690">
    <w:name w:val="Style Heading 1h1Level 1 Topic HeadingH1Section1HDH111secti..."/>
    <w:basedOn w:val="2"/>
    <w:autoRedefine/>
    <w:qFormat/>
    <w:uiPriority w:val="0"/>
    <w:pPr>
      <w:numPr>
        <w:numId w:val="42"/>
      </w:numPr>
    </w:pPr>
    <w:rPr>
      <w:bCs/>
    </w:rPr>
  </w:style>
  <w:style w:type="paragraph" w:customStyle="1" w:styleId="691">
    <w:name w:val="Style13"/>
    <w:basedOn w:val="69"/>
    <w:autoRedefine/>
    <w:qFormat/>
    <w:uiPriority w:val="0"/>
  </w:style>
  <w:style w:type="paragraph" w:customStyle="1" w:styleId="692">
    <w:name w:val="Style14"/>
    <w:basedOn w:val="691"/>
    <w:autoRedefine/>
    <w:qFormat/>
    <w:uiPriority w:val="0"/>
  </w:style>
  <w:style w:type="paragraph" w:customStyle="1" w:styleId="693">
    <w:name w:val="T Normal"/>
    <w:basedOn w:val="1"/>
    <w:autoRedefine/>
    <w:uiPriority w:val="0"/>
    <w:pPr>
      <w:spacing w:after="60" w:line="240" w:lineRule="auto"/>
      <w:ind w:left="1400" w:right="-1042" w:firstLine="0"/>
    </w:pPr>
    <w:rPr>
      <w:rFonts w:cs="Arial"/>
      <w:iCs/>
      <w:sz w:val="20"/>
      <w:lang w:val="da-DK"/>
    </w:rPr>
  </w:style>
  <w:style w:type="paragraph" w:customStyle="1" w:styleId="694">
    <w:name w:val="T Bullet 2"/>
    <w:basedOn w:val="1"/>
    <w:autoRedefine/>
    <w:uiPriority w:val="0"/>
    <w:pPr>
      <w:numPr>
        <w:ilvl w:val="0"/>
        <w:numId w:val="69"/>
      </w:numPr>
      <w:spacing w:after="60" w:line="240" w:lineRule="auto"/>
    </w:pPr>
    <w:rPr>
      <w:rFonts w:cs="Arial"/>
      <w:iCs/>
      <w:szCs w:val="22"/>
    </w:rPr>
  </w:style>
  <w:style w:type="paragraph" w:customStyle="1" w:styleId="695">
    <w:name w:val="T Bullet 01"/>
    <w:basedOn w:val="1"/>
    <w:autoRedefine/>
    <w:qFormat/>
    <w:uiPriority w:val="0"/>
    <w:pPr>
      <w:numPr>
        <w:ilvl w:val="0"/>
        <w:numId w:val="70"/>
      </w:numPr>
      <w:spacing w:before="40" w:after="40" w:line="240" w:lineRule="auto"/>
    </w:pPr>
    <w:rPr>
      <w:rFonts w:cs="Arial"/>
      <w:iCs/>
      <w:szCs w:val="22"/>
    </w:rPr>
  </w:style>
  <w:style w:type="paragraph" w:customStyle="1" w:styleId="696">
    <w:name w:val="Style15"/>
    <w:basedOn w:val="6"/>
    <w:autoRedefine/>
    <w:qFormat/>
    <w:uiPriority w:val="0"/>
    <w:pPr>
      <w:numPr>
        <w:numId w:val="0"/>
      </w:numPr>
      <w:ind w:left="180"/>
    </w:pPr>
    <w:rPr>
      <w:szCs w:val="22"/>
    </w:rPr>
  </w:style>
  <w:style w:type="character" w:customStyle="1" w:styleId="697">
    <w:name w:val="urlnktxtstd2"/>
    <w:basedOn w:val="12"/>
    <w:uiPriority w:val="0"/>
    <w:rPr>
      <w:rFonts w:hint="default" w:ascii="Arial" w:hAnsi="Arial" w:cs="Arial"/>
      <w:color w:val="000000"/>
      <w:sz w:val="17"/>
      <w:szCs w:val="17"/>
    </w:rPr>
  </w:style>
  <w:style w:type="paragraph" w:customStyle="1" w:styleId="698">
    <w:name w:val="Bullet 3"/>
    <w:basedOn w:val="671"/>
    <w:autoRedefine/>
    <w:uiPriority w:val="0"/>
    <w:pPr>
      <w:numPr>
        <w:ilvl w:val="0"/>
        <w:numId w:val="71"/>
      </w:numPr>
      <w:spacing w:after="80"/>
      <w:ind w:hanging="720"/>
      <w:jc w:val="both"/>
    </w:pPr>
    <w:rPr>
      <w:lang w:val="en-US"/>
    </w:rPr>
  </w:style>
  <w:style w:type="paragraph" w:customStyle="1" w:styleId="699">
    <w:name w:val="Table Normal 2"/>
    <w:uiPriority w:val="0"/>
    <w:pPr>
      <w:spacing w:before="40" w:after="40" w:line="240" w:lineRule="auto"/>
    </w:pPr>
    <w:rPr>
      <w:rFonts w:ascii="Book Antiqua" w:hAnsi="Book Antiqua" w:eastAsia="Times New Roman" w:cs="Times New Roman"/>
      <w:sz w:val="18"/>
      <w:szCs w:val="20"/>
      <w:lang w:val="en-GB" w:eastAsia="en-US" w:bidi="ar-SA"/>
    </w:rPr>
  </w:style>
  <w:style w:type="paragraph" w:customStyle="1" w:styleId="700">
    <w:name w:val="Hoi"/>
    <w:basedOn w:val="1"/>
    <w:uiPriority w:val="0"/>
    <w:pPr>
      <w:numPr>
        <w:ilvl w:val="3"/>
        <w:numId w:val="72"/>
      </w:numPr>
    </w:pPr>
  </w:style>
  <w:style w:type="paragraph" w:customStyle="1" w:styleId="701">
    <w:name w:val="Req Style"/>
    <w:basedOn w:val="679"/>
    <w:link w:val="702"/>
    <w:autoRedefine/>
    <w:qFormat/>
    <w:uiPriority w:val="0"/>
    <w:pPr>
      <w:tabs>
        <w:tab w:val="left" w:pos="2880"/>
      </w:tabs>
      <w:ind w:left="2880" w:hanging="1440"/>
      <w:jc w:val="both"/>
    </w:pPr>
    <w:rPr>
      <w:b/>
      <w:szCs w:val="20"/>
    </w:rPr>
  </w:style>
  <w:style w:type="character" w:customStyle="1" w:styleId="702">
    <w:name w:val="Req Style Char"/>
    <w:basedOn w:val="680"/>
    <w:link w:val="701"/>
    <w:uiPriority w:val="0"/>
    <w:rPr>
      <w:rFonts w:ascii="Times New Roman" w:hAnsi="Times New Roman" w:eastAsia="Times New Roman" w:cs="Times New Roman"/>
      <w:b/>
      <w:sz w:val="24"/>
      <w:szCs w:val="20"/>
      <w:lang w:val="en-GB"/>
    </w:rPr>
  </w:style>
  <w:style w:type="character" w:customStyle="1" w:styleId="703">
    <w:name w:val="h5 Char1"/>
    <w:basedOn w:val="12"/>
    <w:uiPriority w:val="0"/>
    <w:rPr>
      <w:rFonts w:ascii="Arial" w:hAnsi="Arial"/>
      <w:b/>
      <w:sz w:val="22"/>
      <w:szCs w:val="28"/>
      <w:lang w:val="en-GB" w:eastAsia="en-US" w:bidi="ar-SA"/>
    </w:rPr>
  </w:style>
  <w:style w:type="paragraph" w:customStyle="1" w:styleId="704">
    <w:name w:val="Bullet List"/>
    <w:basedOn w:val="1"/>
    <w:link w:val="705"/>
    <w:uiPriority w:val="0"/>
    <w:pPr>
      <w:numPr>
        <w:ilvl w:val="0"/>
        <w:numId w:val="73"/>
      </w:numPr>
      <w:spacing w:before="0" w:after="0" w:line="360" w:lineRule="auto"/>
      <w:jc w:val="left"/>
    </w:pPr>
    <w:rPr>
      <w:rFonts w:eastAsia="SimSun"/>
      <w:lang w:val="en-US"/>
    </w:rPr>
  </w:style>
  <w:style w:type="character" w:customStyle="1" w:styleId="705">
    <w:name w:val="Bullet List Char"/>
    <w:basedOn w:val="12"/>
    <w:link w:val="704"/>
    <w:uiPriority w:val="0"/>
    <w:rPr>
      <w:rFonts w:ascii="Arial" w:hAnsi="Arial" w:eastAsia="SimSun" w:cs="Times New Roman"/>
      <w:szCs w:val="20"/>
    </w:rPr>
  </w:style>
  <w:style w:type="paragraph" w:customStyle="1" w:styleId="706">
    <w:name w:val="CES Header - Document Name"/>
    <w:basedOn w:val="1"/>
    <w:uiPriority w:val="0"/>
    <w:pPr>
      <w:tabs>
        <w:tab w:val="right" w:pos="9000"/>
      </w:tabs>
      <w:spacing w:before="0" w:after="0" w:line="240" w:lineRule="auto"/>
      <w:ind w:left="0" w:firstLine="0"/>
      <w:jc w:val="right"/>
    </w:pPr>
    <w:rPr>
      <w:rFonts w:eastAsia="SimSun"/>
      <w:b/>
      <w:color w:val="000000"/>
      <w:sz w:val="24"/>
      <w:szCs w:val="24"/>
    </w:rPr>
  </w:style>
  <w:style w:type="table" w:customStyle="1" w:styleId="707">
    <w:name w:val="ACE Table Grid"/>
    <w:basedOn w:val="13"/>
    <w:uiPriority w:val="0"/>
    <w:pPr>
      <w:spacing w:after="0" w:line="240" w:lineRule="auto"/>
    </w:pPr>
    <w:rPr>
      <w:rFonts w:ascii="Arial" w:hAnsi="Arial" w:eastAsia="SimSun" w:cs="Times New Roman"/>
      <w:sz w:val="18"/>
      <w:szCs w:val="20"/>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Pr>
    <w:tblStylePr w:type="firstRow">
      <w:pPr>
        <w:wordWrap/>
        <w:ind w:left="0" w:leftChars="0"/>
      </w:pPr>
      <w:rPr>
        <w:rFonts w:ascii="Arial" w:hAnsi="Arial"/>
        <w:b/>
        <w:sz w:val="18"/>
      </w:rPr>
      <w:tcPr>
        <w:tcBorders>
          <w:top w:val="single" w:color="999999" w:sz="4" w:space="0"/>
          <w:left w:val="single" w:color="999999" w:sz="4" w:space="0"/>
          <w:bottom w:val="single" w:color="999999" w:sz="4" w:space="0"/>
          <w:right w:val="single" w:color="999999" w:sz="4" w:space="0"/>
          <w:insideH w:val="single" w:sz="4" w:space="0"/>
          <w:insideV w:val="single" w:sz="4" w:space="0"/>
        </w:tcBorders>
        <w:shd w:val="clear" w:color="auto" w:fill="E0E0E0"/>
      </w:tcPr>
    </w:tblStylePr>
  </w:style>
  <w:style w:type="paragraph" w:customStyle="1" w:styleId="708">
    <w:name w:val="Sub-Heading"/>
    <w:next w:val="1"/>
    <w:uiPriority w:val="0"/>
    <w:pPr>
      <w:spacing w:before="120" w:after="120" w:line="240" w:lineRule="auto"/>
    </w:pPr>
    <w:rPr>
      <w:rFonts w:ascii="Book Antiqua" w:hAnsi="Book Antiqua" w:eastAsia="SimSun" w:cs="Times New Roman"/>
      <w:b/>
      <w:smallCaps/>
      <w:sz w:val="24"/>
      <w:szCs w:val="20"/>
      <w:lang w:val="en-US" w:eastAsia="en-US" w:bidi="ar-SA"/>
    </w:rPr>
  </w:style>
  <w:style w:type="paragraph" w:customStyle="1" w:styleId="709">
    <w:name w:val="Normal-Table"/>
    <w:basedOn w:val="1"/>
    <w:uiPriority w:val="0"/>
    <w:pPr>
      <w:spacing w:before="20" w:after="60" w:line="240" w:lineRule="auto"/>
      <w:ind w:left="0" w:firstLine="0"/>
      <w:jc w:val="left"/>
    </w:pPr>
    <w:rPr>
      <w:rFonts w:ascii="Times New Roman" w:hAnsi="Times New Roman" w:eastAsia="SimSun"/>
      <w:sz w:val="20"/>
    </w:rPr>
  </w:style>
  <w:style w:type="paragraph" w:customStyle="1" w:styleId="710">
    <w:name w:val="ACE Quote Box"/>
    <w:basedOn w:val="1"/>
    <w:uiPriority w:val="0"/>
    <w:pPr>
      <w:spacing w:before="0" w:after="0" w:line="240" w:lineRule="auto"/>
      <w:ind w:left="0" w:firstLine="0"/>
      <w:jc w:val="left"/>
    </w:pPr>
    <w:rPr>
      <w:rFonts w:eastAsia="SimSun"/>
      <w:b/>
      <w:color w:val="CC3300"/>
      <w:sz w:val="20"/>
      <w:szCs w:val="22"/>
    </w:rPr>
  </w:style>
  <w:style w:type="paragraph" w:customStyle="1" w:styleId="711">
    <w:name w:val="ACE Table Heading"/>
    <w:basedOn w:val="1"/>
    <w:uiPriority w:val="0"/>
    <w:pPr>
      <w:spacing w:after="60" w:line="240" w:lineRule="auto"/>
      <w:ind w:left="2" w:right="-142" w:firstLine="0"/>
      <w:jc w:val="left"/>
    </w:pPr>
    <w:rPr>
      <w:rFonts w:eastAsia="SimSun"/>
      <w:b/>
      <w:bCs/>
      <w:color w:val="FFFFFF"/>
      <w:sz w:val="20"/>
    </w:rPr>
  </w:style>
  <w:style w:type="paragraph" w:customStyle="1" w:styleId="712">
    <w:name w:val="PFMS Table_Header"/>
    <w:basedOn w:val="1"/>
    <w:uiPriority w:val="0"/>
    <w:pPr>
      <w:spacing w:before="0" w:after="0" w:line="240" w:lineRule="auto"/>
      <w:ind w:left="0" w:firstLine="0"/>
      <w:jc w:val="left"/>
    </w:pPr>
    <w:rPr>
      <w:rFonts w:eastAsia="SimSun" w:cs="Arial"/>
      <w:b/>
      <w:bCs/>
      <w:sz w:val="18"/>
      <w:szCs w:val="18"/>
      <w:lang w:val="en-US" w:eastAsia="zh-CN"/>
    </w:rPr>
  </w:style>
  <w:style w:type="paragraph" w:customStyle="1" w:styleId="713">
    <w:name w:val="PFMS Table_Bullet"/>
    <w:basedOn w:val="1"/>
    <w:uiPriority w:val="0"/>
    <w:pPr>
      <w:numPr>
        <w:ilvl w:val="0"/>
        <w:numId w:val="74"/>
      </w:numPr>
      <w:spacing w:before="0" w:after="0" w:line="240" w:lineRule="auto"/>
      <w:jc w:val="left"/>
    </w:pPr>
    <w:rPr>
      <w:rFonts w:eastAsia="SimSun" w:cs="Arial"/>
      <w:sz w:val="20"/>
      <w:lang w:eastAsia="zh-CN"/>
    </w:rPr>
  </w:style>
  <w:style w:type="character" w:customStyle="1" w:styleId="714">
    <w:name w:val="ACE Heading 3 Char Char"/>
    <w:basedOn w:val="12"/>
    <w:link w:val="687"/>
    <w:uiPriority w:val="0"/>
    <w:rPr>
      <w:rFonts w:ascii="Arial" w:hAnsi="Arial" w:eastAsia="SimSun" w:cs="Arial"/>
      <w:color w:val="003366"/>
      <w:sz w:val="24"/>
      <w:lang w:val="en-GB"/>
    </w:rPr>
  </w:style>
  <w:style w:type="paragraph" w:customStyle="1" w:styleId="715">
    <w:name w:val="ACE Key Sentence"/>
    <w:basedOn w:val="687"/>
    <w:uiPriority w:val="0"/>
    <w:pPr>
      <w:numPr>
        <w:ilvl w:val="0"/>
        <w:numId w:val="0"/>
      </w:numPr>
      <w:ind w:left="1843"/>
    </w:pPr>
    <w:rPr>
      <w:iCs/>
      <w:color w:val="A50021"/>
    </w:rPr>
  </w:style>
  <w:style w:type="paragraph" w:customStyle="1" w:styleId="716">
    <w:name w:val="CES Body Text"/>
    <w:basedOn w:val="1"/>
    <w:link w:val="724"/>
    <w:uiPriority w:val="0"/>
    <w:pPr>
      <w:spacing w:after="60" w:line="240" w:lineRule="auto"/>
      <w:ind w:left="454" w:firstLine="0"/>
      <w:jc w:val="left"/>
    </w:pPr>
    <w:rPr>
      <w:rFonts w:eastAsia="SimSun"/>
      <w:color w:val="000000"/>
      <w:sz w:val="20"/>
    </w:rPr>
  </w:style>
  <w:style w:type="paragraph" w:customStyle="1" w:styleId="717">
    <w:name w:val="ACE tablehead"/>
    <w:basedOn w:val="1"/>
    <w:uiPriority w:val="0"/>
    <w:pPr>
      <w:spacing w:after="60" w:line="240" w:lineRule="auto"/>
      <w:ind w:left="-142" w:right="-142" w:firstLine="0"/>
      <w:jc w:val="center"/>
    </w:pPr>
    <w:rPr>
      <w:rFonts w:eastAsia="SimSun" w:cs="Arial"/>
      <w:b/>
      <w:bCs/>
      <w:color w:val="FFFFFF"/>
      <w:sz w:val="20"/>
    </w:rPr>
  </w:style>
  <w:style w:type="paragraph" w:customStyle="1" w:styleId="718">
    <w:name w:val="ACE Bullet Bold"/>
    <w:basedOn w:val="1"/>
    <w:uiPriority w:val="0"/>
    <w:pPr>
      <w:tabs>
        <w:tab w:val="left" w:pos="2132"/>
      </w:tabs>
      <w:spacing w:before="120" w:line="240" w:lineRule="auto"/>
      <w:ind w:left="0" w:firstLine="0"/>
      <w:jc w:val="left"/>
    </w:pPr>
    <w:rPr>
      <w:rFonts w:eastAsia="SimSun"/>
      <w:b/>
      <w:color w:val="000000"/>
      <w:sz w:val="20"/>
      <w:szCs w:val="22"/>
    </w:rPr>
  </w:style>
  <w:style w:type="paragraph" w:customStyle="1" w:styleId="719">
    <w:name w:val="SG Table of Contents"/>
    <w:basedOn w:val="1"/>
    <w:uiPriority w:val="0"/>
    <w:pPr>
      <w:spacing w:before="120" w:line="240" w:lineRule="auto"/>
      <w:ind w:left="0" w:firstLine="0"/>
      <w:jc w:val="center"/>
    </w:pPr>
    <w:rPr>
      <w:rFonts w:eastAsia="SimSun"/>
      <w:b/>
      <w:caps/>
      <w:color w:val="003366"/>
      <w:sz w:val="28"/>
      <w:szCs w:val="28"/>
    </w:rPr>
  </w:style>
  <w:style w:type="paragraph" w:customStyle="1" w:styleId="720">
    <w:name w:val="HRT Table Text"/>
    <w:basedOn w:val="1"/>
    <w:link w:val="721"/>
    <w:uiPriority w:val="0"/>
    <w:pPr>
      <w:spacing w:after="60" w:line="240" w:lineRule="auto"/>
      <w:ind w:left="1" w:firstLine="0"/>
      <w:jc w:val="left"/>
    </w:pPr>
    <w:rPr>
      <w:rFonts w:eastAsia="SimSun"/>
      <w:color w:val="000000"/>
      <w:sz w:val="20"/>
      <w:lang w:eastAsia="ja-JP"/>
    </w:rPr>
  </w:style>
  <w:style w:type="character" w:customStyle="1" w:styleId="721">
    <w:name w:val="HRT Table Text Char Char"/>
    <w:basedOn w:val="12"/>
    <w:link w:val="720"/>
    <w:uiPriority w:val="0"/>
    <w:rPr>
      <w:rFonts w:ascii="Arial" w:hAnsi="Arial" w:eastAsia="SimSun" w:cs="Times New Roman"/>
      <w:color w:val="000000"/>
      <w:sz w:val="20"/>
      <w:szCs w:val="20"/>
      <w:lang w:val="en-GB" w:eastAsia="ja-JP"/>
    </w:rPr>
  </w:style>
  <w:style w:type="paragraph" w:customStyle="1" w:styleId="722">
    <w:name w:val="HRT Table Heading"/>
    <w:basedOn w:val="1"/>
    <w:link w:val="725"/>
    <w:uiPriority w:val="0"/>
    <w:pPr>
      <w:spacing w:after="60" w:line="240" w:lineRule="auto"/>
      <w:ind w:left="0" w:firstLine="0"/>
      <w:jc w:val="left"/>
    </w:pPr>
    <w:rPr>
      <w:rFonts w:eastAsia="SimSun"/>
      <w:b/>
      <w:bCs/>
      <w:color w:val="000000"/>
      <w:sz w:val="20"/>
    </w:rPr>
  </w:style>
  <w:style w:type="paragraph" w:customStyle="1" w:styleId="723">
    <w:name w:val="HRT Heading 0"/>
    <w:basedOn w:val="1"/>
    <w:next w:val="716"/>
    <w:uiPriority w:val="0"/>
    <w:pPr>
      <w:pageBreakBefore/>
      <w:shd w:val="clear" w:color="auto" w:fill="000000"/>
      <w:spacing w:before="360" w:after="240" w:line="240" w:lineRule="auto"/>
      <w:ind w:left="0" w:firstLine="0"/>
      <w:jc w:val="center"/>
    </w:pPr>
    <w:rPr>
      <w:rFonts w:eastAsia="SimSun"/>
      <w:b/>
      <w:caps/>
      <w:color w:val="FFFFFF"/>
      <w:sz w:val="24"/>
      <w:szCs w:val="24"/>
    </w:rPr>
  </w:style>
  <w:style w:type="character" w:customStyle="1" w:styleId="724">
    <w:name w:val="CES Body Text Char Char"/>
    <w:basedOn w:val="12"/>
    <w:link w:val="716"/>
    <w:uiPriority w:val="0"/>
    <w:rPr>
      <w:rFonts w:ascii="Arial" w:hAnsi="Arial" w:eastAsia="SimSun" w:cs="Times New Roman"/>
      <w:color w:val="000000"/>
      <w:sz w:val="20"/>
      <w:szCs w:val="20"/>
      <w:lang w:val="en-GB"/>
    </w:rPr>
  </w:style>
  <w:style w:type="character" w:customStyle="1" w:styleId="725">
    <w:name w:val="HRT Table Heading Char"/>
    <w:basedOn w:val="12"/>
    <w:link w:val="722"/>
    <w:uiPriority w:val="0"/>
    <w:rPr>
      <w:rFonts w:ascii="Arial" w:hAnsi="Arial" w:eastAsia="SimSun" w:cs="Times New Roman"/>
      <w:b/>
      <w:bCs/>
      <w:color w:val="000000"/>
      <w:sz w:val="20"/>
      <w:szCs w:val="20"/>
      <w:lang w:val="en-GB"/>
    </w:rPr>
  </w:style>
  <w:style w:type="paragraph" w:customStyle="1" w:styleId="726">
    <w:name w:val="CES Bullet Point 2"/>
    <w:basedOn w:val="1"/>
    <w:uiPriority w:val="0"/>
    <w:pPr>
      <w:tabs>
        <w:tab w:val="left" w:pos="1814"/>
      </w:tabs>
      <w:spacing w:after="60" w:line="240" w:lineRule="auto"/>
      <w:ind w:left="1814" w:hanging="453"/>
      <w:jc w:val="left"/>
    </w:pPr>
    <w:rPr>
      <w:rFonts w:eastAsia="SimSun"/>
      <w:color w:val="000000"/>
      <w:sz w:val="20"/>
    </w:rPr>
  </w:style>
  <w:style w:type="paragraph" w:customStyle="1" w:styleId="727">
    <w:name w:val="CES Heading 1"/>
    <w:basedOn w:val="1"/>
    <w:next w:val="716"/>
    <w:autoRedefine/>
    <w:qFormat/>
    <w:uiPriority w:val="0"/>
    <w:pPr>
      <w:pageBreakBefore/>
      <w:shd w:val="clear" w:color="auto" w:fill="000000"/>
      <w:tabs>
        <w:tab w:val="left" w:pos="454"/>
      </w:tabs>
      <w:snapToGrid w:val="0"/>
      <w:spacing w:before="360" w:after="240" w:line="240" w:lineRule="auto"/>
      <w:ind w:left="454" w:hanging="454"/>
      <w:jc w:val="left"/>
    </w:pPr>
    <w:rPr>
      <w:rFonts w:eastAsia="SimSun" w:cs="Arial"/>
      <w:b/>
      <w:smallCaps/>
      <w:color w:val="FFFFFF"/>
      <w:sz w:val="24"/>
      <w:szCs w:val="24"/>
    </w:rPr>
  </w:style>
  <w:style w:type="paragraph" w:customStyle="1" w:styleId="728">
    <w:name w:val="CES Heading 2"/>
    <w:basedOn w:val="1"/>
    <w:next w:val="716"/>
    <w:uiPriority w:val="0"/>
    <w:pPr>
      <w:tabs>
        <w:tab w:val="left" w:pos="1021"/>
      </w:tabs>
      <w:snapToGrid w:val="0"/>
      <w:spacing w:before="240" w:line="240" w:lineRule="auto"/>
      <w:ind w:left="1021" w:hanging="567"/>
      <w:jc w:val="left"/>
    </w:pPr>
    <w:rPr>
      <w:rFonts w:eastAsia="SimSun" w:cs="Arial"/>
      <w:b/>
      <w:smallCaps/>
      <w:color w:val="000000"/>
      <w:sz w:val="24"/>
      <w:szCs w:val="24"/>
    </w:rPr>
  </w:style>
  <w:style w:type="paragraph" w:customStyle="1" w:styleId="729">
    <w:name w:val="CES Heading 3"/>
    <w:basedOn w:val="1"/>
    <w:next w:val="716"/>
    <w:uiPriority w:val="0"/>
    <w:pPr>
      <w:tabs>
        <w:tab w:val="left" w:pos="1134"/>
      </w:tabs>
      <w:snapToGrid w:val="0"/>
      <w:spacing w:before="240" w:line="240" w:lineRule="auto"/>
      <w:ind w:left="1134" w:hanging="680"/>
      <w:jc w:val="left"/>
    </w:pPr>
    <w:rPr>
      <w:rFonts w:eastAsia="SimSun" w:cs="Arial"/>
      <w:b/>
      <w:color w:val="000000"/>
      <w:sz w:val="20"/>
    </w:rPr>
  </w:style>
  <w:style w:type="paragraph" w:customStyle="1" w:styleId="730">
    <w:name w:val="CES Heading 5"/>
    <w:basedOn w:val="1"/>
    <w:next w:val="716"/>
    <w:uiPriority w:val="0"/>
    <w:pPr>
      <w:tabs>
        <w:tab w:val="left" w:pos="1588"/>
      </w:tabs>
      <w:spacing w:before="240" w:line="240" w:lineRule="auto"/>
      <w:ind w:left="1588" w:hanging="1134"/>
      <w:jc w:val="left"/>
    </w:pPr>
    <w:rPr>
      <w:rFonts w:eastAsia="SimSun"/>
      <w:b/>
      <w:color w:val="000000"/>
      <w:sz w:val="20"/>
    </w:rPr>
  </w:style>
  <w:style w:type="paragraph" w:customStyle="1" w:styleId="731">
    <w:name w:val="CES Heading 4"/>
    <w:basedOn w:val="1"/>
    <w:next w:val="716"/>
    <w:uiPriority w:val="0"/>
    <w:pPr>
      <w:tabs>
        <w:tab w:val="left" w:pos="1361"/>
      </w:tabs>
      <w:spacing w:before="240" w:line="240" w:lineRule="auto"/>
      <w:ind w:left="1361" w:hanging="907"/>
      <w:jc w:val="left"/>
    </w:pPr>
    <w:rPr>
      <w:rFonts w:eastAsia="SimSun"/>
      <w:b/>
      <w:color w:val="000000"/>
      <w:sz w:val="20"/>
      <w:szCs w:val="24"/>
    </w:rPr>
  </w:style>
  <w:style w:type="paragraph" w:customStyle="1" w:styleId="732">
    <w:name w:val="HRT Normal"/>
    <w:uiPriority w:val="0"/>
    <w:pPr>
      <w:spacing w:before="60" w:after="60" w:line="240" w:lineRule="auto"/>
      <w:ind w:left="1267"/>
    </w:pPr>
    <w:rPr>
      <w:rFonts w:ascii="Arial" w:hAnsi="Arial" w:eastAsia="SimSun" w:cs="Times New Roman"/>
      <w:sz w:val="22"/>
      <w:szCs w:val="20"/>
      <w:lang w:val="en-GB" w:eastAsia="en-US" w:bidi="ar-SA"/>
    </w:rPr>
  </w:style>
  <w:style w:type="paragraph" w:customStyle="1" w:styleId="733">
    <w:name w:val="Style Caption + Centered"/>
    <w:basedOn w:val="22"/>
    <w:uiPriority w:val="0"/>
    <w:pPr>
      <w:widowControl/>
      <w:wordWrap/>
      <w:autoSpaceDE/>
      <w:autoSpaceDN/>
      <w:spacing w:after="120" w:line="240" w:lineRule="auto"/>
      <w:ind w:left="0" w:firstLine="0"/>
    </w:pPr>
    <w:rPr>
      <w:rFonts w:eastAsia="SimSun"/>
      <w:b/>
      <w:color w:val="000000"/>
      <w:sz w:val="20"/>
      <w:lang w:val="en-GB" w:eastAsia="en-US"/>
    </w:rPr>
  </w:style>
  <w:style w:type="paragraph" w:customStyle="1" w:styleId="734">
    <w:name w:val="Char1 Char Char Char Char Char Char Char Char Char Char Char Char Char Char Char Char Char1 Char Char Char1 Char Char Char Char Char Char Char Char Char Char Char Char1 Char Char Char Char Char"/>
    <w:basedOn w:val="1"/>
    <w:uiPriority w:val="0"/>
    <w:pPr>
      <w:spacing w:before="0" w:after="160" w:line="240" w:lineRule="exact"/>
      <w:ind w:left="0" w:firstLine="0"/>
      <w:jc w:val="left"/>
    </w:pPr>
    <w:rPr>
      <w:rFonts w:ascii="Verdana" w:hAnsi="Verdana" w:eastAsia="SimSun"/>
      <w:sz w:val="20"/>
      <w:lang w:val="en-US"/>
    </w:rPr>
  </w:style>
  <w:style w:type="paragraph" w:customStyle="1" w:styleId="735">
    <w:name w:val="Columbus Bullet Point 2"/>
    <w:basedOn w:val="1"/>
    <w:uiPriority w:val="0"/>
    <w:pPr>
      <w:numPr>
        <w:ilvl w:val="0"/>
        <w:numId w:val="75"/>
      </w:numPr>
      <w:tabs>
        <w:tab w:val="left" w:pos="1843"/>
        <w:tab w:val="clear" w:pos="1344"/>
      </w:tabs>
      <w:spacing w:before="120" w:line="240" w:lineRule="auto"/>
      <w:ind w:left="1843" w:hanging="363"/>
      <w:jc w:val="left"/>
    </w:pPr>
    <w:rPr>
      <w:rFonts w:eastAsia="SimSun"/>
      <w:color w:val="000000"/>
      <w:sz w:val="20"/>
      <w:szCs w:val="24"/>
    </w:rPr>
  </w:style>
  <w:style w:type="paragraph" w:customStyle="1" w:styleId="736">
    <w:name w:val="Columbus Heading 1"/>
    <w:basedOn w:val="1"/>
    <w:next w:val="737"/>
    <w:uiPriority w:val="0"/>
    <w:pPr>
      <w:numPr>
        <w:ilvl w:val="1"/>
        <w:numId w:val="75"/>
      </w:numPr>
      <w:tabs>
        <w:tab w:val="left" w:pos="993"/>
        <w:tab w:val="clear" w:pos="1344"/>
      </w:tabs>
      <w:spacing w:before="360" w:after="240" w:line="240" w:lineRule="auto"/>
      <w:ind w:left="993" w:hanging="993"/>
      <w:jc w:val="left"/>
    </w:pPr>
    <w:rPr>
      <w:rFonts w:ascii="Helvetica" w:hAnsi="Helvetica" w:eastAsia="SimSun"/>
      <w:smallCaps/>
      <w:color w:val="006699"/>
      <w:sz w:val="32"/>
      <w:szCs w:val="32"/>
    </w:rPr>
  </w:style>
  <w:style w:type="paragraph" w:customStyle="1" w:styleId="737">
    <w:name w:val="Columbus Normal"/>
    <w:basedOn w:val="1"/>
    <w:uiPriority w:val="0"/>
    <w:pPr>
      <w:numPr>
        <w:ilvl w:val="2"/>
        <w:numId w:val="75"/>
      </w:numPr>
      <w:tabs>
        <w:tab w:val="clear" w:pos="1344"/>
      </w:tabs>
      <w:spacing w:before="120" w:line="240" w:lineRule="auto"/>
      <w:ind w:left="993" w:firstLine="0"/>
      <w:jc w:val="left"/>
    </w:pPr>
    <w:rPr>
      <w:rFonts w:eastAsia="SimSun"/>
      <w:color w:val="000000"/>
      <w:sz w:val="20"/>
      <w:szCs w:val="24"/>
    </w:rPr>
  </w:style>
  <w:style w:type="character" w:customStyle="1" w:styleId="738">
    <w:name w:val="Columbus Normal Char"/>
    <w:basedOn w:val="12"/>
    <w:uiPriority w:val="0"/>
    <w:rPr>
      <w:rFonts w:ascii="Arial" w:hAnsi="Arial"/>
      <w:color w:val="000000"/>
      <w:szCs w:val="24"/>
      <w:lang w:val="en-AU" w:eastAsia="en-US" w:bidi="ar-SA"/>
    </w:rPr>
  </w:style>
  <w:style w:type="paragraph" w:customStyle="1" w:styleId="739">
    <w:name w:val="HRT Heading 2"/>
    <w:basedOn w:val="4"/>
    <w:next w:val="732"/>
    <w:uiPriority w:val="0"/>
    <w:pPr>
      <w:numPr>
        <w:ilvl w:val="0"/>
        <w:numId w:val="0"/>
      </w:numPr>
      <w:shd w:val="clear" w:color="auto" w:fill="auto"/>
      <w:tabs>
        <w:tab w:val="left" w:pos="1267"/>
        <w:tab w:val="clear" w:pos="1800"/>
      </w:tabs>
      <w:spacing w:before="120" w:after="120" w:line="240" w:lineRule="auto"/>
      <w:ind w:left="1267" w:right="0" w:hanging="835"/>
    </w:pPr>
    <w:rPr>
      <w:rFonts w:eastAsia="SimSun"/>
      <w:sz w:val="28"/>
      <w:szCs w:val="20"/>
    </w:rPr>
  </w:style>
  <w:style w:type="paragraph" w:customStyle="1" w:styleId="740">
    <w:name w:val="ACN Heading 4"/>
    <w:basedOn w:val="1"/>
    <w:uiPriority w:val="0"/>
    <w:pPr>
      <w:tabs>
        <w:tab w:val="left" w:pos="3240"/>
      </w:tabs>
      <w:spacing w:before="120" w:line="240" w:lineRule="auto"/>
      <w:ind w:left="3240" w:hanging="972"/>
      <w:jc w:val="left"/>
    </w:pPr>
    <w:rPr>
      <w:rFonts w:eastAsia="SimSun"/>
      <w:color w:val="003366"/>
      <w:sz w:val="24"/>
      <w:szCs w:val="24"/>
    </w:rPr>
  </w:style>
  <w:style w:type="character" w:customStyle="1" w:styleId="741">
    <w:name w:val="ACN Body Text Char Char"/>
    <w:basedOn w:val="12"/>
    <w:uiPriority w:val="0"/>
    <w:rPr>
      <w:rFonts w:ascii="Arial" w:hAnsi="Arial"/>
      <w:color w:val="000000"/>
      <w:lang w:val="en-GB" w:eastAsia="en-US" w:bidi="ar-SA"/>
    </w:rPr>
  </w:style>
  <w:style w:type="paragraph" w:customStyle="1" w:styleId="742">
    <w:name w:val="ACN Heading 1"/>
    <w:basedOn w:val="1"/>
    <w:next w:val="1"/>
    <w:uiPriority w:val="0"/>
    <w:pPr>
      <w:pageBreakBefore/>
      <w:tabs>
        <w:tab w:val="left" w:pos="0"/>
      </w:tabs>
      <w:snapToGrid w:val="0"/>
      <w:spacing w:before="240" w:after="360" w:line="240" w:lineRule="auto"/>
      <w:ind w:left="845" w:hanging="845"/>
      <w:jc w:val="left"/>
    </w:pPr>
    <w:rPr>
      <w:rFonts w:eastAsia="SimSun" w:cs="Arial"/>
      <w:b/>
      <w:caps/>
      <w:color w:val="003366"/>
      <w:sz w:val="28"/>
      <w:szCs w:val="36"/>
    </w:rPr>
  </w:style>
  <w:style w:type="paragraph" w:customStyle="1" w:styleId="743">
    <w:name w:val="ACN Heading 2"/>
    <w:basedOn w:val="1"/>
    <w:next w:val="1"/>
    <w:uiPriority w:val="0"/>
    <w:pPr>
      <w:tabs>
        <w:tab w:val="left" w:pos="0"/>
        <w:tab w:val="left" w:pos="1404"/>
      </w:tabs>
      <w:snapToGrid w:val="0"/>
      <w:spacing w:before="120" w:line="240" w:lineRule="auto"/>
      <w:ind w:left="845" w:hanging="845"/>
      <w:jc w:val="left"/>
    </w:pPr>
    <w:rPr>
      <w:rFonts w:eastAsia="SimSun" w:cs="Arial"/>
      <w:b/>
      <w:color w:val="003366"/>
      <w:sz w:val="24"/>
      <w:szCs w:val="22"/>
    </w:rPr>
  </w:style>
  <w:style w:type="paragraph" w:customStyle="1" w:styleId="744">
    <w:name w:val="ACN Heading 3"/>
    <w:basedOn w:val="1"/>
    <w:next w:val="1"/>
    <w:uiPriority w:val="0"/>
    <w:pPr>
      <w:tabs>
        <w:tab w:val="left" w:pos="142"/>
        <w:tab w:val="left" w:pos="2376"/>
      </w:tabs>
      <w:snapToGrid w:val="0"/>
      <w:spacing w:before="120" w:line="240" w:lineRule="auto"/>
      <w:ind w:left="1231" w:hanging="1087"/>
      <w:jc w:val="left"/>
    </w:pPr>
    <w:rPr>
      <w:rFonts w:eastAsia="SimSun" w:cs="Arial"/>
      <w:color w:val="003366"/>
      <w:sz w:val="24"/>
      <w:szCs w:val="22"/>
    </w:rPr>
  </w:style>
  <w:style w:type="paragraph" w:customStyle="1" w:styleId="745">
    <w:name w:val="tty80"/>
    <w:basedOn w:val="1"/>
    <w:uiPriority w:val="0"/>
    <w:pPr>
      <w:spacing w:before="0" w:after="0" w:line="240" w:lineRule="auto"/>
      <w:ind w:left="0" w:firstLine="0"/>
      <w:jc w:val="left"/>
    </w:pPr>
    <w:rPr>
      <w:rFonts w:ascii="Courier New" w:hAnsi="Courier New"/>
      <w:lang w:val="en-US"/>
    </w:rPr>
  </w:style>
  <w:style w:type="character" w:customStyle="1" w:styleId="746">
    <w:name w:val="ACE Heading 1 Char"/>
    <w:basedOn w:val="12"/>
    <w:link w:val="685"/>
    <w:uiPriority w:val="0"/>
    <w:rPr>
      <w:rFonts w:ascii="Arial" w:hAnsi="Arial" w:eastAsia="Times New Roman" w:cs="Arial"/>
      <w:b/>
      <w:bCs/>
      <w:caps/>
      <w:color w:val="003366"/>
      <w:kern w:val="32"/>
      <w:sz w:val="28"/>
      <w:szCs w:val="36"/>
      <w:lang w:val="en-GB"/>
    </w:rPr>
  </w:style>
  <w:style w:type="paragraph" w:customStyle="1" w:styleId="747">
    <w:name w:val="Char Char Char Char Char Char Char"/>
    <w:basedOn w:val="1"/>
    <w:uiPriority w:val="0"/>
    <w:pPr>
      <w:spacing w:before="0" w:after="160" w:line="240" w:lineRule="exact"/>
      <w:ind w:left="0" w:firstLine="0"/>
      <w:jc w:val="left"/>
    </w:pPr>
    <w:rPr>
      <w:rFonts w:ascii="Verdana" w:hAnsi="Verdana"/>
      <w:sz w:val="20"/>
      <w:lang w:val="en-US"/>
    </w:rPr>
  </w:style>
  <w:style w:type="paragraph" w:customStyle="1" w:styleId="748">
    <w:name w:val="Clear fo"/>
    <w:basedOn w:val="200"/>
    <w:uiPriority w:val="0"/>
    <w:pPr>
      <w:numPr>
        <w:numId w:val="76"/>
      </w:numPr>
      <w:tabs>
        <w:tab w:val="left" w:pos="360"/>
      </w:tabs>
      <w:jc w:val="both"/>
    </w:pPr>
    <w:rPr>
      <w:b/>
      <w:sz w:val="24"/>
      <w:szCs w:val="24"/>
      <w:lang w:val="it-IT"/>
    </w:rPr>
  </w:style>
  <w:style w:type="paragraph" w:customStyle="1" w:styleId="749">
    <w:name w:val="Heading 1_Mức 1"/>
    <w:basedOn w:val="2"/>
    <w:next w:val="1"/>
    <w:uiPriority w:val="0"/>
    <w:pPr>
      <w:numPr>
        <w:numId w:val="0"/>
      </w:numPr>
      <w:shd w:val="clear" w:color="auto" w:fill="auto"/>
      <w:tabs>
        <w:tab w:val="left" w:pos="0"/>
      </w:tabs>
      <w:snapToGrid w:val="0"/>
      <w:spacing w:before="240" w:line="240" w:lineRule="auto"/>
      <w:ind w:left="845" w:hanging="845"/>
    </w:pPr>
    <w:rPr>
      <w:bCs/>
      <w:color w:val="003366"/>
      <w:kern w:val="32"/>
      <w:sz w:val="28"/>
      <w:szCs w:val="36"/>
    </w:rPr>
  </w:style>
  <w:style w:type="paragraph" w:customStyle="1" w:styleId="750">
    <w:name w:val="Heading 2_Mức 2 (x.x)"/>
    <w:basedOn w:val="4"/>
    <w:next w:val="671"/>
    <w:autoRedefine/>
    <w:uiPriority w:val="0"/>
    <w:pPr>
      <w:numPr>
        <w:ilvl w:val="0"/>
        <w:numId w:val="0"/>
      </w:numPr>
      <w:shd w:val="clear" w:color="auto" w:fill="auto"/>
      <w:tabs>
        <w:tab w:val="left" w:pos="0"/>
        <w:tab w:val="clear" w:pos="1800"/>
      </w:tabs>
      <w:snapToGrid w:val="0"/>
      <w:spacing w:before="240" w:line="240" w:lineRule="auto"/>
      <w:ind w:left="845" w:right="0" w:hanging="845"/>
    </w:pPr>
    <w:rPr>
      <w:rFonts w:cs="Arial"/>
      <w:bCs/>
      <w:iCs/>
      <w:color w:val="003366"/>
      <w:szCs w:val="28"/>
    </w:rPr>
  </w:style>
  <w:style w:type="paragraph" w:customStyle="1" w:styleId="751">
    <w:name w:val="Heading 3_Mức 3 (x.x.x)"/>
    <w:basedOn w:val="1"/>
    <w:next w:val="1"/>
    <w:uiPriority w:val="0"/>
    <w:pPr>
      <w:tabs>
        <w:tab w:val="left" w:pos="142"/>
        <w:tab w:val="left" w:pos="1080"/>
      </w:tabs>
      <w:snapToGrid w:val="0"/>
      <w:spacing w:before="120" w:line="240" w:lineRule="auto"/>
      <w:ind w:left="1231" w:hanging="1087"/>
      <w:jc w:val="left"/>
    </w:pPr>
    <w:rPr>
      <w:rFonts w:eastAsia="SimSun" w:cs="Arial"/>
      <w:b/>
      <w:color w:val="003366"/>
      <w:sz w:val="24"/>
      <w:szCs w:val="22"/>
    </w:rPr>
  </w:style>
  <w:style w:type="paragraph" w:customStyle="1" w:styleId="752">
    <w:name w:val="Heading 2 + Times New Roman 12 pt Char Char Char Char Char Char Char Char Char Char Char"/>
    <w:basedOn w:val="4"/>
    <w:link w:val="753"/>
    <w:uiPriority w:val="99"/>
    <w:pPr>
      <w:keepLines/>
      <w:numPr>
        <w:ilvl w:val="0"/>
        <w:numId w:val="0"/>
      </w:numPr>
      <w:shd w:val="clear" w:color="auto" w:fill="auto"/>
      <w:tabs>
        <w:tab w:val="clear" w:pos="1800"/>
      </w:tabs>
      <w:spacing w:before="0" w:after="240" w:line="240" w:lineRule="auto"/>
      <w:ind w:right="0"/>
      <w:jc w:val="center"/>
    </w:pPr>
    <w:rPr>
      <w:rFonts w:ascii=".VnTimeH" w:hAnsi=".VnTimeH" w:eastAsia="MS Mincho"/>
      <w:bCs/>
      <w:szCs w:val="20"/>
      <w:lang w:val="en-US"/>
    </w:rPr>
  </w:style>
  <w:style w:type="character" w:customStyle="1" w:styleId="753">
    <w:name w:val="Heading 2 + Times New Roman 12 pt Char Char Char Char Char Char Char Char Char Char Char Char"/>
    <w:link w:val="752"/>
    <w:locked/>
    <w:uiPriority w:val="99"/>
    <w:rPr>
      <w:rFonts w:ascii=".VnTimeH" w:hAnsi=".VnTimeH" w:eastAsia="MS Mincho" w:cs="Times New Roman"/>
      <w:b/>
      <w:bCs/>
      <w:sz w:val="24"/>
      <w:szCs w:val="20"/>
    </w:rPr>
  </w:style>
  <w:style w:type="paragraph" w:customStyle="1" w:styleId="754">
    <w:name w:val="Normal Text_Mức 3"/>
    <w:basedOn w:val="1"/>
    <w:uiPriority w:val="0"/>
    <w:pPr>
      <w:spacing w:line="240" w:lineRule="auto"/>
      <w:ind w:left="720" w:firstLine="360"/>
    </w:pPr>
    <w:rPr>
      <w:sz w:val="20"/>
    </w:rPr>
  </w:style>
  <w:style w:type="table" w:customStyle="1" w:styleId="755">
    <w:name w:val="Table Grid1"/>
    <w:basedOn w:val="13"/>
    <w:uiPriority w:val="59"/>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customStyle="1" w:styleId="756">
    <w:name w:val="Colorful List - Accent 11"/>
    <w:basedOn w:val="1"/>
    <w:qFormat/>
    <w:uiPriority w:val="34"/>
    <w:pPr>
      <w:spacing w:before="0" w:after="200" w:line="276" w:lineRule="auto"/>
      <w:ind w:left="720" w:firstLine="0"/>
      <w:contextualSpacing/>
      <w:jc w:val="left"/>
    </w:pPr>
    <w:rPr>
      <w:rFonts w:ascii="Times New Roman" w:hAnsi="Times New Roman"/>
      <w:szCs w:val="22"/>
      <w:lang w:val="en-US"/>
    </w:rPr>
  </w:style>
  <w:style w:type="paragraph" w:customStyle="1" w:styleId="757">
    <w:name w:val="Table Style 3 A"/>
    <w:uiPriority w:val="0"/>
    <w:pPr>
      <w:pBdr>
        <w:top w:val="none" w:color="auto" w:sz="0" w:space="0"/>
        <w:left w:val="none" w:color="auto" w:sz="0" w:space="0"/>
        <w:bottom w:val="none" w:color="auto" w:sz="0" w:space="0"/>
        <w:right w:val="none" w:color="auto" w:sz="0" w:space="0"/>
        <w:between w:val="none" w:color="auto" w:sz="0" w:space="0"/>
      </w:pBdr>
      <w:spacing w:after="0" w:line="240" w:lineRule="auto"/>
    </w:pPr>
    <w:rPr>
      <w:rFonts w:ascii="Helvetica" w:hAnsi="Arial Unicode MS" w:eastAsia="Arial Unicode MS" w:cs="Arial Unicode MS"/>
      <w:color w:val="FEFFFE"/>
      <w:sz w:val="20"/>
      <w:szCs w:val="20"/>
      <w:u w:color="FEFFFE"/>
      <w:lang w:val="en-US" w:eastAsia="ja-JP" w:bidi="ar-SA"/>
    </w:rPr>
  </w:style>
  <w:style w:type="character" w:customStyle="1" w:styleId="758">
    <w:name w:val="List Paragraph Char"/>
    <w:link w:val="233"/>
    <w:qFormat/>
    <w:locked/>
    <w:uiPriority w:val="34"/>
    <w:rPr>
      <w:rFonts w:ascii="Arial" w:hAnsi="Arial" w:eastAsia="Times New Roman" w:cs="Times New Roman"/>
      <w:szCs w:val="20"/>
      <w:lang w:val="en-GB"/>
    </w:rPr>
  </w:style>
  <w:style w:type="paragraph" w:customStyle="1" w:styleId="759">
    <w:name w:val="Form Heading"/>
    <w:basedOn w:val="1"/>
    <w:uiPriority w:val="0"/>
    <w:pPr>
      <w:suppressAutoHyphens/>
      <w:spacing w:after="60" w:line="240" w:lineRule="auto"/>
      <w:ind w:left="0" w:firstLine="0"/>
      <w:jc w:val="left"/>
    </w:pPr>
    <w:rPr>
      <w:rFonts w:ascii="Helvetica" w:hAnsi="Helvetica" w:cs="Times"/>
      <w:b/>
      <w:caps/>
      <w:sz w:val="12"/>
      <w:szCs w:val="24"/>
      <w:lang w:val="en-US" w:eastAsia="ar-SA"/>
    </w:rPr>
  </w:style>
  <w:style w:type="character" w:customStyle="1" w:styleId="760">
    <w:name w:val="hps"/>
    <w:basedOn w:val="12"/>
    <w:uiPriority w:val="0"/>
  </w:style>
  <w:style w:type="paragraph" w:customStyle="1" w:styleId="761">
    <w:name w:val="Text in English"/>
    <w:basedOn w:val="209"/>
    <w:qFormat/>
    <w:uiPriority w:val="0"/>
    <w:pPr>
      <w:widowControl w:val="0"/>
      <w:spacing w:after="60" w:line="240" w:lineRule="auto"/>
      <w:ind w:left="0" w:firstLine="0"/>
      <w:jc w:val="both"/>
    </w:pPr>
    <w:rPr>
      <w:rFonts w:ascii="Times New Roman" w:hAnsi="Times New Roman" w:cs="Times New Roman"/>
      <w:i/>
      <w:color w:val="auto"/>
      <w:sz w:val="20"/>
      <w:szCs w:val="22"/>
    </w:rPr>
  </w:style>
  <w:style w:type="table" w:customStyle="1" w:styleId="762">
    <w:name w:val="Table Grid2"/>
    <w:basedOn w:val="13"/>
    <w:uiPriority w:val="59"/>
    <w:pPr>
      <w:spacing w:after="0" w:line="240" w:lineRule="auto"/>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63">
    <w:name w:val="Table Grid3"/>
    <w:basedOn w:val="13"/>
    <w:uiPriority w:val="59"/>
    <w:pPr>
      <w:spacing w:after="0" w:line="240" w:lineRule="auto"/>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64">
    <w:name w:val="Table Grid4"/>
    <w:basedOn w:val="13"/>
    <w:uiPriority w:val="59"/>
    <w:pPr>
      <w:spacing w:after="0" w:line="240" w:lineRule="auto"/>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65">
    <w:name w:val="Table Grid5"/>
    <w:basedOn w:val="13"/>
    <w:uiPriority w:val="59"/>
    <w:pPr>
      <w:spacing w:after="0" w:line="240" w:lineRule="auto"/>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66">
    <w:name w:val="Table Grid6"/>
    <w:basedOn w:val="13"/>
    <w:uiPriority w:val="59"/>
    <w:pPr>
      <w:spacing w:after="0" w:line="240" w:lineRule="auto"/>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67">
    <w:name w:val="Table Grid7"/>
    <w:basedOn w:val="13"/>
    <w:uiPriority w:val="59"/>
    <w:pPr>
      <w:spacing w:after="0" w:line="240" w:lineRule="auto"/>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68">
    <w:name w:val="Table Grid8"/>
    <w:basedOn w:val="13"/>
    <w:uiPriority w:val="59"/>
    <w:pPr>
      <w:spacing w:after="0" w:line="240" w:lineRule="auto"/>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69">
    <w:name w:val="Table Grid9"/>
    <w:basedOn w:val="13"/>
    <w:uiPriority w:val="59"/>
    <w:pPr>
      <w:spacing w:after="0" w:line="240" w:lineRule="auto"/>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70">
    <w:name w:val="Table Grid10"/>
    <w:basedOn w:val="13"/>
    <w:uiPriority w:val="59"/>
    <w:pPr>
      <w:spacing w:after="0" w:line="240" w:lineRule="auto"/>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71">
    <w:name w:val="Table Grid11"/>
    <w:basedOn w:val="13"/>
    <w:uiPriority w:val="59"/>
    <w:pPr>
      <w:spacing w:after="0" w:line="240" w:lineRule="auto"/>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72">
    <w:name w:val="Table Grid12"/>
    <w:basedOn w:val="13"/>
    <w:uiPriority w:val="59"/>
    <w:pPr>
      <w:spacing w:after="0" w:line="240" w:lineRule="auto"/>
    </w:pPr>
    <w:rPr>
      <w:rFonts w:ascii="Times New Roman" w:hAnsi="Times New Roman" w:eastAsia="Times New Roman"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73">
    <w:name w:val="HRT Table Style1"/>
    <w:basedOn w:val="13"/>
    <w:uiPriority w:val="39"/>
    <w:pPr>
      <w:spacing w:after="0" w:line="240" w:lineRule="auto"/>
      <w:jc w:val="both"/>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74">
    <w:name w:val="HRT Table Style11"/>
    <w:basedOn w:val="13"/>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75">
    <w:name w:val="HRT Table Style12"/>
    <w:basedOn w:val="13"/>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76">
    <w:name w:val="HRT Table Style2"/>
    <w:basedOn w:val="13"/>
    <w:uiPriority w:val="39"/>
    <w:pPr>
      <w:spacing w:after="0" w:line="240" w:lineRule="auto"/>
      <w:jc w:val="both"/>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77">
    <w:name w:val="HRT Table Style13"/>
    <w:basedOn w:val="13"/>
    <w:uiPriority w:val="39"/>
    <w:pPr>
      <w:spacing w:after="0" w:line="240" w:lineRule="auto"/>
    </w:pPr>
    <w:rPr>
      <w:rFonts w:ascii="Calibri" w:hAnsi="Calibri" w:eastAsia="Calibri"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78">
    <w:name w:val="apple-converted-space"/>
    <w:basedOn w:val="12"/>
    <w:uiPriority w:val="0"/>
  </w:style>
  <w:style w:type="paragraph" w:styleId="779">
    <w:name w:val="No Spacing"/>
    <w:qFormat/>
    <w:uiPriority w:val="1"/>
    <w:pPr>
      <w:spacing w:after="0" w:line="360" w:lineRule="auto"/>
    </w:pPr>
    <w:rPr>
      <w:rFonts w:ascii="Times New Roman" w:hAnsi="Times New Roman" w:eastAsiaTheme="minorHAnsi" w:cstheme="minorBidi"/>
      <w:sz w:val="22"/>
      <w:szCs w:val="22"/>
      <w:lang w:val="en-US" w:eastAsia="en-US" w:bidi="ar-SA"/>
    </w:rPr>
  </w:style>
  <w:style w:type="character" w:customStyle="1" w:styleId="780">
    <w:name w:val="EmailStyle21"/>
    <w:semiHidden/>
    <w:uiPriority w:val="0"/>
    <w:rPr>
      <w:rFonts w:ascii="Tahoma" w:hAnsi="Tahoma"/>
      <w:color w:val="000080"/>
      <w:sz w:val="20"/>
      <w:szCs w:val="20"/>
      <w:u w:val="none"/>
    </w:rPr>
  </w:style>
  <w:style w:type="paragraph" w:customStyle="1" w:styleId="781">
    <w:name w:val="tablecontent"/>
    <w:basedOn w:val="1"/>
    <w:qFormat/>
    <w:uiPriority w:val="0"/>
    <w:pPr>
      <w:widowControl/>
      <w:tabs>
        <w:tab w:val="left" w:pos="360"/>
      </w:tabs>
      <w:spacing w:after="60" w:line="240" w:lineRule="auto"/>
      <w:ind w:left="0" w:firstLine="0"/>
      <w:jc w:val="left"/>
    </w:pPr>
    <w:rPr>
      <w:rFonts w:cs="Arial"/>
      <w:b/>
      <w:bCs/>
      <w:sz w:val="20"/>
      <w:lang w:val="en-US"/>
    </w:rPr>
  </w:style>
  <w:style w:type="table" w:customStyle="1" w:styleId="782">
    <w:name w:val="HRT Table Style3"/>
    <w:basedOn w:val="13"/>
    <w:uiPriority w:val="59"/>
    <w:pPr>
      <w:spacing w:after="0" w:line="240" w:lineRule="auto"/>
      <w:jc w:val="both"/>
    </w:pPr>
    <w:rPr>
      <w:rFonts w:ascii="Times New Roman" w:hAnsi="Times New Roman" w:eastAsia="Times New Roman"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83">
    <w:name w:val="ui-provider"/>
    <w:basedOn w:val="12"/>
    <w:uiPriority w:val="0"/>
  </w:style>
  <w:style w:type="table" w:customStyle="1" w:styleId="784">
    <w:name w:val="Table Grid13"/>
    <w:basedOn w:val="13"/>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9" Type="http://schemas.openxmlformats.org/officeDocument/2006/relationships/image" Target="media/image76.png"/><Relationship Id="rId98" Type="http://schemas.openxmlformats.org/officeDocument/2006/relationships/image" Target="media/image75.png"/><Relationship Id="rId97" Type="http://schemas.openxmlformats.org/officeDocument/2006/relationships/image" Target="media/image74.png"/><Relationship Id="rId96" Type="http://schemas.openxmlformats.org/officeDocument/2006/relationships/image" Target="media/image73.png"/><Relationship Id="rId95" Type="http://schemas.openxmlformats.org/officeDocument/2006/relationships/image" Target="media/image72.png"/><Relationship Id="rId94" Type="http://schemas.openxmlformats.org/officeDocument/2006/relationships/image" Target="media/image71.png"/><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png"/><Relationship Id="rId90" Type="http://schemas.openxmlformats.org/officeDocument/2006/relationships/image" Target="media/image67.png"/><Relationship Id="rId9" Type="http://schemas.openxmlformats.org/officeDocument/2006/relationships/header" Target="header3.xml"/><Relationship Id="rId89" Type="http://schemas.openxmlformats.org/officeDocument/2006/relationships/image" Target="media/image66.png"/><Relationship Id="rId88" Type="http://schemas.openxmlformats.org/officeDocument/2006/relationships/image" Target="media/image65.png"/><Relationship Id="rId87" Type="http://schemas.openxmlformats.org/officeDocument/2006/relationships/image" Target="media/image64.png"/><Relationship Id="rId86" Type="http://schemas.openxmlformats.org/officeDocument/2006/relationships/image" Target="media/image63.png"/><Relationship Id="rId85" Type="http://schemas.openxmlformats.org/officeDocument/2006/relationships/image" Target="media/image62.png"/><Relationship Id="rId84" Type="http://schemas.openxmlformats.org/officeDocument/2006/relationships/image" Target="media/image61.png"/><Relationship Id="rId83" Type="http://schemas.openxmlformats.org/officeDocument/2006/relationships/image" Target="media/image60.png"/><Relationship Id="rId82" Type="http://schemas.openxmlformats.org/officeDocument/2006/relationships/image" Target="media/image59.png"/><Relationship Id="rId81" Type="http://schemas.openxmlformats.org/officeDocument/2006/relationships/image" Target="media/image58.png"/><Relationship Id="rId80" Type="http://schemas.openxmlformats.org/officeDocument/2006/relationships/image" Target="media/image57.png"/><Relationship Id="rId8" Type="http://schemas.openxmlformats.org/officeDocument/2006/relationships/header" Target="header2.xm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png"/><Relationship Id="rId73" Type="http://schemas.openxmlformats.org/officeDocument/2006/relationships/image" Target="media/image50.png"/><Relationship Id="rId72" Type="http://schemas.openxmlformats.org/officeDocument/2006/relationships/image" Target="media/image49.png"/><Relationship Id="rId71" Type="http://schemas.openxmlformats.org/officeDocument/2006/relationships/image" Target="media/image48.png"/><Relationship Id="rId70" Type="http://schemas.openxmlformats.org/officeDocument/2006/relationships/image" Target="media/image47.png"/><Relationship Id="rId7" Type="http://schemas.openxmlformats.org/officeDocument/2006/relationships/header" Target="header1.xml"/><Relationship Id="rId69" Type="http://schemas.openxmlformats.org/officeDocument/2006/relationships/image" Target="media/image46.png"/><Relationship Id="rId68" Type="http://schemas.openxmlformats.org/officeDocument/2006/relationships/image" Target="media/image45.png"/><Relationship Id="rId67" Type="http://schemas.openxmlformats.org/officeDocument/2006/relationships/image" Target="media/image44.png"/><Relationship Id="rId66" Type="http://schemas.openxmlformats.org/officeDocument/2006/relationships/image" Target="media/image43.png"/><Relationship Id="rId65" Type="http://schemas.openxmlformats.org/officeDocument/2006/relationships/image" Target="media/image42.png"/><Relationship Id="rId64" Type="http://schemas.openxmlformats.org/officeDocument/2006/relationships/image" Target="media/image41.png"/><Relationship Id="rId63" Type="http://schemas.openxmlformats.org/officeDocument/2006/relationships/image" Target="media/image40.png"/><Relationship Id="rId62" Type="http://schemas.openxmlformats.org/officeDocument/2006/relationships/image" Target="media/image39.png"/><Relationship Id="rId61" Type="http://schemas.openxmlformats.org/officeDocument/2006/relationships/image" Target="media/image38.png"/><Relationship Id="rId60" Type="http://schemas.openxmlformats.org/officeDocument/2006/relationships/image" Target="media/image37.png"/><Relationship Id="rId6" Type="http://schemas.openxmlformats.org/officeDocument/2006/relationships/endnotes" Target="endnotes.xml"/><Relationship Id="rId59" Type="http://schemas.openxmlformats.org/officeDocument/2006/relationships/image" Target="media/image36.png"/><Relationship Id="rId58" Type="http://schemas.openxmlformats.org/officeDocument/2006/relationships/image" Target="media/image35.png"/><Relationship Id="rId57" Type="http://schemas.openxmlformats.org/officeDocument/2006/relationships/image" Target="media/image34.png"/><Relationship Id="rId56" Type="http://schemas.openxmlformats.org/officeDocument/2006/relationships/image" Target="media/image33.png"/><Relationship Id="rId55" Type="http://schemas.openxmlformats.org/officeDocument/2006/relationships/image" Target="media/image32.png"/><Relationship Id="rId54" Type="http://schemas.openxmlformats.org/officeDocument/2006/relationships/image" Target="media/image31.png"/><Relationship Id="rId53" Type="http://schemas.openxmlformats.org/officeDocument/2006/relationships/image" Target="media/image30.png"/><Relationship Id="rId52" Type="http://schemas.openxmlformats.org/officeDocument/2006/relationships/image" Target="media/image29.png"/><Relationship Id="rId51" Type="http://schemas.openxmlformats.org/officeDocument/2006/relationships/image" Target="media/image28.png"/><Relationship Id="rId50" Type="http://schemas.openxmlformats.org/officeDocument/2006/relationships/image" Target="media/image27.png"/><Relationship Id="rId5" Type="http://schemas.openxmlformats.org/officeDocument/2006/relationships/footnotes" Target="footnotes.xml"/><Relationship Id="rId49" Type="http://schemas.openxmlformats.org/officeDocument/2006/relationships/image" Target="media/image26.png"/><Relationship Id="rId48" Type="http://schemas.openxmlformats.org/officeDocument/2006/relationships/image" Target="media/image25.png"/><Relationship Id="rId47" Type="http://schemas.openxmlformats.org/officeDocument/2006/relationships/image" Target="media/image24.png"/><Relationship Id="rId46" Type="http://schemas.openxmlformats.org/officeDocument/2006/relationships/image" Target="media/image23.png"/><Relationship Id="rId45" Type="http://schemas.openxmlformats.org/officeDocument/2006/relationships/image" Target="media/image22.png"/><Relationship Id="rId44" Type="http://schemas.openxmlformats.org/officeDocument/2006/relationships/image" Target="media/image21.png"/><Relationship Id="rId43" Type="http://schemas.openxmlformats.org/officeDocument/2006/relationships/image" Target="media/image20.png"/><Relationship Id="rId42" Type="http://schemas.openxmlformats.org/officeDocument/2006/relationships/image" Target="media/image19.png"/><Relationship Id="rId41" Type="http://schemas.openxmlformats.org/officeDocument/2006/relationships/image" Target="media/image18.png"/><Relationship Id="rId40" Type="http://schemas.openxmlformats.org/officeDocument/2006/relationships/image" Target="media/image17.png"/><Relationship Id="rId4" Type="http://schemas.microsoft.com/office/2011/relationships/commentsExtended" Target="commentsExtended.xml"/><Relationship Id="rId39" Type="http://schemas.openxmlformats.org/officeDocument/2006/relationships/image" Target="media/image16.png"/><Relationship Id="rId38" Type="http://schemas.openxmlformats.org/officeDocument/2006/relationships/image" Target="media/image15.png"/><Relationship Id="rId37" Type="http://schemas.openxmlformats.org/officeDocument/2006/relationships/image" Target="media/image14.png"/><Relationship Id="rId36" Type="http://schemas.openxmlformats.org/officeDocument/2006/relationships/image" Target="media/image13.png"/><Relationship Id="rId35" Type="http://schemas.openxmlformats.org/officeDocument/2006/relationships/image" Target="media/image12.png"/><Relationship Id="rId34" Type="http://schemas.openxmlformats.org/officeDocument/2006/relationships/image" Target="media/image11.png"/><Relationship Id="rId33" Type="http://schemas.openxmlformats.org/officeDocument/2006/relationships/image" Target="media/image10.png"/><Relationship Id="rId32" Type="http://schemas.openxmlformats.org/officeDocument/2006/relationships/image" Target="media/image9.png"/><Relationship Id="rId31" Type="http://schemas.openxmlformats.org/officeDocument/2006/relationships/image" Target="media/image8.png"/><Relationship Id="rId30" Type="http://schemas.openxmlformats.org/officeDocument/2006/relationships/image" Target="media/image7.png"/><Relationship Id="rId3" Type="http://schemas.openxmlformats.org/officeDocument/2006/relationships/comments" Target="comments.xml"/><Relationship Id="rId29"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4.png"/><Relationship Id="rId26" Type="http://schemas.openxmlformats.org/officeDocument/2006/relationships/image" Target="media/image3.png"/><Relationship Id="rId25" Type="http://schemas.openxmlformats.org/officeDocument/2006/relationships/oleObject" Target="embeddings/oleObject2.bin"/><Relationship Id="rId24" Type="http://schemas.openxmlformats.org/officeDocument/2006/relationships/image" Target="media/image2.emf"/><Relationship Id="rId23" Type="http://schemas.openxmlformats.org/officeDocument/2006/relationships/oleObject" Target="embeddings/oleObject1.bin"/><Relationship Id="rId22" Type="http://schemas.openxmlformats.org/officeDocument/2006/relationships/image" Target="media/image1.png"/><Relationship Id="rId21" Type="http://schemas.openxmlformats.org/officeDocument/2006/relationships/theme" Target="theme/theme1.xml"/><Relationship Id="rId208" Type="http://schemas.microsoft.com/office/2011/relationships/people" Target="people.xml"/><Relationship Id="rId207" Type="http://schemas.openxmlformats.org/officeDocument/2006/relationships/fontTable" Target="fontTable.xml"/><Relationship Id="rId206" Type="http://schemas.openxmlformats.org/officeDocument/2006/relationships/customXml" Target="../customXml/item1.xml"/><Relationship Id="rId205" Type="http://schemas.openxmlformats.org/officeDocument/2006/relationships/numbering" Target="numbering.xml"/><Relationship Id="rId204" Type="http://schemas.openxmlformats.org/officeDocument/2006/relationships/image" Target="media/image166.emf"/><Relationship Id="rId203" Type="http://schemas.openxmlformats.org/officeDocument/2006/relationships/oleObject" Target="embeddings/Workbook6.xls"/><Relationship Id="rId202" Type="http://schemas.openxmlformats.org/officeDocument/2006/relationships/image" Target="media/image165.emf"/><Relationship Id="rId201" Type="http://schemas.openxmlformats.org/officeDocument/2006/relationships/package" Target="embeddings/Workbook5.xlsx"/><Relationship Id="rId200" Type="http://schemas.openxmlformats.org/officeDocument/2006/relationships/image" Target="media/image164.emf"/><Relationship Id="rId20" Type="http://schemas.openxmlformats.org/officeDocument/2006/relationships/footer" Target="footer7.xml"/><Relationship Id="rId2" Type="http://schemas.openxmlformats.org/officeDocument/2006/relationships/settings" Target="settings.xml"/><Relationship Id="rId199" Type="http://schemas.openxmlformats.org/officeDocument/2006/relationships/package" Target="embeddings/Document7.docx"/><Relationship Id="rId198" Type="http://schemas.openxmlformats.org/officeDocument/2006/relationships/image" Target="media/image163.emf"/><Relationship Id="rId197" Type="http://schemas.openxmlformats.org/officeDocument/2006/relationships/package" Target="embeddings/Document6.docx"/><Relationship Id="rId196" Type="http://schemas.openxmlformats.org/officeDocument/2006/relationships/image" Target="media/image162.emf"/><Relationship Id="rId195" Type="http://schemas.openxmlformats.org/officeDocument/2006/relationships/oleObject" Target="embeddings/oleObject4.bin"/><Relationship Id="rId194" Type="http://schemas.openxmlformats.org/officeDocument/2006/relationships/image" Target="media/image161.emf"/><Relationship Id="rId193" Type="http://schemas.openxmlformats.org/officeDocument/2006/relationships/package" Target="embeddings/Workbook4.xlsx"/><Relationship Id="rId192" Type="http://schemas.openxmlformats.org/officeDocument/2006/relationships/image" Target="media/image160.emf"/><Relationship Id="rId191" Type="http://schemas.openxmlformats.org/officeDocument/2006/relationships/oleObject" Target="embeddings/Document5.doc"/><Relationship Id="rId190" Type="http://schemas.openxmlformats.org/officeDocument/2006/relationships/image" Target="media/image159.emf"/><Relationship Id="rId19" Type="http://schemas.openxmlformats.org/officeDocument/2006/relationships/footer" Target="footer6.xml"/><Relationship Id="rId189" Type="http://schemas.openxmlformats.org/officeDocument/2006/relationships/oleObject" Target="embeddings/Document4.doc"/><Relationship Id="rId188" Type="http://schemas.openxmlformats.org/officeDocument/2006/relationships/image" Target="media/image158.emf"/><Relationship Id="rId187" Type="http://schemas.openxmlformats.org/officeDocument/2006/relationships/package" Target="embeddings/Document3.docx"/><Relationship Id="rId186" Type="http://schemas.openxmlformats.org/officeDocument/2006/relationships/image" Target="media/image157.emf"/><Relationship Id="rId185" Type="http://schemas.openxmlformats.org/officeDocument/2006/relationships/package" Target="embeddings/Document2.docx"/><Relationship Id="rId184" Type="http://schemas.openxmlformats.org/officeDocument/2006/relationships/image" Target="media/image156.emf"/><Relationship Id="rId183" Type="http://schemas.openxmlformats.org/officeDocument/2006/relationships/package" Target="embeddings/Workbook3.xlsx"/><Relationship Id="rId182" Type="http://schemas.openxmlformats.org/officeDocument/2006/relationships/image" Target="media/image155.emf"/><Relationship Id="rId181" Type="http://schemas.openxmlformats.org/officeDocument/2006/relationships/oleObject" Target="embeddings/oleObject3.bin"/><Relationship Id="rId180" Type="http://schemas.openxmlformats.org/officeDocument/2006/relationships/image" Target="media/image154.emf"/><Relationship Id="rId18" Type="http://schemas.openxmlformats.org/officeDocument/2006/relationships/footer" Target="footer5.xml"/><Relationship Id="rId179" Type="http://schemas.openxmlformats.org/officeDocument/2006/relationships/package" Target="embeddings/Document1.docx"/><Relationship Id="rId178" Type="http://schemas.openxmlformats.org/officeDocument/2006/relationships/image" Target="media/image153.emf"/><Relationship Id="rId177" Type="http://schemas.openxmlformats.org/officeDocument/2006/relationships/oleObject" Target="embeddings/Workbook2.xls"/><Relationship Id="rId176" Type="http://schemas.openxmlformats.org/officeDocument/2006/relationships/image" Target="media/image152.emf"/><Relationship Id="rId175" Type="http://schemas.openxmlformats.org/officeDocument/2006/relationships/package" Target="embeddings/Workbook1.xlsx"/><Relationship Id="rId174" Type="http://schemas.openxmlformats.org/officeDocument/2006/relationships/image" Target="media/image151.png"/><Relationship Id="rId173" Type="http://schemas.openxmlformats.org/officeDocument/2006/relationships/image" Target="media/image150.png"/><Relationship Id="rId172" Type="http://schemas.openxmlformats.org/officeDocument/2006/relationships/image" Target="media/image149.png"/><Relationship Id="rId171" Type="http://schemas.openxmlformats.org/officeDocument/2006/relationships/image" Target="media/image148.png"/><Relationship Id="rId170" Type="http://schemas.openxmlformats.org/officeDocument/2006/relationships/image" Target="media/image147.png"/><Relationship Id="rId17" Type="http://schemas.openxmlformats.org/officeDocument/2006/relationships/header" Target="header7.xml"/><Relationship Id="rId169" Type="http://schemas.openxmlformats.org/officeDocument/2006/relationships/image" Target="media/image146.png"/><Relationship Id="rId168" Type="http://schemas.openxmlformats.org/officeDocument/2006/relationships/image" Target="media/image145.png"/><Relationship Id="rId167" Type="http://schemas.openxmlformats.org/officeDocument/2006/relationships/image" Target="media/image144.png"/><Relationship Id="rId166" Type="http://schemas.openxmlformats.org/officeDocument/2006/relationships/image" Target="media/image143.png"/><Relationship Id="rId165" Type="http://schemas.openxmlformats.org/officeDocument/2006/relationships/image" Target="media/image142.png"/><Relationship Id="rId164" Type="http://schemas.openxmlformats.org/officeDocument/2006/relationships/image" Target="media/image141.png"/><Relationship Id="rId163" Type="http://schemas.openxmlformats.org/officeDocument/2006/relationships/image" Target="media/image140.png"/><Relationship Id="rId162" Type="http://schemas.openxmlformats.org/officeDocument/2006/relationships/image" Target="media/image139.png"/><Relationship Id="rId161" Type="http://schemas.openxmlformats.org/officeDocument/2006/relationships/image" Target="media/image138.png"/><Relationship Id="rId160" Type="http://schemas.openxmlformats.org/officeDocument/2006/relationships/image" Target="media/image137.png"/><Relationship Id="rId16" Type="http://schemas.openxmlformats.org/officeDocument/2006/relationships/header" Target="header6.xml"/><Relationship Id="rId159" Type="http://schemas.openxmlformats.org/officeDocument/2006/relationships/image" Target="media/image136.png"/><Relationship Id="rId158" Type="http://schemas.openxmlformats.org/officeDocument/2006/relationships/image" Target="media/image135.png"/><Relationship Id="rId157" Type="http://schemas.openxmlformats.org/officeDocument/2006/relationships/image" Target="media/image134.png"/><Relationship Id="rId156" Type="http://schemas.openxmlformats.org/officeDocument/2006/relationships/image" Target="media/image133.png"/><Relationship Id="rId155" Type="http://schemas.openxmlformats.org/officeDocument/2006/relationships/image" Target="media/image132.png"/><Relationship Id="rId154" Type="http://schemas.openxmlformats.org/officeDocument/2006/relationships/image" Target="media/image131.png"/><Relationship Id="rId153" Type="http://schemas.openxmlformats.org/officeDocument/2006/relationships/image" Target="media/image130.png"/><Relationship Id="rId152" Type="http://schemas.openxmlformats.org/officeDocument/2006/relationships/image" Target="media/image129.png"/><Relationship Id="rId151" Type="http://schemas.openxmlformats.org/officeDocument/2006/relationships/image" Target="media/image128.png"/><Relationship Id="rId150" Type="http://schemas.openxmlformats.org/officeDocument/2006/relationships/image" Target="media/image127.png"/><Relationship Id="rId15" Type="http://schemas.openxmlformats.org/officeDocument/2006/relationships/header" Target="header5.xml"/><Relationship Id="rId149" Type="http://schemas.openxmlformats.org/officeDocument/2006/relationships/image" Target="media/image126.png"/><Relationship Id="rId148" Type="http://schemas.openxmlformats.org/officeDocument/2006/relationships/image" Target="media/image125.png"/><Relationship Id="rId147" Type="http://schemas.openxmlformats.org/officeDocument/2006/relationships/image" Target="media/image124.png"/><Relationship Id="rId146" Type="http://schemas.openxmlformats.org/officeDocument/2006/relationships/image" Target="media/image123.png"/><Relationship Id="rId145" Type="http://schemas.openxmlformats.org/officeDocument/2006/relationships/image" Target="media/image122.png"/><Relationship Id="rId144" Type="http://schemas.openxmlformats.org/officeDocument/2006/relationships/image" Target="media/image121.png"/><Relationship Id="rId143" Type="http://schemas.openxmlformats.org/officeDocument/2006/relationships/image" Target="media/image120.png"/><Relationship Id="rId142" Type="http://schemas.openxmlformats.org/officeDocument/2006/relationships/image" Target="media/image119.png"/><Relationship Id="rId141" Type="http://schemas.openxmlformats.org/officeDocument/2006/relationships/image" Target="media/image118.png"/><Relationship Id="rId140" Type="http://schemas.openxmlformats.org/officeDocument/2006/relationships/image" Target="media/image117.png"/><Relationship Id="rId14" Type="http://schemas.openxmlformats.org/officeDocument/2006/relationships/footer" Target="footer4.xml"/><Relationship Id="rId139" Type="http://schemas.openxmlformats.org/officeDocument/2006/relationships/image" Target="media/image116.png"/><Relationship Id="rId138" Type="http://schemas.openxmlformats.org/officeDocument/2006/relationships/image" Target="media/image115.png"/><Relationship Id="rId137" Type="http://schemas.openxmlformats.org/officeDocument/2006/relationships/image" Target="media/image114.png"/><Relationship Id="rId136" Type="http://schemas.openxmlformats.org/officeDocument/2006/relationships/image" Target="media/image113.png"/><Relationship Id="rId135" Type="http://schemas.openxmlformats.org/officeDocument/2006/relationships/image" Target="media/image112.png"/><Relationship Id="rId134" Type="http://schemas.openxmlformats.org/officeDocument/2006/relationships/image" Target="media/image111.png"/><Relationship Id="rId133" Type="http://schemas.openxmlformats.org/officeDocument/2006/relationships/image" Target="media/image110.png"/><Relationship Id="rId132" Type="http://schemas.openxmlformats.org/officeDocument/2006/relationships/image" Target="media/image109.png"/><Relationship Id="rId131" Type="http://schemas.openxmlformats.org/officeDocument/2006/relationships/image" Target="media/image108.png"/><Relationship Id="rId130" Type="http://schemas.openxmlformats.org/officeDocument/2006/relationships/image" Target="media/image107.png"/><Relationship Id="rId13" Type="http://schemas.openxmlformats.org/officeDocument/2006/relationships/header" Target="header4.xml"/><Relationship Id="rId129" Type="http://schemas.openxmlformats.org/officeDocument/2006/relationships/image" Target="media/image106.png"/><Relationship Id="rId128" Type="http://schemas.openxmlformats.org/officeDocument/2006/relationships/image" Target="media/image105.png"/><Relationship Id="rId127" Type="http://schemas.openxmlformats.org/officeDocument/2006/relationships/image" Target="media/image104.png"/><Relationship Id="rId126" Type="http://schemas.openxmlformats.org/officeDocument/2006/relationships/image" Target="media/image103.png"/><Relationship Id="rId125" Type="http://schemas.openxmlformats.org/officeDocument/2006/relationships/image" Target="media/image102.png"/><Relationship Id="rId124" Type="http://schemas.openxmlformats.org/officeDocument/2006/relationships/image" Target="media/image101.png"/><Relationship Id="rId123" Type="http://schemas.openxmlformats.org/officeDocument/2006/relationships/image" Target="media/image100.png"/><Relationship Id="rId122" Type="http://schemas.openxmlformats.org/officeDocument/2006/relationships/image" Target="media/image99.png"/><Relationship Id="rId121" Type="http://schemas.openxmlformats.org/officeDocument/2006/relationships/image" Target="media/image98.png"/><Relationship Id="rId120" Type="http://schemas.openxmlformats.org/officeDocument/2006/relationships/image" Target="media/image97.png"/><Relationship Id="rId12" Type="http://schemas.openxmlformats.org/officeDocument/2006/relationships/footer" Target="footer3.xml"/><Relationship Id="rId119" Type="http://schemas.openxmlformats.org/officeDocument/2006/relationships/image" Target="media/image96.png"/><Relationship Id="rId118" Type="http://schemas.openxmlformats.org/officeDocument/2006/relationships/image" Target="media/image95.png"/><Relationship Id="rId117" Type="http://schemas.openxmlformats.org/officeDocument/2006/relationships/image" Target="media/image94.png"/><Relationship Id="rId116" Type="http://schemas.openxmlformats.org/officeDocument/2006/relationships/image" Target="media/image93.png"/><Relationship Id="rId115" Type="http://schemas.openxmlformats.org/officeDocument/2006/relationships/image" Target="media/image92.png"/><Relationship Id="rId114" Type="http://schemas.openxmlformats.org/officeDocument/2006/relationships/image" Target="media/image91.png"/><Relationship Id="rId113" Type="http://schemas.openxmlformats.org/officeDocument/2006/relationships/image" Target="media/image90.png"/><Relationship Id="rId112" Type="http://schemas.openxmlformats.org/officeDocument/2006/relationships/image" Target="media/image89.png"/><Relationship Id="rId111" Type="http://schemas.openxmlformats.org/officeDocument/2006/relationships/image" Target="media/image88.png"/><Relationship Id="rId110" Type="http://schemas.openxmlformats.org/officeDocument/2006/relationships/image" Target="media/image87.png"/><Relationship Id="rId11" Type="http://schemas.openxmlformats.org/officeDocument/2006/relationships/footer" Target="footer2.xml"/><Relationship Id="rId109" Type="http://schemas.openxmlformats.org/officeDocument/2006/relationships/image" Target="media/image86.png"/><Relationship Id="rId108" Type="http://schemas.openxmlformats.org/officeDocument/2006/relationships/image" Target="media/image85.png"/><Relationship Id="rId107" Type="http://schemas.openxmlformats.org/officeDocument/2006/relationships/image" Target="media/image84.png"/><Relationship Id="rId106" Type="http://schemas.openxmlformats.org/officeDocument/2006/relationships/image" Target="media/image83.png"/><Relationship Id="rId105" Type="http://schemas.openxmlformats.org/officeDocument/2006/relationships/image" Target="media/image82.png"/><Relationship Id="rId104" Type="http://schemas.openxmlformats.org/officeDocument/2006/relationships/image" Target="media/image81.png"/><Relationship Id="rId103" Type="http://schemas.openxmlformats.org/officeDocument/2006/relationships/image" Target="media/image80.png"/><Relationship Id="rId102" Type="http://schemas.openxmlformats.org/officeDocument/2006/relationships/image" Target="media/image79.png"/><Relationship Id="rId101" Type="http://schemas.openxmlformats.org/officeDocument/2006/relationships/image" Target="media/image78.png"/><Relationship Id="rId100" Type="http://schemas.openxmlformats.org/officeDocument/2006/relationships/image" Target="media/image77.png"/><Relationship Id="rId10" Type="http://schemas.openxmlformats.org/officeDocument/2006/relationships/footer" Target="footer1.xml"/><Relationship Id="rId1"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isl xmlns:xsi="http://www.w3.org/2001/XMLSchema-instance" xmlns:xsd="http://www.w3.org/2001/XMLSchema" xmlns="http://www.boldonjames.com/2008/01/sie/internal/label" sislVersion="0" policy="19fdafd2-a809-40f4-8df6-56c192ee3821" origin="userSelected">
  <element uid="7a261145-2f01-4640-885a-9ef3eedb52f4" value=""/>
  <element uid="febca730-382f-435d-b5dd-02fe004ac29b" value=""/>
  <element uid="01e0fc86-a8d1-4e60-bcba-8d6fd07f111b" value=""/>
  <element uid="8549657b-a059-416e-8782-3e761a83e0e0" value=""/>
</sisl>
</file>

<file path=customXml/itemProps1.xml><?xml version="1.0" encoding="utf-8"?>
<ds:datastoreItem xmlns:ds="http://schemas.openxmlformats.org/officeDocument/2006/customXml" ds:itemID="{2B5576C5-77BB-483B-B99D-B92C7891EE43}">
  <ds:schemaRefs/>
</ds:datastoreItem>
</file>

<file path=docProps/app.xml><?xml version="1.0" encoding="utf-8"?>
<Properties xmlns="http://schemas.openxmlformats.org/officeDocument/2006/extended-properties" xmlns:vt="http://schemas.openxmlformats.org/officeDocument/2006/docPropsVTypes">
  <Template>Normal</Template>
  <Pages>162</Pages>
  <Words>14104</Words>
  <Characters>80397</Characters>
  <Lines>669</Lines>
  <Paragraphs>188</Paragraphs>
  <TotalTime>4</TotalTime>
  <ScaleCrop>false</ScaleCrop>
  <LinksUpToDate>false</LinksUpToDate>
  <CharactersWithSpaces>94313</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2025-07-04T07:28:00Z</dcterms:created>
  <dc:creator>Nguyet Truong Thi &lt;CV-DC.IT&gt;</dc:creator>
  <cp:lastModifiedBy>Nhật Anh Nguyễn</cp:lastModifiedBy>
  <dcterms:modified xsi:type="dcterms:W3CDTF">2025-07-31T14:49:02Z</dcterms:modified>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IndexRef">
    <vt:lpwstr>97740914-d109-42b1-a894-c9a6726f0d73</vt:lpwstr>
  </property>
  <property fmtid="{D5CDD505-2E9C-101B-9397-08002B2CF9AE}" pid="3" name="bjSaver">
    <vt:lpwstr>B6vT7QaOe0F824Lc06aP5GvleUAG8OmG</vt:lpwstr>
  </property>
  <property fmtid="{D5CDD505-2E9C-101B-9397-08002B2CF9AE}" pid="4" name="bjDocumentLabelXML">
    <vt:lpwstr>&lt;?xml version="1.0" encoding="us-ascii"?&gt;&lt;sisl xmlns:xsi="http://www.w3.org/2001/XMLSchema-instance" xmlns:xsd="http://www.w3.org/2001/XMLSchema" sislVersion="0" policy="19fdafd2-a809-40f4-8df6-56c192ee3821" origin="userSelected" xmlns="http://www.boldonj</vt:lpwstr>
  </property>
  <property fmtid="{D5CDD505-2E9C-101B-9397-08002B2CF9AE}" pid="5" name="bjDocumentLabelXML-0">
    <vt:lpwstr>ames.com/2008/01/sie/internal/label"&gt;&lt;element uid="7a261145-2f01-4640-885a-9ef3eedb52f4" value="" /&gt;&lt;element uid="febca730-382f-435d-b5dd-02fe004ac29b" value="" /&gt;&lt;element uid="01e0fc86-a8d1-4e60-bcba-8d6fd07f111b" value="" /&gt;&lt;element uid="8549657b-a059-4</vt:lpwstr>
  </property>
  <property fmtid="{D5CDD505-2E9C-101B-9397-08002B2CF9AE}" pid="6" name="bjDocumentLabelXML-1">
    <vt:lpwstr>16e-8782-3e761a83e0e0" value="" /&gt;&lt;/sisl&gt;</vt:lpwstr>
  </property>
  <property fmtid="{D5CDD505-2E9C-101B-9397-08002B2CF9AE}" pid="7" name="bjDocumentSecurityLabel">
    <vt:lpwstr>IT - DA-Hydrobank - Công khai</vt:lpwstr>
  </property>
  <property fmtid="{D5CDD505-2E9C-101B-9397-08002B2CF9AE}" pid="8" name="KSOProductBuildVer">
    <vt:lpwstr>1033-12.2.0.21931</vt:lpwstr>
  </property>
  <property fmtid="{D5CDD505-2E9C-101B-9397-08002B2CF9AE}" pid="9" name="ICV">
    <vt:lpwstr>4A49EFB5C5B3407782316FA44B6F1638_12</vt:lpwstr>
  </property>
</Properties>
</file>